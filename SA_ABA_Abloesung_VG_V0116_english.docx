
<file path=[Content_Types].xml><?xml version="1.0" encoding="utf-8"?>
<Types xmlns="http://schemas.openxmlformats.org/package/2006/content-types">
  <Default Extension="vsd" ContentType="application/vnd.visio"/>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348" w:type="dxa"/>
        <w:tblCellMar>
          <w:left w:w="0" w:type="dxa"/>
          <w:right w:w="0" w:type="dxa"/>
        </w:tblCellMar>
        <w:tblLook w:val="04A0" w:firstRow="1" w:lastRow="0" w:firstColumn="1" w:lastColumn="0" w:noHBand="0" w:noVBand="1"/>
      </w:tblPr>
      <w:tblGrid>
        <w:gridCol w:w="2127"/>
        <w:gridCol w:w="8221"/>
      </w:tblGrid>
      <w:tr w:rsidR="007F0498" w:rsidRPr="007F0498" w14:paraId="2E478B59" w14:textId="77777777" w:rsidTr="007E3DEC">
        <w:trPr>
          <w:trHeight w:val="567"/>
        </w:trPr>
        <w:sdt>
          <w:sdtPr>
            <w:rPr>
              <w:szCs w:val="20"/>
            </w:rPr>
            <w:alias w:val="Absender (Firma oder Bereich)"/>
            <w:tag w:val="postformsAbsenderFirma"/>
            <w:id w:val="1640293295"/>
            <w:lock w:val="sdtLocked"/>
            <w:placeholder>
              <w:docPart w:val="049CE2DB823B4905B31FEE2B1F52180C"/>
            </w:placeholder>
            <w:dataBinding w:prefixMappings="xmlns:ns0='http://pww.post.ch/postforms'" w:xpath="/ns0:Postforms/ns0:Absenderfirma[1]" w:storeItemID="{9FCA4F80-78EC-4C0C-AFBC-15BCD679D6F9}"/>
            <w:text/>
          </w:sdtPr>
          <w:sdtContent>
            <w:tc>
              <w:tcPr>
                <w:tcW w:w="10348" w:type="dxa"/>
                <w:gridSpan w:val="2"/>
              </w:tcPr>
              <w:p w14:paraId="5244A3AA" w14:textId="77777777" w:rsidR="007F0498" w:rsidRPr="007F0498" w:rsidRDefault="002E4109" w:rsidP="00C248D5">
                <w:pPr>
                  <w:rPr>
                    <w:szCs w:val="20"/>
                  </w:rPr>
                </w:pPr>
                <w:r>
                  <w:rPr>
                    <w:szCs w:val="20"/>
                  </w:rPr>
                  <w:t>Post CH AG</w:t>
                </w:r>
              </w:p>
            </w:tc>
          </w:sdtContent>
        </w:sdt>
      </w:tr>
      <w:tr w:rsidR="000643EB" w:rsidRPr="00B33C3F" w14:paraId="2AF09A9E" w14:textId="77777777" w:rsidTr="00BC51EB">
        <w:trPr>
          <w:trHeight w:val="397"/>
        </w:trPr>
        <w:sdt>
          <w:sdtPr>
            <w:tag w:val="postformsDokumentartLabel"/>
            <w:id w:val="1462000093"/>
            <w:lock w:val="sdtContentLocked"/>
            <w:placeholder>
              <w:docPart w:val="7A4D0156D94A40E6A02E01C166B57570"/>
            </w:placeholder>
            <w:text/>
          </w:sdtPr>
          <w:sdtContent>
            <w:tc>
              <w:tcPr>
                <w:tcW w:w="2127" w:type="dxa"/>
              </w:tcPr>
              <w:p w14:paraId="09B99FF7" w14:textId="77777777" w:rsidR="000643EB" w:rsidRDefault="001F27D3" w:rsidP="007B7BAF">
                <w:r>
                  <w:t>Dokumentenart</w:t>
                </w:r>
              </w:p>
            </w:tc>
          </w:sdtContent>
        </w:sdt>
        <w:sdt>
          <w:sdtPr>
            <w:rPr>
              <w:b/>
              <w:szCs w:val="20"/>
            </w:rPr>
            <w:tag w:val="postformsDokumentartTextLabel"/>
            <w:id w:val="-87151930"/>
            <w:lock w:val="sdtContentLocked"/>
            <w:placeholder>
              <w:docPart w:val="7A4D0156D94A40E6A02E01C166B57570"/>
            </w:placeholder>
            <w:dataBinding w:prefixMappings="xmlns:ns0='http://pww.post.ch/postforms'" w:xpath="/ns0:Postforms[1]/ns0:Dokumentart[1]" w:storeItemID="{9FCA4F80-78EC-4C0C-AFBC-15BCD679D6F9}"/>
            <w:text/>
          </w:sdtPr>
          <w:sdtContent>
            <w:tc>
              <w:tcPr>
                <w:tcW w:w="8221" w:type="dxa"/>
              </w:tcPr>
              <w:p w14:paraId="313A76E9" w14:textId="77777777" w:rsidR="000643EB" w:rsidRPr="00331B09" w:rsidRDefault="00B46F8A" w:rsidP="00B46F8A">
                <w:pPr>
                  <w:rPr>
                    <w:b/>
                    <w:szCs w:val="20"/>
                  </w:rPr>
                </w:pPr>
                <w:r>
                  <w:rPr>
                    <w:b/>
                    <w:szCs w:val="20"/>
                  </w:rPr>
                  <w:t>Systemanforderungen</w:t>
                </w:r>
              </w:p>
            </w:tc>
          </w:sdtContent>
        </w:sdt>
      </w:tr>
      <w:tr w:rsidR="00235FAC" w:rsidRPr="00FE09F9" w14:paraId="0DB862BC" w14:textId="77777777" w:rsidTr="00BC51EB">
        <w:trPr>
          <w:trHeight w:val="567"/>
        </w:trPr>
        <w:sdt>
          <w:sdtPr>
            <w:rPr>
              <w:szCs w:val="20"/>
            </w:rPr>
            <w:tag w:val="postformsTitelLabel"/>
            <w:id w:val="28947626"/>
            <w:lock w:val="sdtContentLocked"/>
            <w:placeholder>
              <w:docPart w:val="A2BF1961A5EE4AFAA4F9F4F7E833AC61"/>
            </w:placeholder>
            <w:text/>
          </w:sdtPr>
          <w:sdtContent>
            <w:tc>
              <w:tcPr>
                <w:tcW w:w="2127" w:type="dxa"/>
              </w:tcPr>
              <w:p w14:paraId="6B686E4C" w14:textId="77777777" w:rsidR="00235FAC" w:rsidRPr="0070097C" w:rsidRDefault="00A97C14" w:rsidP="00FD412A">
                <w:r>
                  <w:rPr>
                    <w:szCs w:val="20"/>
                  </w:rPr>
                  <w:t>Titel / Projektname</w:t>
                </w:r>
              </w:p>
            </w:tc>
          </w:sdtContent>
        </w:sdt>
        <w:sdt>
          <w:sdtPr>
            <w:rPr>
              <w:b/>
              <w:sz w:val="28"/>
              <w:szCs w:val="28"/>
            </w:rPr>
            <w:alias w:val="Titel"/>
            <w:tag w:val="postformsTitel"/>
            <w:id w:val="28947632"/>
            <w:lock w:val="sdtLocked"/>
            <w:placeholder>
              <w:docPart w:val="DBC5CB475AC24561A8490150A1C6F8A4"/>
            </w:placeholder>
            <w:dataBinding w:prefixMappings="xmlns:ns0='http://pww.post.ch/postforms'" w:xpath="/ns0:Postforms[1]/ns0:Projektname[1]" w:storeItemID="{9FCA4F80-78EC-4C0C-AFBC-15BCD679D6F9}"/>
            <w:text/>
          </w:sdtPr>
          <w:sdtContent>
            <w:tc>
              <w:tcPr>
                <w:tcW w:w="8221" w:type="dxa"/>
              </w:tcPr>
              <w:p w14:paraId="205C3DB7" w14:textId="0B6539B6" w:rsidR="00235FAC" w:rsidRPr="00024553" w:rsidRDefault="00040337" w:rsidP="00040337">
                <w:pPr>
                  <w:rPr>
                    <w:b/>
                    <w:sz w:val="28"/>
                    <w:szCs w:val="28"/>
                  </w:rPr>
                </w:pPr>
                <w:r>
                  <w:rPr>
                    <w:b/>
                    <w:sz w:val="28"/>
                    <w:szCs w:val="28"/>
                  </w:rPr>
                  <w:t>DISCO</w:t>
                </w:r>
              </w:p>
            </w:tc>
          </w:sdtContent>
        </w:sdt>
      </w:tr>
      <w:tr w:rsidR="00894A9F" w:rsidRPr="007F0498" w14:paraId="2040D637" w14:textId="77777777" w:rsidTr="00372DC7">
        <w:sdt>
          <w:sdtPr>
            <w:tag w:val="postformsProjektleiterLabel"/>
            <w:id w:val="1066528909"/>
            <w:lock w:val="sdtContentLocked"/>
            <w:placeholder>
              <w:docPart w:val="C916351C294E4E459B440B3D7E40100C"/>
            </w:placeholder>
            <w:text/>
          </w:sdtPr>
          <w:sdtContent>
            <w:tc>
              <w:tcPr>
                <w:tcW w:w="2127" w:type="dxa"/>
              </w:tcPr>
              <w:p w14:paraId="75B0842F" w14:textId="77777777" w:rsidR="00894A9F" w:rsidRDefault="00894A9F" w:rsidP="00372DC7">
                <w:r>
                  <w:t>Projektleiter</w:t>
                </w:r>
                <w:r w:rsidR="00C30508">
                  <w:t>/-in</w:t>
                </w:r>
              </w:p>
            </w:tc>
          </w:sdtContent>
        </w:sdt>
        <w:sdt>
          <w:sdtPr>
            <w:rPr>
              <w:szCs w:val="20"/>
            </w:rPr>
            <w:alias w:val="Projektleiter/-in"/>
            <w:tag w:val="postformsProjektleiter"/>
            <w:id w:val="32006113"/>
            <w:lock w:val="sdtLocked"/>
            <w:placeholder>
              <w:docPart w:val="651C480E508C4987BCE77C01EACD8E01"/>
            </w:placeholder>
            <w:dataBinding w:prefixMappings="xmlns:ns0='http://pww.post.ch/postforms'" w:xpath="/ns0:Postforms/ns0:Projektleiter[1]" w:storeItemID="{9FCA4F80-78EC-4C0C-AFBC-15BCD679D6F9}"/>
            <w:text/>
          </w:sdtPr>
          <w:sdtContent>
            <w:tc>
              <w:tcPr>
                <w:tcW w:w="8221" w:type="dxa"/>
              </w:tcPr>
              <w:p w14:paraId="0FCC00A1" w14:textId="77777777" w:rsidR="00894A9F" w:rsidRDefault="002E4109" w:rsidP="00372DC7">
                <w:pPr>
                  <w:rPr>
                    <w:szCs w:val="20"/>
                  </w:rPr>
                </w:pPr>
                <w:r>
                  <w:rPr>
                    <w:szCs w:val="20"/>
                  </w:rPr>
                  <w:t>Klauenbösch Beat</w:t>
                </w:r>
              </w:p>
            </w:tc>
          </w:sdtContent>
        </w:sdt>
      </w:tr>
      <w:tr w:rsidR="00F7312B" w:rsidRPr="007F0498" w14:paraId="4890BD95" w14:textId="77777777" w:rsidTr="00BC51EB">
        <w:sdt>
          <w:sdtPr>
            <w:tag w:val="postformsAutorLabel"/>
            <w:id w:val="28947635"/>
            <w:lock w:val="sdtContentLocked"/>
            <w:placeholder>
              <w:docPart w:val="1835554217D84C3FA375A66A7479B6E6"/>
            </w:placeholder>
            <w:text/>
          </w:sdtPr>
          <w:sdtContent>
            <w:tc>
              <w:tcPr>
                <w:tcW w:w="2127" w:type="dxa"/>
              </w:tcPr>
              <w:p w14:paraId="7266B885" w14:textId="77777777" w:rsidR="00F7312B" w:rsidRDefault="00AB505F" w:rsidP="00A9455D">
                <w:r>
                  <w:t>Autor/-in</w:t>
                </w:r>
              </w:p>
            </w:tc>
          </w:sdtContent>
        </w:sdt>
        <w:sdt>
          <w:sdtPr>
            <w:alias w:val="Autor/-in"/>
            <w:tag w:val="postformsAutor"/>
            <w:id w:val="28947637"/>
            <w:lock w:val="sdtLocked"/>
            <w:placeholder>
              <w:docPart w:val="06E7CBD14B6A4D6F8B7A19528AC931CA"/>
            </w:placeholder>
            <w:dataBinding w:prefixMappings="xmlns:ns0='http://pww.post.ch/postforms'" w:xpath="/ns0:Postforms[1]/ns0:Autor[1]" w:storeItemID="{9FCA4F80-78EC-4C0C-AFBC-15BCD679D6F9}"/>
            <w:text/>
          </w:sdtPr>
          <w:sdtContent>
            <w:tc>
              <w:tcPr>
                <w:tcW w:w="8221" w:type="dxa"/>
              </w:tcPr>
              <w:p w14:paraId="69C1BD86" w14:textId="77777777" w:rsidR="00F7312B" w:rsidRDefault="002E4109" w:rsidP="00C947F6">
                <w:pPr>
                  <w:pStyle w:val="KontaktAngaben"/>
                </w:pPr>
                <w:r>
                  <w:t>Beat Klauenbösch</w:t>
                </w:r>
              </w:p>
            </w:tc>
          </w:sdtContent>
        </w:sdt>
      </w:tr>
      <w:tr w:rsidR="00227EEC" w:rsidRPr="007F0498" w14:paraId="616E4047" w14:textId="77777777" w:rsidTr="00BC51EB">
        <w:sdt>
          <w:sdtPr>
            <w:tag w:val="postformsAusgabestelleLabel"/>
            <w:id w:val="28947640"/>
            <w:lock w:val="sdtContentLocked"/>
            <w:placeholder>
              <w:docPart w:val="9F2A5E9452ED4E1A93566A82FA925ADC"/>
            </w:placeholder>
            <w:text/>
          </w:sdtPr>
          <w:sdtContent>
            <w:tc>
              <w:tcPr>
                <w:tcW w:w="2127" w:type="dxa"/>
              </w:tcPr>
              <w:p w14:paraId="73C5D94A" w14:textId="77777777" w:rsidR="00227EEC" w:rsidRPr="007F0498" w:rsidRDefault="001F27D3" w:rsidP="00A9455D">
                <w:r>
                  <w:t>Ausgabestelle</w:t>
                </w:r>
              </w:p>
            </w:tc>
          </w:sdtContent>
        </w:sdt>
        <w:sdt>
          <w:sdtPr>
            <w:rPr>
              <w:szCs w:val="20"/>
            </w:rPr>
            <w:alias w:val="Ausgabestelle"/>
            <w:tag w:val="postformsAusgabestelle"/>
            <w:id w:val="28947642"/>
            <w:lock w:val="sdtLocked"/>
            <w:placeholder>
              <w:docPart w:val="72EA36209E664BC5A3B9D01F09B2D3FA"/>
            </w:placeholder>
            <w:dataBinding w:prefixMappings="xmlns:ns0='http://pww.post.ch/postforms'" w:xpath="/ns0:Postforms/ns0:Ausgabestelle[1]" w:storeItemID="{9FCA4F80-78EC-4C0C-AFBC-15BCD679D6F9}"/>
            <w:text/>
          </w:sdtPr>
          <w:sdtContent>
            <w:tc>
              <w:tcPr>
                <w:tcW w:w="8221" w:type="dxa"/>
              </w:tcPr>
              <w:p w14:paraId="082DD5C3" w14:textId="77777777" w:rsidR="00227EEC" w:rsidRPr="00B33C3F" w:rsidRDefault="002E4109" w:rsidP="00C947F6">
                <w:pPr>
                  <w:rPr>
                    <w:szCs w:val="20"/>
                  </w:rPr>
                </w:pPr>
                <w:r>
                  <w:rPr>
                    <w:szCs w:val="20"/>
                  </w:rPr>
                  <w:t>PM84</w:t>
                </w:r>
              </w:p>
            </w:tc>
          </w:sdtContent>
        </w:sdt>
      </w:tr>
      <w:tr w:rsidR="00D1026F" w:rsidRPr="007F0498" w14:paraId="31A082E7" w14:textId="77777777" w:rsidTr="00BC51EB">
        <w:sdt>
          <w:sdtPr>
            <w:tag w:val="postformsKlassifizierungLabel"/>
            <w:id w:val="28947645"/>
            <w:lock w:val="sdtContentLocked"/>
            <w:placeholder>
              <w:docPart w:val="9F2A5E9452ED4E1A93566A82FA925ADC"/>
            </w:placeholder>
            <w:text/>
          </w:sdtPr>
          <w:sdtContent>
            <w:tc>
              <w:tcPr>
                <w:tcW w:w="2127" w:type="dxa"/>
              </w:tcPr>
              <w:p w14:paraId="5DA4C499" w14:textId="77777777" w:rsidR="00D1026F" w:rsidRPr="007F0498" w:rsidRDefault="001F27D3" w:rsidP="00B5392B">
                <w:r>
                  <w:t>Klassifizierung</w:t>
                </w:r>
              </w:p>
            </w:tc>
          </w:sdtContent>
        </w:sdt>
        <w:sdt>
          <w:sdtPr>
            <w:alias w:val="Klassifizierung"/>
            <w:tag w:val="postformsKlassifizierung"/>
            <w:id w:val="5690140"/>
            <w:lock w:val="sdtLocked"/>
            <w:placeholder>
              <w:docPart w:val="CADBCA5F42E84B749F88C2D1BA3B2F7A"/>
            </w:placeholder>
            <w:dataBinding w:prefixMappings="xmlns:ns0='http://pww.post.ch/postforms'" w:xpath="/ns0:Postforms[1]/ns0:Klassifizierung[1]" w:storeItemID="{9FCA4F80-78EC-4C0C-AFBC-15BCD679D6F9}"/>
            <w:dropDownList w:lastValue="Intern">
              <w:listItem w:displayText="Nicht klassifiziert" w:value="A0"/>
              <w:listItem w:displayText="Intern" w:value="A1"/>
              <w:listItem w:displayText="Vertraulich" w:value="A2"/>
            </w:dropDownList>
          </w:sdtPr>
          <w:sdtContent>
            <w:tc>
              <w:tcPr>
                <w:tcW w:w="8221" w:type="dxa"/>
              </w:tcPr>
              <w:p w14:paraId="15171580" w14:textId="77777777" w:rsidR="00D1026F" w:rsidRPr="005A7C07" w:rsidRDefault="002E4109" w:rsidP="002C77A1">
                <w:r>
                  <w:t>Intern</w:t>
                </w:r>
              </w:p>
            </w:tc>
          </w:sdtContent>
        </w:sdt>
      </w:tr>
      <w:tr w:rsidR="00823DCB" w:rsidRPr="007F0498" w14:paraId="5D64CA47" w14:textId="77777777" w:rsidTr="00BC51EB">
        <w:sdt>
          <w:sdtPr>
            <w:tag w:val="postformsAusgabedatumLabel"/>
            <w:id w:val="28947649"/>
            <w:lock w:val="sdtContentLocked"/>
            <w:placeholder>
              <w:docPart w:val="9F2A5E9452ED4E1A93566A82FA925ADC"/>
            </w:placeholder>
            <w:text/>
          </w:sdtPr>
          <w:sdtContent>
            <w:tc>
              <w:tcPr>
                <w:tcW w:w="2127" w:type="dxa"/>
              </w:tcPr>
              <w:p w14:paraId="75CAA29E" w14:textId="77777777" w:rsidR="00823DCB" w:rsidRPr="007F0498" w:rsidRDefault="001F27D3" w:rsidP="00B5392B">
                <w:r>
                  <w:t>Ausgabedatum</w:t>
                </w:r>
              </w:p>
            </w:tc>
          </w:sdtContent>
        </w:sdt>
        <w:sdt>
          <w:sdtPr>
            <w:rPr>
              <w:szCs w:val="20"/>
            </w:rPr>
            <w:alias w:val="Datum"/>
            <w:tag w:val="postformsDatum"/>
            <w:id w:val="28947651"/>
            <w:lock w:val="sdtLocked"/>
            <w:placeholder>
              <w:docPart w:val="31399EA100E44AE89BEF2400FFDABFA9"/>
            </w:placeholder>
            <w:dataBinding w:prefixMappings="xmlns:ns0='http://pww.post.ch/postforms'" w:xpath="/ns0:Postforms[1]/ns0:Ausgabedatum[1]" w:storeItemID="{9FCA4F80-78EC-4C0C-AFBC-15BCD679D6F9}"/>
            <w:date w:fullDate="2017-09-08T00:00:00Z">
              <w:dateFormat w:val="d. MMMM yyyy"/>
              <w:lid w:val="de-CH"/>
              <w:storeMappedDataAs w:val="dateTime"/>
              <w:calendar w:val="gregorian"/>
            </w:date>
          </w:sdtPr>
          <w:sdtContent>
            <w:tc>
              <w:tcPr>
                <w:tcW w:w="8221" w:type="dxa"/>
              </w:tcPr>
              <w:p w14:paraId="79CD8B45" w14:textId="14412F41" w:rsidR="00823DCB" w:rsidRPr="00B33C3F" w:rsidRDefault="00BE76FE" w:rsidP="00C947F6">
                <w:pPr>
                  <w:rPr>
                    <w:szCs w:val="20"/>
                  </w:rPr>
                </w:pPr>
                <w:r>
                  <w:rPr>
                    <w:szCs w:val="20"/>
                  </w:rPr>
                  <w:t>8. September 2017</w:t>
                </w:r>
              </w:p>
            </w:tc>
          </w:sdtContent>
        </w:sdt>
      </w:tr>
      <w:tr w:rsidR="00AB505F" w:rsidRPr="007F0498" w14:paraId="25FE9C8C" w14:textId="77777777" w:rsidTr="00BC51EB">
        <w:sdt>
          <w:sdtPr>
            <w:tag w:val="postformsVersionLabel"/>
            <w:id w:val="23728845"/>
            <w:lock w:val="sdtContentLocked"/>
            <w:placeholder>
              <w:docPart w:val="7CF3D11FE1524DCFA49C18765F16C645"/>
            </w:placeholder>
            <w:text/>
          </w:sdtPr>
          <w:sdtContent>
            <w:tc>
              <w:tcPr>
                <w:tcW w:w="2127" w:type="dxa"/>
              </w:tcPr>
              <w:p w14:paraId="7EB0FB80" w14:textId="77777777" w:rsidR="00AB505F" w:rsidRDefault="00AB505F" w:rsidP="00B5392B">
                <w:r>
                  <w:t>Version</w:t>
                </w:r>
              </w:p>
            </w:tc>
          </w:sdtContent>
        </w:sdt>
        <w:sdt>
          <w:sdtPr>
            <w:rPr>
              <w:szCs w:val="20"/>
            </w:rPr>
            <w:alias w:val="Version"/>
            <w:tag w:val="postformsVersion"/>
            <w:id w:val="23728847"/>
            <w:lock w:val="sdtLocked"/>
            <w:placeholder>
              <w:docPart w:val="BB4A8351764F46DE97303F3B51EF5D99"/>
            </w:placeholder>
            <w:dataBinding w:prefixMappings="xmlns:ns0='http://pww.post.ch/postforms'" w:xpath="/ns0:Postforms[1]/ns0:Version[1]" w:storeItemID="{9FCA4F80-78EC-4C0C-AFBC-15BCD679D6F9}"/>
            <w:text/>
          </w:sdtPr>
          <w:sdtContent>
            <w:tc>
              <w:tcPr>
                <w:tcW w:w="8221" w:type="dxa"/>
              </w:tcPr>
              <w:p w14:paraId="66AD6B6A" w14:textId="6A592189" w:rsidR="00AB505F" w:rsidRDefault="00E339D4" w:rsidP="000F4B4A">
                <w:pPr>
                  <w:rPr>
                    <w:szCs w:val="20"/>
                  </w:rPr>
                </w:pPr>
                <w:r>
                  <w:rPr>
                    <w:szCs w:val="20"/>
                  </w:rPr>
                  <w:t>V01.1</w:t>
                </w:r>
                <w:r w:rsidR="008B6711">
                  <w:rPr>
                    <w:szCs w:val="20"/>
                  </w:rPr>
                  <w:t>5</w:t>
                </w:r>
              </w:p>
            </w:tc>
          </w:sdtContent>
        </w:sdt>
      </w:tr>
    </w:tbl>
    <w:p w14:paraId="33C874F0" w14:textId="77777777" w:rsidR="00E16748" w:rsidRDefault="00E16748"/>
    <w:sdt>
      <w:sdtPr>
        <w:alias w:val="Freigabe und Änderungskontrolle"/>
        <w:tag w:val="postformsQualityRecord1"/>
        <w:id w:val="31066742"/>
        <w:lock w:val="sdtLocked"/>
        <w:placeholder>
          <w:docPart w:val="59368CA4735D4135BF24139C64D1FC8A"/>
        </w:placeholder>
      </w:sdtPr>
      <w:sdtEndPr>
        <w:rPr>
          <w:sz w:val="2"/>
          <w:szCs w:val="2"/>
        </w:rPr>
      </w:sdtEndPr>
      <w:sdtContent>
        <w:p w14:paraId="2C3AD901" w14:textId="77777777" w:rsidR="00211A49" w:rsidRPr="00C947F6" w:rsidRDefault="00211A49" w:rsidP="00211A49">
          <w:pPr>
            <w:spacing w:before="120" w:line="243" w:lineRule="atLeast"/>
            <w:rPr>
              <w:b/>
            </w:rPr>
          </w:pPr>
          <w:r w:rsidRPr="00861183">
            <w:rPr>
              <w:b/>
            </w:rPr>
            <w:t>Änderungskontrolle</w:t>
          </w:r>
        </w:p>
        <w:tbl>
          <w:tblPr>
            <w:tblW w:w="10348" w:type="dxa"/>
            <w:tblInd w:w="7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left w:w="70" w:type="dxa"/>
              <w:right w:w="70" w:type="dxa"/>
            </w:tblCellMar>
            <w:tblLook w:val="0000" w:firstRow="0" w:lastRow="0" w:firstColumn="0" w:lastColumn="0" w:noHBand="0" w:noVBand="0"/>
          </w:tblPr>
          <w:tblGrid>
            <w:gridCol w:w="993"/>
            <w:gridCol w:w="5528"/>
            <w:gridCol w:w="2551"/>
            <w:gridCol w:w="1276"/>
          </w:tblGrid>
          <w:tr w:rsidR="00211A49" w14:paraId="2843F138" w14:textId="77777777" w:rsidTr="00A62C03">
            <w:tc>
              <w:tcPr>
                <w:tcW w:w="993" w:type="dxa"/>
                <w:shd w:val="clear" w:color="auto" w:fill="D9D9D9" w:themeFill="background1" w:themeFillShade="D9"/>
              </w:tcPr>
              <w:p w14:paraId="68A3CF95" w14:textId="77777777" w:rsidR="00211A49" w:rsidRPr="005D23AA" w:rsidRDefault="00211A49" w:rsidP="00372DC7">
                <w:pPr>
                  <w:rPr>
                    <w:b/>
                    <w:sz w:val="15"/>
                  </w:rPr>
                </w:pPr>
                <w:r w:rsidRPr="005D23AA">
                  <w:rPr>
                    <w:b/>
                    <w:sz w:val="15"/>
                  </w:rPr>
                  <w:t>Version</w:t>
                </w:r>
              </w:p>
            </w:tc>
            <w:tc>
              <w:tcPr>
                <w:tcW w:w="5528" w:type="dxa"/>
                <w:shd w:val="clear" w:color="auto" w:fill="D9D9D9" w:themeFill="background1" w:themeFillShade="D9"/>
              </w:tcPr>
              <w:p w14:paraId="6F5F6742" w14:textId="77777777" w:rsidR="00211A49" w:rsidRPr="005D23AA" w:rsidRDefault="00211A49" w:rsidP="00372DC7">
                <w:pPr>
                  <w:rPr>
                    <w:b/>
                    <w:sz w:val="15"/>
                  </w:rPr>
                </w:pPr>
                <w:r w:rsidRPr="005D23AA">
                  <w:rPr>
                    <w:b/>
                    <w:sz w:val="15"/>
                  </w:rPr>
                  <w:t>Überarbeitung</w:t>
                </w:r>
              </w:p>
            </w:tc>
            <w:tc>
              <w:tcPr>
                <w:tcW w:w="2551" w:type="dxa"/>
                <w:shd w:val="clear" w:color="auto" w:fill="D9D9D9" w:themeFill="background1" w:themeFillShade="D9"/>
              </w:tcPr>
              <w:p w14:paraId="3A0950E7" w14:textId="77777777" w:rsidR="00211A49" w:rsidRDefault="00211A49" w:rsidP="00372DC7">
                <w:pPr>
                  <w:rPr>
                    <w:b/>
                    <w:sz w:val="15"/>
                  </w:rPr>
                </w:pPr>
                <w:r>
                  <w:rPr>
                    <w:b/>
                    <w:sz w:val="15"/>
                  </w:rPr>
                  <w:t>Autor/-in</w:t>
                </w:r>
              </w:p>
            </w:tc>
            <w:tc>
              <w:tcPr>
                <w:tcW w:w="1276" w:type="dxa"/>
                <w:shd w:val="clear" w:color="auto" w:fill="D9D9D9" w:themeFill="background1" w:themeFillShade="D9"/>
              </w:tcPr>
              <w:p w14:paraId="12718690" w14:textId="77777777" w:rsidR="00211A49" w:rsidRPr="005D23AA" w:rsidRDefault="00211A49" w:rsidP="00372DC7">
                <w:pPr>
                  <w:rPr>
                    <w:b/>
                    <w:sz w:val="15"/>
                  </w:rPr>
                </w:pPr>
                <w:r w:rsidRPr="005D23AA">
                  <w:rPr>
                    <w:b/>
                    <w:sz w:val="15"/>
                  </w:rPr>
                  <w:t>Datum</w:t>
                </w:r>
              </w:p>
            </w:tc>
          </w:tr>
          <w:tr w:rsidR="00211A49" w14:paraId="25B4E7DF" w14:textId="77777777" w:rsidTr="00A62C03">
            <w:sdt>
              <w:sdtPr>
                <w:rPr>
                  <w:szCs w:val="20"/>
                </w:rPr>
                <w:tag w:val="postformsVersion1"/>
                <w:id w:val="1614948111"/>
                <w:lock w:val="sdtLocked"/>
                <w:placeholder>
                  <w:docPart w:val="13593895F85C461DAB489695FE253C32"/>
                </w:placeholder>
                <w:text/>
              </w:sdtPr>
              <w:sdtContent>
                <w:tc>
                  <w:tcPr>
                    <w:tcW w:w="993" w:type="dxa"/>
                  </w:tcPr>
                  <w:p w14:paraId="5189BFF1" w14:textId="77777777" w:rsidR="00211A49" w:rsidRDefault="00A62C03" w:rsidP="00A62C03">
                    <w:r>
                      <w:rPr>
                        <w:szCs w:val="20"/>
                      </w:rPr>
                      <w:t>X01.01</w:t>
                    </w:r>
                  </w:p>
                </w:tc>
              </w:sdtContent>
            </w:sdt>
            <w:tc>
              <w:tcPr>
                <w:tcW w:w="5528" w:type="dxa"/>
              </w:tcPr>
              <w:p w14:paraId="2C956F25" w14:textId="77777777" w:rsidR="00211A49" w:rsidRDefault="00211A49" w:rsidP="00372DC7">
                <w:r>
                  <w:t>Neues Dokument</w:t>
                </w:r>
              </w:p>
            </w:tc>
            <w:sdt>
              <w:sdtPr>
                <w:alias w:val="Autor/-in"/>
                <w:tag w:val="postformsAutor1"/>
                <w:id w:val="1417293082"/>
                <w:lock w:val="sdtLocked"/>
                <w:placeholder>
                  <w:docPart w:val="186A2FE8B9EB49F3AAAF7F05D17326B3"/>
                </w:placeholder>
                <w:text/>
              </w:sdtPr>
              <w:sdtContent>
                <w:tc>
                  <w:tcPr>
                    <w:tcW w:w="2551" w:type="dxa"/>
                  </w:tcPr>
                  <w:p w14:paraId="7BD5BC2C" w14:textId="77777777" w:rsidR="00211A49" w:rsidRDefault="00A62C03" w:rsidP="00A62C03">
                    <w:r>
                      <w:t>Beat Klauenbösch, PM84</w:t>
                    </w:r>
                  </w:p>
                </w:tc>
              </w:sdtContent>
            </w:sdt>
            <w:sdt>
              <w:sdtPr>
                <w:tag w:val="postformsDatum1"/>
                <w:id w:val="2662767"/>
                <w:lock w:val="sdtLocked"/>
                <w:placeholder>
                  <w:docPart w:val="78B314E02D9349FAB974BBD10826E4B5"/>
                </w:placeholder>
                <w:date w:fullDate="2015-12-14T00:00:00Z">
                  <w:dateFormat w:val="dd.MM.yyyy"/>
                  <w:lid w:val="de-CH"/>
                  <w:storeMappedDataAs w:val="dateTime"/>
                  <w:calendar w:val="gregorian"/>
                </w:date>
              </w:sdtPr>
              <w:sdtContent>
                <w:tc>
                  <w:tcPr>
                    <w:tcW w:w="1276" w:type="dxa"/>
                  </w:tcPr>
                  <w:p w14:paraId="51A0ED1A" w14:textId="77777777" w:rsidR="00211A49" w:rsidRDefault="00A62C03" w:rsidP="00A95A4B">
                    <w:r>
                      <w:t>14.12.2015</w:t>
                    </w:r>
                  </w:p>
                </w:tc>
              </w:sdtContent>
            </w:sdt>
          </w:tr>
          <w:tr w:rsidR="006B41B2" w14:paraId="72522920" w14:textId="77777777" w:rsidTr="00A62C03">
            <w:tc>
              <w:tcPr>
                <w:tcW w:w="993" w:type="dxa"/>
              </w:tcPr>
              <w:p w14:paraId="28301F4B" w14:textId="77777777" w:rsidR="006B41B2" w:rsidRDefault="006B41B2" w:rsidP="00372DC7">
                <w:r>
                  <w:t>X01.02</w:t>
                </w:r>
              </w:p>
            </w:tc>
            <w:tc>
              <w:tcPr>
                <w:tcW w:w="5528" w:type="dxa"/>
              </w:tcPr>
              <w:p w14:paraId="592D4C72" w14:textId="77777777" w:rsidR="006B41B2" w:rsidRDefault="006B41B2" w:rsidP="00372DC7">
                <w:r>
                  <w:t>Ergänzungen und Detaillierungen ab BUC2</w:t>
                </w:r>
              </w:p>
            </w:tc>
            <w:sdt>
              <w:sdtPr>
                <w:alias w:val="Autor/-in"/>
                <w:tag w:val="postformsAutor1"/>
                <w:id w:val="974414282"/>
                <w:placeholder>
                  <w:docPart w:val="0251F59D1CDB4F20956B8812DE9B5438"/>
                </w:placeholder>
                <w:text/>
              </w:sdtPr>
              <w:sdtContent>
                <w:tc>
                  <w:tcPr>
                    <w:tcW w:w="2551" w:type="dxa"/>
                  </w:tcPr>
                  <w:p w14:paraId="39DAA734" w14:textId="77777777" w:rsidR="006B41B2" w:rsidRDefault="006B41B2" w:rsidP="00CD0D7B">
                    <w:r>
                      <w:t>Beat Klauenbösch, PM84</w:t>
                    </w:r>
                  </w:p>
                </w:tc>
              </w:sdtContent>
            </w:sdt>
            <w:sdt>
              <w:sdtPr>
                <w:tag w:val="postformsDatum1"/>
                <w:id w:val="-604114437"/>
                <w:placeholder>
                  <w:docPart w:val="EBAAFCE987F043D79B8B895D312AF3DD"/>
                </w:placeholder>
                <w:date w:fullDate="2016-01-11T00:00:00Z">
                  <w:dateFormat w:val="dd.MM.yyyy"/>
                  <w:lid w:val="de-CH"/>
                  <w:storeMappedDataAs w:val="dateTime"/>
                  <w:calendar w:val="gregorian"/>
                </w:date>
              </w:sdtPr>
              <w:sdtContent>
                <w:tc>
                  <w:tcPr>
                    <w:tcW w:w="1276" w:type="dxa"/>
                  </w:tcPr>
                  <w:p w14:paraId="144D3E0D" w14:textId="77777777" w:rsidR="006B41B2" w:rsidRDefault="00BF50D8" w:rsidP="00CD0D7B">
                    <w:r>
                      <w:t>11.01.2016</w:t>
                    </w:r>
                  </w:p>
                </w:tc>
              </w:sdtContent>
            </w:sdt>
          </w:tr>
          <w:tr w:rsidR="003910DB" w14:paraId="2CA77138" w14:textId="77777777" w:rsidTr="00A62C03">
            <w:tc>
              <w:tcPr>
                <w:tcW w:w="993" w:type="dxa"/>
              </w:tcPr>
              <w:p w14:paraId="4DA767C5" w14:textId="3DCF2A28" w:rsidR="003910DB" w:rsidRDefault="003910DB" w:rsidP="00372DC7">
                <w:r>
                  <w:t>X01.03</w:t>
                </w:r>
              </w:p>
            </w:tc>
            <w:tc>
              <w:tcPr>
                <w:tcW w:w="5528" w:type="dxa"/>
              </w:tcPr>
              <w:p w14:paraId="2A44BF2B" w14:textId="4F911A38" w:rsidR="003910DB" w:rsidRDefault="003910DB" w:rsidP="00372DC7">
                <w:r>
                  <w:t>Detaillierung nach Workshop SPS und internen Diskussionen</w:t>
                </w:r>
              </w:p>
            </w:tc>
            <w:sdt>
              <w:sdtPr>
                <w:alias w:val="Autor/-in"/>
                <w:tag w:val="postformsAutor1"/>
                <w:id w:val="-249659488"/>
                <w:placeholder>
                  <w:docPart w:val="E8839BBB22F2480AA8FC4A1F252D30DE"/>
                </w:placeholder>
                <w:text/>
              </w:sdtPr>
              <w:sdtContent>
                <w:tc>
                  <w:tcPr>
                    <w:tcW w:w="2551" w:type="dxa"/>
                  </w:tcPr>
                  <w:p w14:paraId="2A669CDB" w14:textId="0CA7C072" w:rsidR="003910DB" w:rsidRDefault="003910DB" w:rsidP="00CD0D7B">
                    <w:r>
                      <w:t>Beat Klauenbösch, PM84</w:t>
                    </w:r>
                  </w:p>
                </w:tc>
              </w:sdtContent>
            </w:sdt>
            <w:sdt>
              <w:sdtPr>
                <w:tag w:val="postformsDatum1"/>
                <w:id w:val="-2069021864"/>
                <w:placeholder>
                  <w:docPart w:val="B71DDD3C48704259AB8EB72B72D2235D"/>
                </w:placeholder>
                <w:date w:fullDate="2016-03-24T00:00:00Z">
                  <w:dateFormat w:val="dd.MM.yyyy"/>
                  <w:lid w:val="de-CH"/>
                  <w:storeMappedDataAs w:val="dateTime"/>
                  <w:calendar w:val="gregorian"/>
                </w:date>
              </w:sdtPr>
              <w:sdtContent>
                <w:tc>
                  <w:tcPr>
                    <w:tcW w:w="1276" w:type="dxa"/>
                  </w:tcPr>
                  <w:p w14:paraId="3D9C34EE" w14:textId="48DE088A" w:rsidR="003910DB" w:rsidRDefault="003910DB" w:rsidP="00CD0D7B">
                    <w:r>
                      <w:t>24.03.2016</w:t>
                    </w:r>
                  </w:p>
                </w:tc>
              </w:sdtContent>
            </w:sdt>
          </w:tr>
          <w:tr w:rsidR="003910DB" w14:paraId="5330A010" w14:textId="77777777" w:rsidTr="00A62C03">
            <w:tc>
              <w:tcPr>
                <w:tcW w:w="993" w:type="dxa"/>
              </w:tcPr>
              <w:p w14:paraId="77182755" w14:textId="0B7976E2" w:rsidR="003910DB" w:rsidRDefault="003910DB" w:rsidP="00372DC7">
                <w:r>
                  <w:t>X01.04</w:t>
                </w:r>
              </w:p>
            </w:tc>
            <w:tc>
              <w:tcPr>
                <w:tcW w:w="5528" w:type="dxa"/>
              </w:tcPr>
              <w:p w14:paraId="74A9D1F9" w14:textId="4DD27340" w:rsidR="003910DB" w:rsidRPr="00933CFA" w:rsidRDefault="003910DB" w:rsidP="00372DC7">
                <w:pPr>
                  <w:rPr>
                    <w:lang w:val="en-US"/>
                  </w:rPr>
                </w:pPr>
                <w:r w:rsidRPr="00933CFA">
                  <w:rPr>
                    <w:lang w:val="en-US"/>
                  </w:rPr>
                  <w:t>Final Version and english translate</w:t>
                </w:r>
              </w:p>
            </w:tc>
            <w:sdt>
              <w:sdtPr>
                <w:alias w:val="Autor/-in"/>
                <w:tag w:val="postformsAutor1"/>
                <w:id w:val="-447849872"/>
                <w:placeholder>
                  <w:docPart w:val="E1A19E51E8954203ADD09A7C65FED4C9"/>
                </w:placeholder>
                <w:text/>
              </w:sdtPr>
              <w:sdtContent>
                <w:tc>
                  <w:tcPr>
                    <w:tcW w:w="2551" w:type="dxa"/>
                  </w:tcPr>
                  <w:p w14:paraId="31E94574" w14:textId="1CE4BF6D" w:rsidR="003910DB" w:rsidRDefault="003910DB" w:rsidP="00CD0D7B">
                    <w:r>
                      <w:t>Beat Klauenbösch, PM84</w:t>
                    </w:r>
                  </w:p>
                </w:tc>
              </w:sdtContent>
            </w:sdt>
            <w:sdt>
              <w:sdtPr>
                <w:tag w:val="postformsDatum1"/>
                <w:id w:val="-1086304463"/>
                <w:placeholder>
                  <w:docPart w:val="A7D25C69092347D9B0B21989BBCAF55C"/>
                </w:placeholder>
                <w:date w:fullDate="2016-04-13T00:00:00Z">
                  <w:dateFormat w:val="dd.MM.yyyy"/>
                  <w:lid w:val="de-CH"/>
                  <w:storeMappedDataAs w:val="dateTime"/>
                  <w:calendar w:val="gregorian"/>
                </w:date>
              </w:sdtPr>
              <w:sdtContent>
                <w:tc>
                  <w:tcPr>
                    <w:tcW w:w="1276" w:type="dxa"/>
                  </w:tcPr>
                  <w:p w14:paraId="5D1A40B1" w14:textId="168C27ED" w:rsidR="003910DB" w:rsidRDefault="00B76551" w:rsidP="00CD0D7B">
                    <w:r>
                      <w:t>13.04.2016</w:t>
                    </w:r>
                  </w:p>
                </w:tc>
              </w:sdtContent>
            </w:sdt>
          </w:tr>
          <w:tr w:rsidR="007A5555" w14:paraId="0B06ED7E" w14:textId="77777777" w:rsidTr="00A62C03">
            <w:tc>
              <w:tcPr>
                <w:tcW w:w="993" w:type="dxa"/>
              </w:tcPr>
              <w:p w14:paraId="5A7C6C3A" w14:textId="4D49AB75" w:rsidR="007A5555" w:rsidRDefault="007A5555" w:rsidP="00372DC7">
                <w:r>
                  <w:t>X01.05</w:t>
                </w:r>
              </w:p>
            </w:tc>
            <w:tc>
              <w:tcPr>
                <w:tcW w:w="5528" w:type="dxa"/>
              </w:tcPr>
              <w:p w14:paraId="16067528" w14:textId="45E8D0AB" w:rsidR="007A5555" w:rsidRPr="00933CFA" w:rsidRDefault="007A5555" w:rsidP="007A5555">
                <w:pPr>
                  <w:rPr>
                    <w:lang w:val="en-US"/>
                  </w:rPr>
                </w:pPr>
                <w:r w:rsidRPr="00933CFA">
                  <w:rPr>
                    <w:lang w:val="en-US"/>
                  </w:rPr>
                  <w:t xml:space="preserve">Supplement </w:t>
                </w:r>
                <w:r w:rsidR="00553679" w:rsidRPr="00933CFA">
                  <w:rPr>
                    <w:lang w:val="en-US"/>
                  </w:rPr>
                  <w:t>B</w:t>
                </w:r>
                <w:r w:rsidRPr="00933CFA">
                  <w:rPr>
                    <w:lang w:val="en-US"/>
                  </w:rPr>
                  <w:t>UC</w:t>
                </w:r>
                <w:r w:rsidR="00553679" w:rsidRPr="00933CFA">
                  <w:rPr>
                    <w:lang w:val="en-US"/>
                  </w:rPr>
                  <w:t>2 and BUC-2 Fafo-2-2 with following text</w:t>
                </w:r>
                <w:r w:rsidRPr="00933CFA">
                  <w:rPr>
                    <w:lang w:val="en-US"/>
                  </w:rPr>
                  <w:t>:</w:t>
                </w:r>
              </w:p>
              <w:p w14:paraId="5B394A80" w14:textId="77777777" w:rsidR="007A5555" w:rsidRPr="00933CFA" w:rsidRDefault="00553679" w:rsidP="00553679">
                <w:pPr>
                  <w:pStyle w:val="Listenabsatz"/>
                  <w:numPr>
                    <w:ilvl w:val="0"/>
                    <w:numId w:val="40"/>
                  </w:numPr>
                  <w:rPr>
                    <w:lang w:val="en-US"/>
                  </w:rPr>
                </w:pPr>
                <w:r w:rsidRPr="00933CFA">
                  <w:rPr>
                    <w:lang w:val="en-US"/>
                  </w:rPr>
                  <w:t>Datas with “No further processing</w:t>
                </w:r>
                <w:proofErr w:type="gramStart"/>
                <w:r w:rsidRPr="00933CFA">
                  <w:rPr>
                    <w:lang w:val="en-US"/>
                  </w:rPr>
                  <w:t>“ will</w:t>
                </w:r>
                <w:proofErr w:type="gramEnd"/>
                <w:r w:rsidRPr="00933CFA">
                  <w:rPr>
                    <w:lang w:val="en-US"/>
                  </w:rPr>
                  <w:t xml:space="preserve"> recorded statistically and process is ended.</w:t>
                </w:r>
              </w:p>
              <w:p w14:paraId="1708E993" w14:textId="77777777" w:rsidR="001B41F0" w:rsidRPr="00933CFA" w:rsidRDefault="001B41F0" w:rsidP="001B41F0">
                <w:pPr>
                  <w:rPr>
                    <w:lang w:val="en-US"/>
                  </w:rPr>
                </w:pPr>
                <w:r w:rsidRPr="00933CFA">
                  <w:rPr>
                    <w:lang w:val="en-US"/>
                  </w:rPr>
                  <w:t xml:space="preserve">Supplement </w:t>
                </w:r>
                <w:r w:rsidR="00F250F8" w:rsidRPr="00933CFA">
                  <w:rPr>
                    <w:lang w:val="en-US"/>
                  </w:rPr>
                  <w:t xml:space="preserve">BUC-5: new graphics in BUC-5 </w:t>
                </w:r>
                <w:r w:rsidRPr="00933CFA">
                  <w:rPr>
                    <w:lang w:val="en-US"/>
                  </w:rPr>
                  <w:t>FUN-5-1</w:t>
                </w:r>
              </w:p>
              <w:p w14:paraId="7250D571" w14:textId="4BF57575" w:rsidR="00C715F3" w:rsidRDefault="00C715F3" w:rsidP="001B41F0">
                <w:r>
                  <w:t>No Masterdataimport from ZDL</w:t>
                </w:r>
              </w:p>
            </w:tc>
            <w:sdt>
              <w:sdtPr>
                <w:alias w:val="Autor/-in"/>
                <w:tag w:val="postformsAutor1"/>
                <w:id w:val="1382664595"/>
                <w:placeholder>
                  <w:docPart w:val="F847D5C9B1AC45F784CED9692D332266"/>
                </w:placeholder>
                <w:text/>
              </w:sdtPr>
              <w:sdtContent>
                <w:tc>
                  <w:tcPr>
                    <w:tcW w:w="2551" w:type="dxa"/>
                  </w:tcPr>
                  <w:p w14:paraId="2219513B" w14:textId="0CE596FD" w:rsidR="007A5555" w:rsidRDefault="007A5555" w:rsidP="00CD0D7B">
                    <w:r>
                      <w:t>Beat Klauenbösch, PM84</w:t>
                    </w:r>
                  </w:p>
                </w:tc>
              </w:sdtContent>
            </w:sdt>
            <w:sdt>
              <w:sdtPr>
                <w:tag w:val="postformsDatum1"/>
                <w:id w:val="1902945024"/>
                <w:placeholder>
                  <w:docPart w:val="34BDC9A7035F44ED9F77BCED2E0993E3"/>
                </w:placeholder>
                <w:date w:fullDate="2016-05-11T00:00:00Z">
                  <w:dateFormat w:val="dd.MM.yyyy"/>
                  <w:lid w:val="de-CH"/>
                  <w:storeMappedDataAs w:val="dateTime"/>
                  <w:calendar w:val="gregorian"/>
                </w:date>
              </w:sdtPr>
              <w:sdtContent>
                <w:tc>
                  <w:tcPr>
                    <w:tcW w:w="1276" w:type="dxa"/>
                  </w:tcPr>
                  <w:p w14:paraId="404DFD9B" w14:textId="56CD66A9" w:rsidR="007A5555" w:rsidRDefault="00C715F3" w:rsidP="00CD0D7B">
                    <w:r>
                      <w:t>11.05.2016</w:t>
                    </w:r>
                  </w:p>
                </w:tc>
              </w:sdtContent>
            </w:sdt>
          </w:tr>
          <w:tr w:rsidR="00E93234" w14:paraId="3067D7AC" w14:textId="77777777" w:rsidTr="00A62C03">
            <w:tc>
              <w:tcPr>
                <w:tcW w:w="993" w:type="dxa"/>
              </w:tcPr>
              <w:p w14:paraId="6909C88D" w14:textId="5B8D8901" w:rsidR="00E93234" w:rsidRDefault="00FA3CB9" w:rsidP="00372DC7">
                <w:r>
                  <w:t>V</w:t>
                </w:r>
                <w:r w:rsidR="00E93234">
                  <w:t>01.06</w:t>
                </w:r>
              </w:p>
            </w:tc>
            <w:tc>
              <w:tcPr>
                <w:tcW w:w="5528" w:type="dxa"/>
              </w:tcPr>
              <w:p w14:paraId="49F1DA3D" w14:textId="77777777" w:rsidR="00E93234" w:rsidRPr="00933CFA" w:rsidRDefault="00257C9E" w:rsidP="00BC532D">
                <w:pPr>
                  <w:pStyle w:val="Listenabsatz"/>
                  <w:numPr>
                    <w:ilvl w:val="0"/>
                    <w:numId w:val="40"/>
                  </w:numPr>
                  <w:rPr>
                    <w:lang w:val="en-US"/>
                  </w:rPr>
                </w:pPr>
                <w:r w:rsidRPr="00933CFA">
                  <w:rPr>
                    <w:lang w:val="en-US"/>
                  </w:rPr>
                  <w:t xml:space="preserve">Supplement BUC-2 FUN-3-2: Data from datatransfer to use </w:t>
                </w:r>
                <w:r w:rsidR="00BC532D" w:rsidRPr="00933CFA">
                  <w:rPr>
                    <w:lang w:val="en-US"/>
                  </w:rPr>
                  <w:t>for match</w:t>
                </w:r>
              </w:p>
              <w:p w14:paraId="0458A682" w14:textId="1DEF213C" w:rsidR="00BC532D" w:rsidRDefault="00BC532D" w:rsidP="00BC532D">
                <w:pPr>
                  <w:pStyle w:val="Listenabsatz"/>
                  <w:numPr>
                    <w:ilvl w:val="0"/>
                    <w:numId w:val="40"/>
                  </w:numPr>
                </w:pPr>
                <w:r>
                  <w:t>Suppplement chapture 3.</w:t>
                </w:r>
                <w:r w:rsidR="00951619">
                  <w:t>7</w:t>
                </w:r>
                <w:r>
                  <w:t xml:space="preserve"> BAfo-13: Housekeeping</w:t>
                </w:r>
              </w:p>
              <w:p w14:paraId="694B6EB1" w14:textId="1F3AE0E7" w:rsidR="00F135E9" w:rsidRDefault="00F135E9" w:rsidP="00F135E9">
                <w:pPr>
                  <w:pStyle w:val="Listenabsatz"/>
                  <w:numPr>
                    <w:ilvl w:val="0"/>
                    <w:numId w:val="40"/>
                  </w:numPr>
                </w:pPr>
                <w:r>
                  <w:t>Supplement chapture 3.</w:t>
                </w:r>
                <w:r w:rsidR="00951619">
                  <w:t>8</w:t>
                </w:r>
              </w:p>
              <w:p w14:paraId="375FCB39" w14:textId="57F879A1" w:rsidR="00BE0BC7" w:rsidRPr="00933CFA" w:rsidRDefault="00BE0BC7" w:rsidP="00BC532D">
                <w:pPr>
                  <w:pStyle w:val="Listenabsatz"/>
                  <w:numPr>
                    <w:ilvl w:val="0"/>
                    <w:numId w:val="40"/>
                  </w:numPr>
                  <w:rPr>
                    <w:lang w:val="en-US"/>
                  </w:rPr>
                </w:pPr>
                <w:r w:rsidRPr="00933CFA">
                  <w:rPr>
                    <w:lang w:val="en-US"/>
                  </w:rPr>
                  <w:t>Version as Baseline for design</w:t>
                </w:r>
              </w:p>
            </w:tc>
            <w:sdt>
              <w:sdtPr>
                <w:alias w:val="Autor/-in"/>
                <w:tag w:val="postformsAutor1"/>
                <w:id w:val="82961324"/>
                <w:placeholder>
                  <w:docPart w:val="FC8A6CB9EDB74A00888364C37F684A31"/>
                </w:placeholder>
                <w:text/>
              </w:sdtPr>
              <w:sdtContent>
                <w:tc>
                  <w:tcPr>
                    <w:tcW w:w="2551" w:type="dxa"/>
                  </w:tcPr>
                  <w:p w14:paraId="7104292A" w14:textId="79051FD8" w:rsidR="00E93234" w:rsidRDefault="00E93234" w:rsidP="00CD0D7B">
                    <w:r>
                      <w:t>Beat Klauenbösch, PM84</w:t>
                    </w:r>
                  </w:p>
                </w:tc>
              </w:sdtContent>
            </w:sdt>
            <w:sdt>
              <w:sdtPr>
                <w:tag w:val="postformsDatum1"/>
                <w:id w:val="-1696999207"/>
                <w:placeholder>
                  <w:docPart w:val="6D1FAE809C8A41FCA16832F2CECFF0D0"/>
                </w:placeholder>
                <w:date w:fullDate="2016-05-23T00:00:00Z">
                  <w:dateFormat w:val="dd.MM.yyyy"/>
                  <w:lid w:val="de-CH"/>
                  <w:storeMappedDataAs w:val="dateTime"/>
                  <w:calendar w:val="gregorian"/>
                </w:date>
              </w:sdtPr>
              <w:sdtContent>
                <w:tc>
                  <w:tcPr>
                    <w:tcW w:w="1276" w:type="dxa"/>
                  </w:tcPr>
                  <w:p w14:paraId="47AC19D5" w14:textId="2D1C0B86" w:rsidR="00E93234" w:rsidRDefault="00BE0BC7" w:rsidP="00CD0D7B">
                    <w:r>
                      <w:t>23.05.2016</w:t>
                    </w:r>
                  </w:p>
                </w:tc>
              </w:sdtContent>
            </w:sdt>
          </w:tr>
          <w:tr w:rsidR="00360D2A" w14:paraId="25759B60" w14:textId="77777777" w:rsidTr="00A62C03">
            <w:tc>
              <w:tcPr>
                <w:tcW w:w="993" w:type="dxa"/>
              </w:tcPr>
              <w:p w14:paraId="01FFDD20" w14:textId="2BD6735D" w:rsidR="00360D2A" w:rsidRDefault="00360D2A" w:rsidP="00372DC7">
                <w:r>
                  <w:t>V01.07</w:t>
                </w:r>
              </w:p>
            </w:tc>
            <w:tc>
              <w:tcPr>
                <w:tcW w:w="5528" w:type="dxa"/>
              </w:tcPr>
              <w:p w14:paraId="4FD2C1CE" w14:textId="0D98A925" w:rsidR="00360D2A" w:rsidRPr="00933CFA" w:rsidRDefault="00360D2A" w:rsidP="00360D2A">
                <w:pPr>
                  <w:pStyle w:val="Listenabsatz"/>
                  <w:numPr>
                    <w:ilvl w:val="0"/>
                    <w:numId w:val="40"/>
                  </w:numPr>
                  <w:rPr>
                    <w:lang w:val="en-US"/>
                  </w:rPr>
                </w:pPr>
                <w:r w:rsidRPr="00933CFA">
                  <w:rPr>
                    <w:lang w:val="en-US"/>
                  </w:rPr>
                  <w:t>BUC-3: We will use DPM (Datenprüfmodul) from Siemens and not Adresschecker (open points in BUC-1 and BUC-3)</w:t>
                </w:r>
              </w:p>
            </w:tc>
            <w:sdt>
              <w:sdtPr>
                <w:alias w:val="Autor/-in"/>
                <w:tag w:val="postformsAutor1"/>
                <w:id w:val="-1917471046"/>
                <w:placeholder>
                  <w:docPart w:val="4EDB84014FDF4F5191C70B3404BA1F8C"/>
                </w:placeholder>
                <w:text/>
              </w:sdtPr>
              <w:sdtContent>
                <w:tc>
                  <w:tcPr>
                    <w:tcW w:w="2551" w:type="dxa"/>
                  </w:tcPr>
                  <w:p w14:paraId="6361E9FB" w14:textId="1D9A9C8D" w:rsidR="00360D2A" w:rsidRDefault="00360D2A" w:rsidP="00CD0D7B">
                    <w:r>
                      <w:t>Beat Klauenbösch, PM84</w:t>
                    </w:r>
                  </w:p>
                </w:tc>
              </w:sdtContent>
            </w:sdt>
            <w:sdt>
              <w:sdtPr>
                <w:tag w:val="postformsDatum1"/>
                <w:id w:val="1716007745"/>
                <w:placeholder>
                  <w:docPart w:val="A7F40B7C59C94B35AA360F2CE9466D6E"/>
                </w:placeholder>
                <w:date w:fullDate="2016-06-17T00:00:00Z">
                  <w:dateFormat w:val="dd.MM.yyyy"/>
                  <w:lid w:val="de-CH"/>
                  <w:storeMappedDataAs w:val="dateTime"/>
                  <w:calendar w:val="gregorian"/>
                </w:date>
              </w:sdtPr>
              <w:sdtContent>
                <w:tc>
                  <w:tcPr>
                    <w:tcW w:w="1276" w:type="dxa"/>
                  </w:tcPr>
                  <w:p w14:paraId="3E5A337A" w14:textId="744901AC" w:rsidR="00360D2A" w:rsidRDefault="00360D2A" w:rsidP="00CD0D7B">
                    <w:r>
                      <w:t>17.06.2016</w:t>
                    </w:r>
                  </w:p>
                </w:tc>
              </w:sdtContent>
            </w:sdt>
          </w:tr>
          <w:tr w:rsidR="00C81C1F" w14:paraId="2B31B242" w14:textId="77777777" w:rsidTr="00A62C03">
            <w:tc>
              <w:tcPr>
                <w:tcW w:w="993" w:type="dxa"/>
              </w:tcPr>
              <w:p w14:paraId="5DFC96A3" w14:textId="2CC5694C" w:rsidR="00C81C1F" w:rsidRDefault="00C81C1F" w:rsidP="00372DC7">
                <w:r>
                  <w:t>V01.08</w:t>
                </w:r>
              </w:p>
            </w:tc>
            <w:tc>
              <w:tcPr>
                <w:tcW w:w="5528" w:type="dxa"/>
              </w:tcPr>
              <w:p w14:paraId="6C06912A" w14:textId="52FBDA57" w:rsidR="005B1466" w:rsidRPr="00933CFA" w:rsidRDefault="005B1466" w:rsidP="00360D2A">
                <w:pPr>
                  <w:pStyle w:val="Listenabsatz"/>
                  <w:numPr>
                    <w:ilvl w:val="0"/>
                    <w:numId w:val="40"/>
                  </w:numPr>
                  <w:rPr>
                    <w:lang w:val="en-US"/>
                  </w:rPr>
                </w:pPr>
                <w:r w:rsidRPr="00933CFA">
                  <w:rPr>
                    <w:lang w:val="en-US"/>
                  </w:rPr>
                  <w:t>Figure 1 (Overview) and Figure 2 (Flowchart) changed</w:t>
                </w:r>
              </w:p>
              <w:p w14:paraId="3E2BCA00" w14:textId="4A5024A0" w:rsidR="00C81C1F" w:rsidRPr="00933CFA" w:rsidRDefault="00C81C1F" w:rsidP="00360D2A">
                <w:pPr>
                  <w:pStyle w:val="Listenabsatz"/>
                  <w:numPr>
                    <w:ilvl w:val="0"/>
                    <w:numId w:val="40"/>
                  </w:numPr>
                  <w:rPr>
                    <w:lang w:val="en-US"/>
                  </w:rPr>
                </w:pPr>
                <w:r w:rsidRPr="00933CFA">
                  <w:rPr>
                    <w:lang w:val="en-US"/>
                  </w:rPr>
                  <w:t>BUC-3: Details to</w:t>
                </w:r>
                <w:r w:rsidR="006B60E6" w:rsidRPr="00933CFA">
                  <w:rPr>
                    <w:lang w:val="en-US"/>
                  </w:rPr>
                  <w:t xml:space="preserve"> Processing Datatransfer Datas</w:t>
                </w:r>
                <w:r w:rsidRPr="00933CFA">
                  <w:rPr>
                    <w:lang w:val="en-US"/>
                  </w:rPr>
                  <w:t xml:space="preserve"> in BUC-3</w:t>
                </w:r>
              </w:p>
            </w:tc>
            <w:sdt>
              <w:sdtPr>
                <w:alias w:val="Autor/-in"/>
                <w:tag w:val="postformsAutor1"/>
                <w:id w:val="135005143"/>
                <w:placeholder>
                  <w:docPart w:val="ACFB6E23D9C041FA98D0FD281BB91DCB"/>
                </w:placeholder>
                <w:text/>
              </w:sdtPr>
              <w:sdtContent>
                <w:tc>
                  <w:tcPr>
                    <w:tcW w:w="2551" w:type="dxa"/>
                  </w:tcPr>
                  <w:p w14:paraId="30F13339" w14:textId="0F6DE484" w:rsidR="00C81C1F" w:rsidRDefault="00C81C1F" w:rsidP="00CD0D7B">
                    <w:r>
                      <w:t>Beat Klauenbösch, PM84</w:t>
                    </w:r>
                  </w:p>
                </w:tc>
              </w:sdtContent>
            </w:sdt>
            <w:sdt>
              <w:sdtPr>
                <w:tag w:val="postformsDatum1"/>
                <w:id w:val="-1982059624"/>
                <w:placeholder>
                  <w:docPart w:val="796CF186207E4F628EA14AB5BA562ECF"/>
                </w:placeholder>
                <w:date w:fullDate="2016-06-29T00:00:00Z">
                  <w:dateFormat w:val="dd.MM.yyyy"/>
                  <w:lid w:val="de-CH"/>
                  <w:storeMappedDataAs w:val="dateTime"/>
                  <w:calendar w:val="gregorian"/>
                </w:date>
              </w:sdtPr>
              <w:sdtContent>
                <w:tc>
                  <w:tcPr>
                    <w:tcW w:w="1276" w:type="dxa"/>
                  </w:tcPr>
                  <w:p w14:paraId="3046E7A7" w14:textId="383115B6" w:rsidR="00C81C1F" w:rsidRDefault="0064376B" w:rsidP="00CD0D7B">
                    <w:r>
                      <w:t>29.06.2016</w:t>
                    </w:r>
                  </w:p>
                </w:tc>
              </w:sdtContent>
            </w:sdt>
          </w:tr>
          <w:tr w:rsidR="00CD3765" w14:paraId="4E599E6F" w14:textId="77777777" w:rsidTr="008E4C5F">
            <w:tc>
              <w:tcPr>
                <w:tcW w:w="993" w:type="dxa"/>
              </w:tcPr>
              <w:p w14:paraId="1438A232" w14:textId="77777777" w:rsidR="00CD3765" w:rsidRDefault="00CD3765" w:rsidP="008E4C5F">
                <w:r>
                  <w:t>V01.09</w:t>
                </w:r>
              </w:p>
            </w:tc>
            <w:tc>
              <w:tcPr>
                <w:tcW w:w="5528" w:type="dxa"/>
              </w:tcPr>
              <w:p w14:paraId="5BB306FE" w14:textId="77777777" w:rsidR="00CD3765" w:rsidRPr="000F2D07" w:rsidRDefault="00CD3765" w:rsidP="008E4C5F">
                <w:pPr>
                  <w:pStyle w:val="Listenabsatz"/>
                  <w:numPr>
                    <w:ilvl w:val="0"/>
                    <w:numId w:val="40"/>
                  </w:numPr>
                </w:pPr>
                <w:r w:rsidRPr="000F2D07">
                  <w:t>SAfo-8: delete column PLZ_ORT</w:t>
                </w:r>
              </w:p>
              <w:p w14:paraId="7E202C44" w14:textId="77777777" w:rsidR="00CD3765" w:rsidRPr="000F2D07" w:rsidRDefault="00CD3765" w:rsidP="008E4C5F">
                <w:pPr>
                  <w:pStyle w:val="Listenabsatz"/>
                  <w:numPr>
                    <w:ilvl w:val="0"/>
                    <w:numId w:val="40"/>
                  </w:numPr>
                </w:pPr>
                <w:r w:rsidRPr="000F2D07">
                  <w:t>Fafo-1-2: ZUBOFI delivery only weekly</w:t>
                </w:r>
              </w:p>
              <w:p w14:paraId="334F1F6B" w14:textId="77777777" w:rsidR="00CD3765" w:rsidRPr="000F2D07" w:rsidRDefault="00CD3765" w:rsidP="008E4C5F">
                <w:pPr>
                  <w:pStyle w:val="Listenabsatz"/>
                  <w:numPr>
                    <w:ilvl w:val="0"/>
                    <w:numId w:val="40"/>
                  </w:numPr>
                </w:pPr>
                <w:r w:rsidRPr="000F2D07">
                  <w:t>Deliverytime masterdata from AMP</w:t>
                </w:r>
              </w:p>
              <w:p w14:paraId="7D75294E" w14:textId="77777777" w:rsidR="00CD3765" w:rsidRPr="00933CFA" w:rsidRDefault="00CD3765" w:rsidP="008E4C5F">
                <w:pPr>
                  <w:pStyle w:val="Listenabsatz"/>
                  <w:numPr>
                    <w:ilvl w:val="0"/>
                    <w:numId w:val="40"/>
                  </w:numPr>
                  <w:rPr>
                    <w:lang w:val="en-US"/>
                  </w:rPr>
                </w:pPr>
                <w:r w:rsidRPr="00933CFA">
                  <w:rPr>
                    <w:lang w:val="en-US"/>
                  </w:rPr>
                  <w:t>New name by SMT-Share for ZUBOFI (FaFo-1-2)</w:t>
                </w:r>
              </w:p>
              <w:p w14:paraId="12BE8296" w14:textId="77777777" w:rsidR="00CD3765" w:rsidRPr="000F2D07" w:rsidRDefault="00CD3765" w:rsidP="008E4C5F">
                <w:pPr>
                  <w:pStyle w:val="Listenabsatz"/>
                  <w:numPr>
                    <w:ilvl w:val="0"/>
                    <w:numId w:val="40"/>
                  </w:numPr>
                </w:pPr>
                <w:r w:rsidRPr="000F2D07">
                  <w:t>Regex für Filterung angepasst (FaFo-2-2)</w:t>
                </w:r>
              </w:p>
              <w:p w14:paraId="31A46186" w14:textId="77777777" w:rsidR="00CD3765" w:rsidRPr="00933CFA" w:rsidRDefault="00CD3765" w:rsidP="008E4C5F">
                <w:pPr>
                  <w:pStyle w:val="Listenabsatz"/>
                  <w:numPr>
                    <w:ilvl w:val="0"/>
                    <w:numId w:val="40"/>
                  </w:numPr>
                  <w:rPr>
                    <w:lang w:val="en-US"/>
                  </w:rPr>
                </w:pPr>
                <w:r w:rsidRPr="00933CFA">
                  <w:rPr>
                    <w:lang w:val="en-US"/>
                  </w:rPr>
                  <w:t>CallerID=VG for matched data to VAM (FaFo-3-4)</w:t>
                </w:r>
              </w:p>
              <w:p w14:paraId="0A3E31E4" w14:textId="77777777" w:rsidR="00CD3765" w:rsidRPr="000F2D07" w:rsidRDefault="00CD3765" w:rsidP="008E4C5F">
                <w:pPr>
                  <w:pStyle w:val="Listenabsatz"/>
                  <w:numPr>
                    <w:ilvl w:val="0"/>
                    <w:numId w:val="40"/>
                  </w:numPr>
                </w:pPr>
                <w:r w:rsidRPr="000F2D07">
                  <w:t>Fafo-2-2: Filterregel angepasst</w:t>
                </w:r>
              </w:p>
            </w:tc>
            <w:sdt>
              <w:sdtPr>
                <w:alias w:val="Autor/-in"/>
                <w:tag w:val="postformsAutor1"/>
                <w:id w:val="246311535"/>
                <w:placeholder>
                  <w:docPart w:val="361C8E9E00874A19A864793C3BBECE6B"/>
                </w:placeholder>
                <w:text/>
              </w:sdtPr>
              <w:sdtContent>
                <w:tc>
                  <w:tcPr>
                    <w:tcW w:w="2551" w:type="dxa"/>
                  </w:tcPr>
                  <w:p w14:paraId="0F0CB400" w14:textId="77777777" w:rsidR="00CD3765" w:rsidRDefault="00CD3765" w:rsidP="008E4C5F">
                    <w:r>
                      <w:t>Beat Klauenbösch, PM84</w:t>
                    </w:r>
                  </w:p>
                </w:tc>
              </w:sdtContent>
            </w:sdt>
            <w:sdt>
              <w:sdtPr>
                <w:tag w:val="postformsDatum1"/>
                <w:id w:val="2092038482"/>
                <w:placeholder>
                  <w:docPart w:val="9991A21F3C8F43A28708D2A7B6640202"/>
                </w:placeholder>
                <w:date w:fullDate="2016-11-10T00:00:00Z">
                  <w:dateFormat w:val="dd.MM.yyyy"/>
                  <w:lid w:val="de-CH"/>
                  <w:storeMappedDataAs w:val="dateTime"/>
                  <w:calendar w:val="gregorian"/>
                </w:date>
              </w:sdtPr>
              <w:sdtContent>
                <w:tc>
                  <w:tcPr>
                    <w:tcW w:w="1276" w:type="dxa"/>
                  </w:tcPr>
                  <w:p w14:paraId="75621201" w14:textId="664C5A3B" w:rsidR="00CD3765" w:rsidRDefault="000F2D07" w:rsidP="008E4C5F">
                    <w:r>
                      <w:t>10.11.2016</w:t>
                    </w:r>
                  </w:p>
                </w:tc>
              </w:sdtContent>
            </w:sdt>
          </w:tr>
          <w:tr w:rsidR="00CD3765" w14:paraId="3C57B8DA" w14:textId="77777777" w:rsidTr="008E4C5F">
            <w:tc>
              <w:tcPr>
                <w:tcW w:w="993" w:type="dxa"/>
              </w:tcPr>
              <w:p w14:paraId="09FB435F" w14:textId="61808183" w:rsidR="00CD3765" w:rsidRDefault="00CD3765" w:rsidP="008E4C5F">
                <w:r>
                  <w:t>V01.10</w:t>
                </w:r>
              </w:p>
            </w:tc>
            <w:tc>
              <w:tcPr>
                <w:tcW w:w="5528" w:type="dxa"/>
              </w:tcPr>
              <w:p w14:paraId="061F3985" w14:textId="7EEB4BE5" w:rsidR="00CD3765" w:rsidRPr="00933CFA" w:rsidRDefault="00CD3765" w:rsidP="008E4C5F">
                <w:pPr>
                  <w:pStyle w:val="Listenabsatz"/>
                  <w:numPr>
                    <w:ilvl w:val="0"/>
                    <w:numId w:val="40"/>
                  </w:numPr>
                  <w:rPr>
                    <w:lang w:val="en-US"/>
                  </w:rPr>
                </w:pPr>
                <w:r w:rsidRPr="00933CFA">
                  <w:rPr>
                    <w:lang w:val="en-US"/>
                  </w:rPr>
                  <w:t>BUC-3: data from EAI to PADASA only if AMP.Key</w:t>
                </w:r>
              </w:p>
            </w:tc>
            <w:sdt>
              <w:sdtPr>
                <w:alias w:val="Autor/-in"/>
                <w:tag w:val="postformsAutor1"/>
                <w:id w:val="-154229943"/>
                <w:placeholder>
                  <w:docPart w:val="C122CC0294B84EA79F5687E3F0547402"/>
                </w:placeholder>
                <w:text/>
              </w:sdtPr>
              <w:sdtContent>
                <w:tc>
                  <w:tcPr>
                    <w:tcW w:w="2551" w:type="dxa"/>
                  </w:tcPr>
                  <w:p w14:paraId="76EE4ED9" w14:textId="77777777" w:rsidR="00CD3765" w:rsidRDefault="00CD3765" w:rsidP="008E4C5F">
                    <w:r>
                      <w:t>Beat Klauenbösch, PM84</w:t>
                    </w:r>
                  </w:p>
                </w:tc>
              </w:sdtContent>
            </w:sdt>
            <w:sdt>
              <w:sdtPr>
                <w:tag w:val="postformsDatum1"/>
                <w:id w:val="-1752495348"/>
                <w:placeholder>
                  <w:docPart w:val="8663846555DC40F9A88D26314F35676D"/>
                </w:placeholder>
                <w:date w:fullDate="2016-11-16T00:00:00Z">
                  <w:dateFormat w:val="dd.MM.yyyy"/>
                  <w:lid w:val="de-CH"/>
                  <w:storeMappedDataAs w:val="dateTime"/>
                  <w:calendar w:val="gregorian"/>
                </w:date>
              </w:sdtPr>
              <w:sdtContent>
                <w:tc>
                  <w:tcPr>
                    <w:tcW w:w="1276" w:type="dxa"/>
                  </w:tcPr>
                  <w:p w14:paraId="2F53C921" w14:textId="422777C2" w:rsidR="00CD3765" w:rsidRDefault="00CD3765" w:rsidP="008E4C5F">
                    <w:r>
                      <w:t>16.11.2016</w:t>
                    </w:r>
                  </w:p>
                </w:tc>
              </w:sdtContent>
            </w:sdt>
          </w:tr>
          <w:tr w:rsidR="000F2D07" w14:paraId="4D031B95" w14:textId="77777777" w:rsidTr="00A62C03">
            <w:tc>
              <w:tcPr>
                <w:tcW w:w="993" w:type="dxa"/>
              </w:tcPr>
              <w:p w14:paraId="181A47E6" w14:textId="1BD9AA51" w:rsidR="000F2D07" w:rsidRDefault="000F2D07" w:rsidP="00B11349">
                <w:r>
                  <w:t>V01.11</w:t>
                </w:r>
              </w:p>
            </w:tc>
            <w:tc>
              <w:tcPr>
                <w:tcW w:w="5528" w:type="dxa"/>
              </w:tcPr>
              <w:p w14:paraId="6797D072" w14:textId="77777777" w:rsidR="000F2D07" w:rsidRPr="00933CFA" w:rsidRDefault="000F2D07" w:rsidP="00774CE9">
                <w:pPr>
                  <w:pStyle w:val="Listenabsatz"/>
                  <w:numPr>
                    <w:ilvl w:val="0"/>
                    <w:numId w:val="40"/>
                  </w:numPr>
                  <w:rPr>
                    <w:lang w:val="en-US"/>
                  </w:rPr>
                </w:pPr>
                <w:r w:rsidRPr="00933CFA">
                  <w:rPr>
                    <w:lang w:val="en-US"/>
                  </w:rPr>
                  <w:t>Capture 3 inserted: State of BUC and FUN</w:t>
                </w:r>
              </w:p>
              <w:p w14:paraId="46249821" w14:textId="77777777" w:rsidR="000F2D07" w:rsidRPr="00933CFA" w:rsidRDefault="000F2D07" w:rsidP="00774CE9">
                <w:pPr>
                  <w:pStyle w:val="Listenabsatz"/>
                  <w:numPr>
                    <w:ilvl w:val="0"/>
                    <w:numId w:val="40"/>
                  </w:numPr>
                  <w:rPr>
                    <w:lang w:val="en-US"/>
                  </w:rPr>
                </w:pPr>
                <w:r w:rsidRPr="00933CFA">
                  <w:rPr>
                    <w:lang w:val="en-US"/>
                  </w:rPr>
                  <w:t>BUC-3: Insert table for match and send</w:t>
                </w:r>
              </w:p>
              <w:p w14:paraId="4344F6B4" w14:textId="39432897" w:rsidR="000F2D07" w:rsidRPr="00933CFA" w:rsidRDefault="000F2D07" w:rsidP="00DC3CD9">
                <w:pPr>
                  <w:pStyle w:val="Listenabsatz"/>
                  <w:numPr>
                    <w:ilvl w:val="0"/>
                    <w:numId w:val="40"/>
                  </w:numPr>
                  <w:rPr>
                    <w:lang w:val="en-US"/>
                  </w:rPr>
                </w:pPr>
                <w:r w:rsidRPr="00933CFA">
                  <w:rPr>
                    <w:lang w:val="en-US"/>
                  </w:rPr>
                  <w:t>BUC-3, FaFo-3-3 ans FaFo-3-4: Addition with AMP-Key&gt;0</w:t>
                </w:r>
              </w:p>
            </w:tc>
            <w:tc>
              <w:tcPr>
                <w:tcW w:w="2551" w:type="dxa"/>
              </w:tcPr>
              <w:p w14:paraId="47B9416A" w14:textId="540A9628" w:rsidR="000F2D07" w:rsidRDefault="00181B49" w:rsidP="00CD0D7B">
                <w:sdt>
                  <w:sdtPr>
                    <w:alias w:val="Autor/-in"/>
                    <w:tag w:val="postformsAutor1"/>
                    <w:id w:val="-53778190"/>
                    <w:placeholder>
                      <w:docPart w:val="74C1B768E2B14426944E27EA1F070BF7"/>
                    </w:placeholder>
                    <w:text/>
                  </w:sdtPr>
                  <w:sdtContent>
                    <w:r w:rsidR="000F2D07">
                      <w:t>Beat Klauenbösch, PM84</w:t>
                    </w:r>
                  </w:sdtContent>
                </w:sdt>
              </w:p>
            </w:tc>
            <w:tc>
              <w:tcPr>
                <w:tcW w:w="1276" w:type="dxa"/>
              </w:tcPr>
              <w:p w14:paraId="290F5A2C" w14:textId="3B7945EC" w:rsidR="000F2D07" w:rsidRDefault="00181B49" w:rsidP="00CD0D7B">
                <w:sdt>
                  <w:sdtPr>
                    <w:tag w:val="postformsDatum1"/>
                    <w:id w:val="2069528658"/>
                    <w:placeholder>
                      <w:docPart w:val="2022C2F58E75433F833E44892676474A"/>
                    </w:placeholder>
                    <w:date w:fullDate="2016-12-14T00:00:00Z">
                      <w:dateFormat w:val="dd.MM.yyyy"/>
                      <w:lid w:val="de-CH"/>
                      <w:storeMappedDataAs w:val="dateTime"/>
                      <w:calendar w:val="gregorian"/>
                    </w:date>
                  </w:sdtPr>
                  <w:sdtContent>
                    <w:r w:rsidR="000F2D07">
                      <w:t>14.12.2016</w:t>
                    </w:r>
                  </w:sdtContent>
                </w:sdt>
              </w:p>
            </w:tc>
          </w:tr>
          <w:tr w:rsidR="00A34222" w14:paraId="39AA088C" w14:textId="77777777" w:rsidTr="00A62C03">
            <w:tc>
              <w:tcPr>
                <w:tcW w:w="993" w:type="dxa"/>
              </w:tcPr>
              <w:p w14:paraId="4BBA47EF" w14:textId="549B7154" w:rsidR="00A34222" w:rsidRDefault="00A34222" w:rsidP="00B11349">
                <w:r>
                  <w:t>V01.12</w:t>
                </w:r>
              </w:p>
            </w:tc>
            <w:tc>
              <w:tcPr>
                <w:tcW w:w="5528" w:type="dxa"/>
              </w:tcPr>
              <w:p w14:paraId="6747617C" w14:textId="7A9D404E" w:rsidR="00EF02BC" w:rsidRPr="00250011" w:rsidRDefault="008131D0" w:rsidP="00774CE9">
                <w:pPr>
                  <w:pStyle w:val="Listenabsatz"/>
                  <w:numPr>
                    <w:ilvl w:val="0"/>
                    <w:numId w:val="40"/>
                  </w:numPr>
                  <w:rPr>
                    <w:highlight w:val="yellow"/>
                  </w:rPr>
                </w:pPr>
                <w:r w:rsidRPr="00250011">
                  <w:rPr>
                    <w:highlight w:val="yellow"/>
                  </w:rPr>
                  <w:t>Filter complement</w:t>
                </w:r>
                <w:ins w:id="0" w:author="Klauenboesch Beat, PM84" w:date="2017-01-18T11:08:00Z">
                  <w:r w:rsidR="00EF02BC" w:rsidRPr="00250011">
                    <w:rPr>
                      <w:highlight w:val="yellow"/>
                    </w:rPr>
                    <w:t xml:space="preserve"> (BUC-2, FaFo-2-2) mit CODQUAL=61</w:t>
                  </w:r>
                </w:ins>
              </w:p>
              <w:p w14:paraId="0A7BA7DE" w14:textId="39FC5ACC" w:rsidR="008131D0" w:rsidRPr="00250011" w:rsidRDefault="008131D0" w:rsidP="00774CE9">
                <w:pPr>
                  <w:pStyle w:val="Listenabsatz"/>
                  <w:numPr>
                    <w:ilvl w:val="0"/>
                    <w:numId w:val="40"/>
                  </w:numPr>
                </w:pPr>
                <w:r w:rsidRPr="00250011">
                  <w:t>New startime 04:00 AMP-Delta import (BUC-1 FaFo-1-1)</w:t>
                </w:r>
              </w:p>
              <w:p w14:paraId="44667BCF" w14:textId="7683C3DE" w:rsidR="007C3BB6" w:rsidRPr="00250011" w:rsidRDefault="007C3BB6" w:rsidP="00774CE9">
                <w:pPr>
                  <w:pStyle w:val="Listenabsatz"/>
                  <w:numPr>
                    <w:ilvl w:val="0"/>
                    <w:numId w:val="40"/>
                  </w:numPr>
                  <w:rPr>
                    <w:lang w:val="en-US"/>
                  </w:rPr>
                </w:pPr>
                <w:r w:rsidRPr="00250011">
                  <w:rPr>
                    <w:lang w:val="en-US"/>
                  </w:rPr>
                  <w:t>ASDP chan</w:t>
                </w:r>
                <w:r w:rsidR="00A52704" w:rsidRPr="00250011">
                  <w:rPr>
                    <w:lang w:val="en-US"/>
                  </w:rPr>
                  <w:t>ge deliver time from 02:00 to 22</w:t>
                </w:r>
                <w:r w:rsidRPr="00250011">
                  <w:rPr>
                    <w:lang w:val="en-US"/>
                  </w:rPr>
                  <w:t>:</w:t>
                </w:r>
                <w:r w:rsidR="00A52704" w:rsidRPr="00250011">
                  <w:rPr>
                    <w:lang w:val="en-US"/>
                  </w:rPr>
                  <w:t>45</w:t>
                </w:r>
              </w:p>
            </w:tc>
            <w:tc>
              <w:tcPr>
                <w:tcW w:w="2551" w:type="dxa"/>
              </w:tcPr>
              <w:p w14:paraId="2AA881D4" w14:textId="34F028F1" w:rsidR="00A34222" w:rsidRDefault="00181B49" w:rsidP="00CD0D7B">
                <w:sdt>
                  <w:sdtPr>
                    <w:alias w:val="Autor/-in"/>
                    <w:tag w:val="postformsAutor1"/>
                    <w:id w:val="980818966"/>
                    <w:placeholder>
                      <w:docPart w:val="4155069A50494835999C47F057EFCE3F"/>
                    </w:placeholder>
                    <w:text/>
                  </w:sdtPr>
                  <w:sdtContent>
                    <w:r w:rsidR="00A34222">
                      <w:t>Beat Klauenbösch, PM84</w:t>
                    </w:r>
                  </w:sdtContent>
                </w:sdt>
              </w:p>
            </w:tc>
            <w:tc>
              <w:tcPr>
                <w:tcW w:w="1276" w:type="dxa"/>
              </w:tcPr>
              <w:p w14:paraId="1D895C63" w14:textId="413C79E2" w:rsidR="00A34222" w:rsidRDefault="00181B49" w:rsidP="00A34222">
                <w:sdt>
                  <w:sdtPr>
                    <w:tag w:val="postformsDatum1"/>
                    <w:id w:val="-1055312095"/>
                    <w:placeholder>
                      <w:docPart w:val="6F204FA714C04F6D955B12135CAD4B21"/>
                    </w:placeholder>
                    <w:date w:fullDate="2017-03-02T00:00:00Z">
                      <w:dateFormat w:val="dd.MM.yyyy"/>
                      <w:lid w:val="de-CH"/>
                      <w:storeMappedDataAs w:val="dateTime"/>
                      <w:calendar w:val="gregorian"/>
                    </w:date>
                  </w:sdtPr>
                  <w:sdtContent>
                    <w:r w:rsidR="007C3BB6">
                      <w:t>02.03.2017</w:t>
                    </w:r>
                  </w:sdtContent>
                </w:sdt>
              </w:p>
            </w:tc>
          </w:tr>
          <w:tr w:rsidR="00E339D4" w14:paraId="11AF4FF5" w14:textId="77777777" w:rsidTr="00A62C03">
            <w:tc>
              <w:tcPr>
                <w:tcW w:w="993" w:type="dxa"/>
              </w:tcPr>
              <w:p w14:paraId="7BF61034" w14:textId="69CFA1CD" w:rsidR="00E339D4" w:rsidRPr="00887F1A" w:rsidRDefault="00E339D4" w:rsidP="00B11349">
                <w:r w:rsidRPr="00887F1A">
                  <w:t>V01.13</w:t>
                </w:r>
              </w:p>
            </w:tc>
            <w:tc>
              <w:tcPr>
                <w:tcW w:w="5528" w:type="dxa"/>
              </w:tcPr>
              <w:p w14:paraId="452BF17E" w14:textId="77777777" w:rsidR="00E339D4" w:rsidRPr="00887F1A" w:rsidRDefault="00E339D4" w:rsidP="00774CE9">
                <w:pPr>
                  <w:pStyle w:val="Listenabsatz"/>
                  <w:numPr>
                    <w:ilvl w:val="0"/>
                    <w:numId w:val="40"/>
                  </w:numPr>
                  <w:rPr>
                    <w:lang w:val="en-US"/>
                  </w:rPr>
                </w:pPr>
                <w:r w:rsidRPr="00887F1A">
                  <w:rPr>
                    <w:lang w:val="en-US"/>
                  </w:rPr>
                  <w:t>ASDP change deliver time from 22:45 to 19:00</w:t>
                </w:r>
              </w:p>
              <w:p w14:paraId="29D8824B" w14:textId="0B4CFA58" w:rsidR="0048331B" w:rsidRPr="00887F1A" w:rsidRDefault="0048331B" w:rsidP="00774CE9">
                <w:pPr>
                  <w:pStyle w:val="Listenabsatz"/>
                  <w:numPr>
                    <w:ilvl w:val="0"/>
                    <w:numId w:val="40"/>
                  </w:numPr>
                  <w:rPr>
                    <w:lang w:val="en-US"/>
                  </w:rPr>
                </w:pPr>
                <w:r w:rsidRPr="00887F1A">
                  <w:rPr>
                    <w:lang w:val="en-US"/>
                  </w:rPr>
                  <w:t>BUC-3: send to PADASA if also only a Hauskey is available</w:t>
                </w:r>
              </w:p>
            </w:tc>
            <w:tc>
              <w:tcPr>
                <w:tcW w:w="2551" w:type="dxa"/>
              </w:tcPr>
              <w:p w14:paraId="720B4432" w14:textId="74A4210B" w:rsidR="00E339D4" w:rsidRPr="00887F1A" w:rsidRDefault="00181B49" w:rsidP="00CD0D7B">
                <w:sdt>
                  <w:sdtPr>
                    <w:alias w:val="Autor/-in"/>
                    <w:tag w:val="postformsAutor1"/>
                    <w:id w:val="1329319718"/>
                    <w:placeholder>
                      <w:docPart w:val="1DD9C870EE1D478CA665D9CBDF9E3C46"/>
                    </w:placeholder>
                    <w:text/>
                  </w:sdtPr>
                  <w:sdtContent>
                    <w:r w:rsidR="00E339D4" w:rsidRPr="00887F1A">
                      <w:t>Beat Klauenbösch, PM84</w:t>
                    </w:r>
                  </w:sdtContent>
                </w:sdt>
              </w:p>
            </w:tc>
            <w:tc>
              <w:tcPr>
                <w:tcW w:w="1276" w:type="dxa"/>
              </w:tcPr>
              <w:p w14:paraId="354420E9" w14:textId="32F1FB41" w:rsidR="00E339D4" w:rsidRDefault="00181B49" w:rsidP="00A34222">
                <w:sdt>
                  <w:sdtPr>
                    <w:tag w:val="postformsDatum1"/>
                    <w:id w:val="1196891895"/>
                    <w:placeholder>
                      <w:docPart w:val="47F8F79D369C4A3AB5251832C255C317"/>
                    </w:placeholder>
                    <w:date w:fullDate="2017-05-17T00:00:00Z">
                      <w:dateFormat w:val="dd.MM.yyyy"/>
                      <w:lid w:val="de-CH"/>
                      <w:storeMappedDataAs w:val="dateTime"/>
                      <w:calendar w:val="gregorian"/>
                    </w:date>
                  </w:sdtPr>
                  <w:sdtContent>
                    <w:r w:rsidR="0048331B" w:rsidRPr="00887F1A">
                      <w:t>17.05.2017</w:t>
                    </w:r>
                  </w:sdtContent>
                </w:sdt>
              </w:p>
            </w:tc>
          </w:tr>
          <w:tr w:rsidR="000F4B4A" w14:paraId="7AC86859" w14:textId="77777777" w:rsidTr="00A62C03">
            <w:tc>
              <w:tcPr>
                <w:tcW w:w="993" w:type="dxa"/>
              </w:tcPr>
              <w:p w14:paraId="52EFD958" w14:textId="79CBF059" w:rsidR="000F4B4A" w:rsidRDefault="000F4B4A" w:rsidP="000F4B4A">
                <w:r>
                  <w:t>V01.14</w:t>
                </w:r>
              </w:p>
            </w:tc>
            <w:tc>
              <w:tcPr>
                <w:tcW w:w="5528" w:type="dxa"/>
              </w:tcPr>
              <w:p w14:paraId="5671D6F0" w14:textId="41C92501" w:rsidR="000F4B4A" w:rsidRPr="00AA5DD5" w:rsidRDefault="00687704" w:rsidP="00774CE9">
                <w:pPr>
                  <w:pStyle w:val="Listenabsatz"/>
                  <w:numPr>
                    <w:ilvl w:val="0"/>
                    <w:numId w:val="40"/>
                  </w:numPr>
                </w:pPr>
                <w:r w:rsidRPr="00AA5DD5">
                  <w:t>Change in FUN-4-1: update process describe in VAE_Agreement_zu_Erfassungsregeln</w:t>
                </w:r>
              </w:p>
            </w:tc>
            <w:tc>
              <w:tcPr>
                <w:tcW w:w="2551" w:type="dxa"/>
              </w:tcPr>
              <w:p w14:paraId="684FAA73" w14:textId="07AEB92E" w:rsidR="000F4B4A" w:rsidRDefault="00181B49" w:rsidP="00CD0D7B">
                <w:sdt>
                  <w:sdtPr>
                    <w:alias w:val="Autor/-in"/>
                    <w:tag w:val="postformsAutor1"/>
                    <w:id w:val="-480304581"/>
                    <w:placeholder>
                      <w:docPart w:val="4EE5246783824AE48F05A0DB17BC0208"/>
                    </w:placeholder>
                    <w:text/>
                  </w:sdtPr>
                  <w:sdtContent>
                    <w:r w:rsidR="000F4B4A">
                      <w:t>Beat Klauenbösch, PM84</w:t>
                    </w:r>
                  </w:sdtContent>
                </w:sdt>
              </w:p>
            </w:tc>
            <w:tc>
              <w:tcPr>
                <w:tcW w:w="1276" w:type="dxa"/>
              </w:tcPr>
              <w:p w14:paraId="534AE1E1" w14:textId="45DE3FCA" w:rsidR="000F4B4A" w:rsidRDefault="00181B49" w:rsidP="00A34222">
                <w:sdt>
                  <w:sdtPr>
                    <w:tag w:val="postformsDatum1"/>
                    <w:id w:val="2069681452"/>
                    <w:placeholder>
                      <w:docPart w:val="724132B5B9094589BB01182979E3FE1A"/>
                    </w:placeholder>
                    <w:date w:fullDate="2017-07-17T00:00:00Z">
                      <w:dateFormat w:val="dd.MM.yyyy"/>
                      <w:lid w:val="de-CH"/>
                      <w:storeMappedDataAs w:val="dateTime"/>
                      <w:calendar w:val="gregorian"/>
                    </w:date>
                  </w:sdtPr>
                  <w:sdtContent>
                    <w:r w:rsidR="00687704">
                      <w:t>17.07.2017</w:t>
                    </w:r>
                  </w:sdtContent>
                </w:sdt>
              </w:p>
            </w:tc>
          </w:tr>
          <w:tr w:rsidR="00BE76FE" w14:paraId="43AA6201" w14:textId="77777777" w:rsidTr="00BE76FE">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7AB17D" w14:textId="0A89757B" w:rsidR="00BE76FE" w:rsidRPr="00887F1A" w:rsidRDefault="00BE76FE" w:rsidP="00181B49">
                <w:r w:rsidRPr="00887F1A">
                  <w:t>V01.1</w:t>
                </w:r>
                <w:r>
                  <w:t>5</w:t>
                </w:r>
              </w:p>
            </w:tc>
            <w:tc>
              <w:tcPr>
                <w:tcW w:w="55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C8D272" w14:textId="77777777" w:rsidR="00BE76FE" w:rsidRDefault="00BE76FE" w:rsidP="00BE76FE">
                <w:pPr>
                  <w:pStyle w:val="Listenabsatz"/>
                  <w:numPr>
                    <w:ilvl w:val="0"/>
                    <w:numId w:val="40"/>
                  </w:numPr>
                  <w:rPr>
                    <w:lang w:val="en-US"/>
                  </w:rPr>
                </w:pPr>
                <w:r>
                  <w:rPr>
                    <w:lang w:val="en-US"/>
                  </w:rPr>
                  <w:t>Document updated</w:t>
                </w:r>
              </w:p>
              <w:p w14:paraId="5B9C11DE" w14:textId="15DC73B1" w:rsidR="00250011" w:rsidRPr="00BE76FE" w:rsidRDefault="00250011" w:rsidP="00BE76FE">
                <w:pPr>
                  <w:pStyle w:val="Listenabsatz"/>
                  <w:numPr>
                    <w:ilvl w:val="0"/>
                    <w:numId w:val="40"/>
                  </w:numPr>
                  <w:rPr>
                    <w:lang w:val="en-US"/>
                  </w:rPr>
                </w:pPr>
                <w:r>
                  <w:rPr>
                    <w:highlight w:val="yellow"/>
                    <w:lang w:val="en-US"/>
                  </w:rPr>
                  <w:t>SAf</w:t>
                </w:r>
                <w:r w:rsidRPr="00250011">
                  <w:rPr>
                    <w:highlight w:val="yellow"/>
                    <w:lang w:val="en-US"/>
                  </w:rPr>
                  <w:t xml:space="preserve">o-7: Change format for table </w:t>
                </w:r>
                <w:r w:rsidRPr="00D327EB">
                  <w:rPr>
                    <w:highlight w:val="yellow"/>
                    <w:lang w:val="en-US"/>
                  </w:rPr>
                  <w:t>ialias</w:t>
                </w:r>
                <w:r w:rsidR="00D327EB" w:rsidRPr="00D327EB">
                  <w:rPr>
                    <w:highlight w:val="yellow"/>
                    <w:lang w:val="en-US"/>
                  </w:rPr>
                  <w:t xml:space="preserve"> from csv to xml</w:t>
                </w:r>
              </w:p>
            </w:tc>
            <w:tc>
              <w:tcPr>
                <w:tcW w:w="25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D664AD1" w14:textId="77777777" w:rsidR="00BE76FE" w:rsidRPr="00887F1A" w:rsidRDefault="00181B49" w:rsidP="00181B49">
                <w:sdt>
                  <w:sdtPr>
                    <w:alias w:val="Autor/-in"/>
                    <w:tag w:val="postformsAutor1"/>
                    <w:id w:val="-627781050"/>
                    <w:placeholder>
                      <w:docPart w:val="82D92167D46541D687E3C2DEDFDE3B26"/>
                    </w:placeholder>
                    <w:text/>
                  </w:sdtPr>
                  <w:sdtContent>
                    <w:r w:rsidR="00BE76FE" w:rsidRPr="00887F1A">
                      <w:t>Beat Klauenbösch, PM84</w:t>
                    </w:r>
                  </w:sdtContent>
                </w:sdt>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850ED3F" w14:textId="2709F09F" w:rsidR="00BE76FE" w:rsidRDefault="00181B49" w:rsidP="00181B49">
                <w:sdt>
                  <w:sdtPr>
                    <w:tag w:val="postformsDatum1"/>
                    <w:id w:val="883766565"/>
                    <w:placeholder>
                      <w:docPart w:val="065C9DDEDA3F402F92EF83A02C6500ED"/>
                    </w:placeholder>
                    <w:date w:fullDate="2017-09-08T00:00:00Z">
                      <w:dateFormat w:val="dd.MM.yyyy"/>
                      <w:lid w:val="de-CH"/>
                      <w:storeMappedDataAs w:val="dateTime"/>
                      <w:calendar w:val="gregorian"/>
                    </w:date>
                  </w:sdtPr>
                  <w:sdtContent>
                    <w:r w:rsidR="00BE76FE">
                      <w:t>08.09.2017</w:t>
                    </w:r>
                  </w:sdtContent>
                </w:sdt>
              </w:p>
            </w:tc>
          </w:tr>
        </w:tbl>
        <w:p w14:paraId="55009780" w14:textId="368D1D83" w:rsidR="00D260CC" w:rsidRDefault="00D260CC" w:rsidP="00211A49"/>
        <w:p w14:paraId="5EB209E6" w14:textId="77777777" w:rsidR="00D260CC" w:rsidRDefault="00D260CC">
          <w:r>
            <w:br w:type="page"/>
          </w:r>
        </w:p>
        <w:p w14:paraId="4A298982" w14:textId="77777777" w:rsidR="00211A49" w:rsidRPr="00861183" w:rsidRDefault="00211A49" w:rsidP="00211A49"/>
        <w:p w14:paraId="12C0F27A" w14:textId="77777777" w:rsidR="00211A49" w:rsidRDefault="00211A49" w:rsidP="00211A49">
          <w:pPr>
            <w:spacing w:before="120" w:line="243" w:lineRule="atLeast"/>
            <w:rPr>
              <w:b/>
            </w:rPr>
          </w:pPr>
          <w:r w:rsidRPr="00861183">
            <w:rPr>
              <w:b/>
            </w:rPr>
            <w:t>Genehmigung</w:t>
          </w:r>
        </w:p>
        <w:tbl>
          <w:tblPr>
            <w:tblW w:w="10348" w:type="dxa"/>
            <w:tblInd w:w="7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left w:w="70" w:type="dxa"/>
              <w:right w:w="70" w:type="dxa"/>
            </w:tblCellMar>
            <w:tblLook w:val="0000" w:firstRow="0" w:lastRow="0" w:firstColumn="0" w:lastColumn="0" w:noHBand="0" w:noVBand="0"/>
          </w:tblPr>
          <w:tblGrid>
            <w:gridCol w:w="3544"/>
            <w:gridCol w:w="3544"/>
            <w:gridCol w:w="1276"/>
            <w:gridCol w:w="1984"/>
          </w:tblGrid>
          <w:tr w:rsidR="00211A49" w14:paraId="1DB51BBA" w14:textId="77777777" w:rsidTr="00AB159D">
            <w:tc>
              <w:tcPr>
                <w:tcW w:w="3544" w:type="dxa"/>
                <w:shd w:val="clear" w:color="auto" w:fill="D9D9D9" w:themeFill="background1" w:themeFillShade="D9"/>
              </w:tcPr>
              <w:p w14:paraId="0F22F828" w14:textId="77777777" w:rsidR="00211A49" w:rsidRPr="005D23AA" w:rsidRDefault="00211A49" w:rsidP="00372DC7">
                <w:pPr>
                  <w:rPr>
                    <w:b/>
                    <w:sz w:val="15"/>
                  </w:rPr>
                </w:pPr>
                <w:r>
                  <w:rPr>
                    <w:b/>
                    <w:sz w:val="15"/>
                  </w:rPr>
                  <w:t>Prüfstelle</w:t>
                </w:r>
              </w:p>
            </w:tc>
            <w:tc>
              <w:tcPr>
                <w:tcW w:w="3544" w:type="dxa"/>
                <w:shd w:val="clear" w:color="auto" w:fill="D9D9D9" w:themeFill="background1" w:themeFillShade="D9"/>
              </w:tcPr>
              <w:p w14:paraId="4B96D519" w14:textId="77777777" w:rsidR="00211A49" w:rsidRPr="005D23AA" w:rsidRDefault="00211A49" w:rsidP="00372DC7">
                <w:pPr>
                  <w:rPr>
                    <w:b/>
                    <w:sz w:val="15"/>
                  </w:rPr>
                </w:pPr>
                <w:r>
                  <w:rPr>
                    <w:b/>
                    <w:sz w:val="15"/>
                  </w:rPr>
                  <w:t>Freigabestelle</w:t>
                </w:r>
              </w:p>
            </w:tc>
            <w:tc>
              <w:tcPr>
                <w:tcW w:w="1276" w:type="dxa"/>
                <w:shd w:val="clear" w:color="auto" w:fill="D9D9D9" w:themeFill="background1" w:themeFillShade="D9"/>
              </w:tcPr>
              <w:p w14:paraId="7479ED41" w14:textId="77777777" w:rsidR="00211A49" w:rsidRPr="005D23AA" w:rsidRDefault="00211A49" w:rsidP="00372DC7">
                <w:pPr>
                  <w:rPr>
                    <w:b/>
                    <w:sz w:val="15"/>
                  </w:rPr>
                </w:pPr>
                <w:r>
                  <w:rPr>
                    <w:b/>
                    <w:sz w:val="15"/>
                  </w:rPr>
                  <w:t>Datum</w:t>
                </w:r>
              </w:p>
            </w:tc>
            <w:tc>
              <w:tcPr>
                <w:tcW w:w="1984" w:type="dxa"/>
                <w:shd w:val="clear" w:color="auto" w:fill="D9D9D9" w:themeFill="background1" w:themeFillShade="D9"/>
              </w:tcPr>
              <w:p w14:paraId="048FDA44" w14:textId="77777777" w:rsidR="00211A49" w:rsidRPr="005D23AA" w:rsidRDefault="00211A49" w:rsidP="00372DC7">
                <w:pPr>
                  <w:rPr>
                    <w:b/>
                    <w:sz w:val="15"/>
                  </w:rPr>
                </w:pPr>
                <w:r>
                  <w:rPr>
                    <w:b/>
                    <w:sz w:val="15"/>
                  </w:rPr>
                  <w:t>Visum</w:t>
                </w:r>
              </w:p>
            </w:tc>
          </w:tr>
          <w:tr w:rsidR="00211A49" w14:paraId="091E9CAC" w14:textId="77777777" w:rsidTr="00AB159D">
            <w:sdt>
              <w:sdtPr>
                <w:tag w:val="postformsPrüfstelle"/>
                <w:id w:val="2662768"/>
                <w:placeholder>
                  <w:docPart w:val="D80055CD672643A5B7DB28A9056680EE"/>
                </w:placeholder>
              </w:sdtPr>
              <w:sdtContent>
                <w:sdt>
                  <w:sdtPr>
                    <w:tag w:val="postformsPrüfstelle"/>
                    <w:id w:val="177166236"/>
                    <w:placeholder>
                      <w:docPart w:val="4E60A680D4EF405980CF62506173AD27"/>
                    </w:placeholder>
                  </w:sdtPr>
                  <w:sdtContent>
                    <w:tc>
                      <w:tcPr>
                        <w:tcW w:w="3544" w:type="dxa"/>
                      </w:tcPr>
                      <w:p w14:paraId="47F56AD0" w14:textId="2E4519F5" w:rsidR="00211A49" w:rsidRDefault="00B76551" w:rsidP="00326AE9">
                        <w:r>
                          <w:t>Stephan Beer, PM84</w:t>
                        </w:r>
                      </w:p>
                    </w:tc>
                  </w:sdtContent>
                </w:sdt>
              </w:sdtContent>
            </w:sdt>
            <w:tc>
              <w:tcPr>
                <w:tcW w:w="3544" w:type="dxa"/>
              </w:tcPr>
              <w:p w14:paraId="2D0F88E7" w14:textId="77777777" w:rsidR="00211A49" w:rsidRDefault="00211A49" w:rsidP="00372DC7"/>
            </w:tc>
            <w:sdt>
              <w:sdtPr>
                <w:tag w:val="postformsDatum1"/>
                <w:id w:val="2662769"/>
                <w:placeholder>
                  <w:docPart w:val="173F7C1198B440379E6EBF3E587C6C8C"/>
                </w:placeholder>
                <w:showingPlcHdr/>
                <w:date>
                  <w:dateFormat w:val="dd.MM.yyyy"/>
                  <w:lid w:val="de-CH"/>
                  <w:storeMappedDataAs w:val="dateTime"/>
                  <w:calendar w:val="gregorian"/>
                </w:date>
              </w:sdtPr>
              <w:sdtContent>
                <w:tc>
                  <w:tcPr>
                    <w:tcW w:w="1276" w:type="dxa"/>
                  </w:tcPr>
                  <w:p w14:paraId="4803C981" w14:textId="77777777" w:rsidR="00211A49" w:rsidRDefault="00211A49" w:rsidP="00372DC7">
                    <w:r w:rsidRPr="00687778">
                      <w:rPr>
                        <w:rStyle w:val="Platzhaltertext"/>
                      </w:rPr>
                      <w:t>Datum</w:t>
                    </w:r>
                    <w:r w:rsidR="00A95A4B">
                      <w:rPr>
                        <w:rStyle w:val="Platzhaltertext"/>
                      </w:rPr>
                      <w:t xml:space="preserve"> auswählen</w:t>
                    </w:r>
                  </w:p>
                </w:tc>
              </w:sdtContent>
            </w:sdt>
            <w:sdt>
              <w:sdtPr>
                <w:tag w:val="postformsGezPrüfstelle"/>
                <w:id w:val="2662770"/>
                <w:placeholder>
                  <w:docPart w:val="A1E6A6A256164B658E56AB2EDAF99FFA"/>
                </w:placeholder>
                <w:showingPlcHdr/>
              </w:sdtPr>
              <w:sdtContent>
                <w:tc>
                  <w:tcPr>
                    <w:tcW w:w="1984" w:type="dxa"/>
                  </w:tcPr>
                  <w:p w14:paraId="54562D8F" w14:textId="77777777" w:rsidR="00211A49" w:rsidRDefault="00211A49" w:rsidP="00372DC7">
                    <w:r>
                      <w:rPr>
                        <w:rStyle w:val="Platzhaltertext"/>
                      </w:rPr>
                      <w:t>gez. Name</w:t>
                    </w:r>
                  </w:p>
                </w:tc>
              </w:sdtContent>
            </w:sdt>
          </w:tr>
          <w:tr w:rsidR="00326AE9" w14:paraId="2EAB9BF1" w14:textId="77777777" w:rsidTr="00AB159D">
            <w:sdt>
              <w:sdtPr>
                <w:tag w:val="postformsPrüfstelle"/>
                <w:id w:val="124746406"/>
                <w:placeholder>
                  <w:docPart w:val="EAF1A3EDFB10444DA519B632DAFC658E"/>
                </w:placeholder>
              </w:sdtPr>
              <w:sdtContent>
                <w:tc>
                  <w:tcPr>
                    <w:tcW w:w="3544" w:type="dxa"/>
                  </w:tcPr>
                  <w:p w14:paraId="766D1E2A" w14:textId="40A0EEAE" w:rsidR="00326AE9" w:rsidRDefault="00CF6EB7" w:rsidP="00A52337">
                    <w:r>
                      <w:t>Martin Lüthi</w:t>
                    </w:r>
                    <w:r w:rsidR="00326AE9">
                      <w:t>, PM84</w:t>
                    </w:r>
                  </w:p>
                </w:tc>
              </w:sdtContent>
            </w:sdt>
            <w:tc>
              <w:tcPr>
                <w:tcW w:w="3544" w:type="dxa"/>
              </w:tcPr>
              <w:p w14:paraId="532B2D7D" w14:textId="77777777" w:rsidR="00326AE9" w:rsidRDefault="00326AE9" w:rsidP="00A52337"/>
            </w:tc>
            <w:sdt>
              <w:sdtPr>
                <w:tag w:val="postformsDatum1"/>
                <w:id w:val="-1761903866"/>
                <w:placeholder>
                  <w:docPart w:val="F6BDC17708A642EBB04EFF5060640F4F"/>
                </w:placeholder>
                <w:showingPlcHdr/>
                <w:date>
                  <w:dateFormat w:val="dd.MM.yyyy"/>
                  <w:lid w:val="de-CH"/>
                  <w:storeMappedDataAs w:val="dateTime"/>
                  <w:calendar w:val="gregorian"/>
                </w:date>
              </w:sdtPr>
              <w:sdtContent>
                <w:tc>
                  <w:tcPr>
                    <w:tcW w:w="1276" w:type="dxa"/>
                  </w:tcPr>
                  <w:p w14:paraId="3A7CF48B" w14:textId="77777777" w:rsidR="00326AE9" w:rsidRDefault="00326AE9" w:rsidP="00A52337">
                    <w:r w:rsidRPr="00687778">
                      <w:rPr>
                        <w:rStyle w:val="Platzhaltertext"/>
                      </w:rPr>
                      <w:t>Datum</w:t>
                    </w:r>
                    <w:r>
                      <w:rPr>
                        <w:rStyle w:val="Platzhaltertext"/>
                      </w:rPr>
                      <w:t xml:space="preserve"> auswählen</w:t>
                    </w:r>
                  </w:p>
                </w:tc>
              </w:sdtContent>
            </w:sdt>
            <w:sdt>
              <w:sdtPr>
                <w:tag w:val="postformsGezPrüfstelle"/>
                <w:id w:val="-526870754"/>
                <w:placeholder>
                  <w:docPart w:val="D00E0D039BE04D83856AC267A1992B48"/>
                </w:placeholder>
                <w:showingPlcHdr/>
              </w:sdtPr>
              <w:sdtContent>
                <w:tc>
                  <w:tcPr>
                    <w:tcW w:w="1984" w:type="dxa"/>
                  </w:tcPr>
                  <w:p w14:paraId="66BE540E" w14:textId="77777777" w:rsidR="00326AE9" w:rsidRDefault="00326AE9" w:rsidP="00A52337">
                    <w:r>
                      <w:rPr>
                        <w:rStyle w:val="Platzhaltertext"/>
                      </w:rPr>
                      <w:t>gez. Name</w:t>
                    </w:r>
                  </w:p>
                </w:tc>
              </w:sdtContent>
            </w:sdt>
          </w:tr>
          <w:tr w:rsidR="00CF6EB7" w14:paraId="292CDCCD" w14:textId="77777777" w:rsidTr="00AB159D">
            <w:sdt>
              <w:sdtPr>
                <w:tag w:val="postformsPrüfstelle"/>
                <w:id w:val="1162970165"/>
                <w:placeholder>
                  <w:docPart w:val="216CE4AE7FCB4200A53095624EABCD45"/>
                </w:placeholder>
              </w:sdtPr>
              <w:sdtContent>
                <w:tc>
                  <w:tcPr>
                    <w:tcW w:w="3544" w:type="dxa"/>
                  </w:tcPr>
                  <w:p w14:paraId="58C59B6A" w14:textId="1F5FA2B7" w:rsidR="00CF6EB7" w:rsidRDefault="00D260CC" w:rsidP="00372DC7">
                    <w:r>
                      <w:t>Beat Hürzeler</w:t>
                    </w:r>
                    <w:r w:rsidR="00CF6EB7">
                      <w:t>, PM84</w:t>
                    </w:r>
                  </w:p>
                </w:tc>
              </w:sdtContent>
            </w:sdt>
            <w:tc>
              <w:tcPr>
                <w:tcW w:w="3544" w:type="dxa"/>
              </w:tcPr>
              <w:p w14:paraId="2FE81D42" w14:textId="77777777" w:rsidR="00CF6EB7" w:rsidRDefault="00CF6EB7" w:rsidP="00372DC7"/>
            </w:tc>
            <w:sdt>
              <w:sdtPr>
                <w:tag w:val="postformsDatum1"/>
                <w:id w:val="939801208"/>
                <w:placeholder>
                  <w:docPart w:val="353502CF425A4468BF4EE0F08B36DBB1"/>
                </w:placeholder>
                <w:showingPlcHdr/>
                <w:date>
                  <w:dateFormat w:val="dd.MM.yyyy"/>
                  <w:lid w:val="de-CH"/>
                  <w:storeMappedDataAs w:val="dateTime"/>
                  <w:calendar w:val="gregorian"/>
                </w:date>
              </w:sdtPr>
              <w:sdtContent>
                <w:tc>
                  <w:tcPr>
                    <w:tcW w:w="1276" w:type="dxa"/>
                  </w:tcPr>
                  <w:p w14:paraId="76B72818" w14:textId="148DF8F6" w:rsidR="00CF6EB7" w:rsidRDefault="00CF6EB7" w:rsidP="00372DC7">
                    <w:r w:rsidRPr="00687778">
                      <w:rPr>
                        <w:rStyle w:val="Platzhaltertext"/>
                      </w:rPr>
                      <w:t>Datum</w:t>
                    </w:r>
                    <w:r>
                      <w:rPr>
                        <w:rStyle w:val="Platzhaltertext"/>
                      </w:rPr>
                      <w:t xml:space="preserve"> auswählen</w:t>
                    </w:r>
                  </w:p>
                </w:tc>
              </w:sdtContent>
            </w:sdt>
            <w:sdt>
              <w:sdtPr>
                <w:tag w:val="postformsGezPrüfstelle"/>
                <w:id w:val="1294792750"/>
                <w:placeholder>
                  <w:docPart w:val="D437AF4CFB27476C97EDA4E8E32D9E1E"/>
                </w:placeholder>
                <w:showingPlcHdr/>
              </w:sdtPr>
              <w:sdtContent>
                <w:tc>
                  <w:tcPr>
                    <w:tcW w:w="1984" w:type="dxa"/>
                  </w:tcPr>
                  <w:p w14:paraId="6B8A069E" w14:textId="6C0B7A40" w:rsidR="00CF6EB7" w:rsidRDefault="00CF6EB7" w:rsidP="00372DC7">
                    <w:r>
                      <w:rPr>
                        <w:rStyle w:val="Platzhaltertext"/>
                      </w:rPr>
                      <w:t>gez. Name</w:t>
                    </w:r>
                  </w:p>
                </w:tc>
              </w:sdtContent>
            </w:sdt>
          </w:tr>
          <w:tr w:rsidR="00CF6EB7" w14:paraId="34DA3633" w14:textId="77777777" w:rsidTr="00AB159D">
            <w:tc>
              <w:tcPr>
                <w:tcW w:w="3544" w:type="dxa"/>
              </w:tcPr>
              <w:p w14:paraId="088A33E3" w14:textId="7BBA4709" w:rsidR="00CF6EB7" w:rsidRDefault="00CF6EB7" w:rsidP="00372DC7"/>
            </w:tc>
            <w:sdt>
              <w:sdtPr>
                <w:tag w:val="postformsFreigabestelle"/>
                <w:id w:val="2662771"/>
                <w:placeholder>
                  <w:docPart w:val="882FF0B79EC643DA9E48454810303F77"/>
                </w:placeholder>
              </w:sdtPr>
              <w:sdtContent>
                <w:sdt>
                  <w:sdtPr>
                    <w:tag w:val="postformsPrüfstelle"/>
                    <w:id w:val="-210965179"/>
                    <w:placeholder>
                      <w:docPart w:val="1219DF246300456289B8C8E08B8F91C4"/>
                    </w:placeholder>
                  </w:sdtPr>
                  <w:sdtContent>
                    <w:sdt>
                      <w:sdtPr>
                        <w:tag w:val="postformsPrüfstelle"/>
                        <w:id w:val="-981069483"/>
                        <w:placeholder>
                          <w:docPart w:val="C7A1D56180C74BC78DFC295B05754836"/>
                        </w:placeholder>
                      </w:sdtPr>
                      <w:sdtContent>
                        <w:tc>
                          <w:tcPr>
                            <w:tcW w:w="3544" w:type="dxa"/>
                          </w:tcPr>
                          <w:p w14:paraId="38F53BF2" w14:textId="7BCDA6AD" w:rsidR="00CF6EB7" w:rsidRDefault="00D260CC" w:rsidP="00372DC7">
                            <w:r>
                              <w:t>Christian Bösch</w:t>
                            </w:r>
                            <w:r w:rsidR="00CF6EB7">
                              <w:t>, PL22</w:t>
                            </w:r>
                          </w:p>
                        </w:tc>
                      </w:sdtContent>
                    </w:sdt>
                  </w:sdtContent>
                </w:sdt>
              </w:sdtContent>
            </w:sdt>
            <w:sdt>
              <w:sdtPr>
                <w:tag w:val="postformsDatum1"/>
                <w:id w:val="2662772"/>
                <w:placeholder>
                  <w:docPart w:val="02B79618E80041E8892F7C303219125D"/>
                </w:placeholder>
                <w:showingPlcHdr/>
                <w:date>
                  <w:dateFormat w:val="dd.MM.yyyy"/>
                  <w:lid w:val="de-CH"/>
                  <w:storeMappedDataAs w:val="dateTime"/>
                  <w:calendar w:val="gregorian"/>
                </w:date>
              </w:sdtPr>
              <w:sdtContent>
                <w:tc>
                  <w:tcPr>
                    <w:tcW w:w="1276" w:type="dxa"/>
                  </w:tcPr>
                  <w:p w14:paraId="33097A66" w14:textId="77777777" w:rsidR="00CF6EB7" w:rsidRDefault="00CF6EB7" w:rsidP="00372DC7">
                    <w:r w:rsidRPr="00687778">
                      <w:rPr>
                        <w:rStyle w:val="Platzhaltertext"/>
                      </w:rPr>
                      <w:t>Datum</w:t>
                    </w:r>
                    <w:r>
                      <w:rPr>
                        <w:rStyle w:val="Platzhaltertext"/>
                      </w:rPr>
                      <w:t xml:space="preserve"> auswählen</w:t>
                    </w:r>
                  </w:p>
                </w:tc>
              </w:sdtContent>
            </w:sdt>
            <w:sdt>
              <w:sdtPr>
                <w:tag w:val="postformsGezFreigabestelle"/>
                <w:id w:val="2662773"/>
                <w:placeholder>
                  <w:docPart w:val="DF3441F04871443F9ACD794A01163B1A"/>
                </w:placeholder>
                <w:showingPlcHdr/>
              </w:sdtPr>
              <w:sdtContent>
                <w:tc>
                  <w:tcPr>
                    <w:tcW w:w="1984" w:type="dxa"/>
                  </w:tcPr>
                  <w:p w14:paraId="0DA95979" w14:textId="77777777" w:rsidR="00CF6EB7" w:rsidRDefault="00CF6EB7" w:rsidP="00372DC7">
                    <w:r>
                      <w:rPr>
                        <w:rStyle w:val="Platzhaltertext"/>
                      </w:rPr>
                      <w:t>gez. Name</w:t>
                    </w:r>
                  </w:p>
                </w:tc>
              </w:sdtContent>
            </w:sdt>
          </w:tr>
        </w:tbl>
        <w:p w14:paraId="325E01B1" w14:textId="77777777" w:rsidR="00211A49" w:rsidRPr="00C947F6" w:rsidRDefault="00181B49" w:rsidP="00211A49">
          <w:pPr>
            <w:rPr>
              <w:sz w:val="2"/>
              <w:szCs w:val="2"/>
            </w:rPr>
          </w:pPr>
        </w:p>
      </w:sdtContent>
    </w:sdt>
    <w:p w14:paraId="5B73C1DC" w14:textId="77777777" w:rsidR="00211A49" w:rsidRDefault="00211A49" w:rsidP="00211A49">
      <w:pPr>
        <w:rPr>
          <w:lang w:val="de-DE"/>
        </w:rPr>
      </w:pPr>
    </w:p>
    <w:p w14:paraId="02E0F79B" w14:textId="337027B8" w:rsidR="00FA3CB9" w:rsidRDefault="00FA3CB9">
      <w:pPr>
        <w:rPr>
          <w:lang w:val="de-DE"/>
        </w:rPr>
      </w:pPr>
      <w:r>
        <w:rPr>
          <w:lang w:val="de-DE"/>
        </w:rPr>
        <w:br w:type="page"/>
      </w:r>
    </w:p>
    <w:p w14:paraId="70B07C1B" w14:textId="77777777" w:rsidR="005657D7" w:rsidRDefault="005657D7" w:rsidP="00211A49">
      <w:pPr>
        <w:rPr>
          <w:lang w:val="de-DE"/>
        </w:rPr>
      </w:pPr>
    </w:p>
    <w:bookmarkStart w:id="1" w:name="_Toc358884661" w:displacedByCustomXml="next"/>
    <w:sdt>
      <w:sdtPr>
        <w:rPr>
          <w:rFonts w:eastAsia="Times New Roman" w:cs="Times New Roman"/>
          <w:b w:val="0"/>
          <w:bCs w:val="0"/>
          <w:vanish/>
          <w:color w:val="00968F" w:themeColor="accent2"/>
        </w:rPr>
        <w:alias w:val="Inhaltsverzeichnis"/>
        <w:tag w:val="Inhaltsverzeichnis"/>
        <w:id w:val="1779362561"/>
        <w:docPartObj>
          <w:docPartGallery w:val="Table of Contents"/>
          <w:docPartUnique/>
        </w:docPartObj>
      </w:sdtPr>
      <w:sdtEndPr>
        <w:rPr>
          <w:lang w:val="de-DE"/>
        </w:rPr>
      </w:sdtEndPr>
      <w:sdtContent>
        <w:p w14:paraId="0B87B141" w14:textId="323D1448" w:rsidR="005657D7" w:rsidRDefault="00F8708B" w:rsidP="005657D7">
          <w:pPr>
            <w:pStyle w:val="Indexberschrift"/>
          </w:pPr>
          <w:r>
            <w:t>Table of content</w:t>
          </w:r>
          <w:r w:rsidR="00A03C26">
            <w:t>s</w:t>
          </w:r>
        </w:p>
        <w:p w14:paraId="6FA7CA14" w14:textId="77777777" w:rsidR="005657D7" w:rsidRPr="00C7085A" w:rsidRDefault="005657D7" w:rsidP="005657D7">
          <w:pPr>
            <w:pStyle w:val="Index1"/>
          </w:pPr>
        </w:p>
        <w:p w14:paraId="1CC6A0A9" w14:textId="5EB59DCD" w:rsidR="00FE7A68" w:rsidRDefault="003F3A5B">
          <w:pPr>
            <w:pStyle w:val="Verzeichnis1"/>
            <w:rPr>
              <w:rFonts w:eastAsiaTheme="minorEastAsia" w:cstheme="minorBidi"/>
              <w:b w:val="0"/>
              <w:bCs w:val="0"/>
              <w:noProof/>
              <w:sz w:val="22"/>
              <w:szCs w:val="22"/>
              <w:lang w:eastAsia="de-CH"/>
            </w:rPr>
          </w:pPr>
          <w:r>
            <w:rPr>
              <w:noProof/>
              <w:sz w:val="24"/>
              <w:lang w:val="de-DE"/>
            </w:rPr>
            <w:fldChar w:fldCharType="begin"/>
          </w:r>
          <w:r w:rsidR="00E97017">
            <w:rPr>
              <w:noProof/>
              <w:sz w:val="24"/>
              <w:lang w:val="de-DE"/>
            </w:rPr>
            <w:instrText xml:space="preserve"> TOC \o "1-3" \h \z \u </w:instrText>
          </w:r>
          <w:r>
            <w:rPr>
              <w:noProof/>
              <w:sz w:val="24"/>
              <w:lang w:val="de-DE"/>
            </w:rPr>
            <w:fldChar w:fldCharType="separate"/>
          </w:r>
          <w:hyperlink w:anchor="_Toc494704428" w:history="1">
            <w:r w:rsidR="00FE7A68" w:rsidRPr="000940E5">
              <w:rPr>
                <w:rStyle w:val="Hyperlink"/>
                <w:noProof/>
              </w:rPr>
              <w:t>1.</w:t>
            </w:r>
            <w:r w:rsidR="00FE7A68">
              <w:rPr>
                <w:rFonts w:eastAsiaTheme="minorEastAsia" w:cstheme="minorBidi"/>
                <w:b w:val="0"/>
                <w:bCs w:val="0"/>
                <w:noProof/>
                <w:sz w:val="22"/>
                <w:szCs w:val="22"/>
                <w:lang w:eastAsia="de-CH"/>
              </w:rPr>
              <w:tab/>
            </w:r>
            <w:r w:rsidR="00FE7A68" w:rsidRPr="000940E5">
              <w:rPr>
                <w:rStyle w:val="Hyperlink"/>
                <w:noProof/>
              </w:rPr>
              <w:t>General requirements</w:t>
            </w:r>
            <w:r w:rsidR="00FE7A68">
              <w:rPr>
                <w:noProof/>
                <w:webHidden/>
              </w:rPr>
              <w:tab/>
            </w:r>
            <w:r w:rsidR="00FE7A68">
              <w:rPr>
                <w:noProof/>
                <w:webHidden/>
              </w:rPr>
              <w:fldChar w:fldCharType="begin"/>
            </w:r>
            <w:r w:rsidR="00FE7A68">
              <w:rPr>
                <w:noProof/>
                <w:webHidden/>
              </w:rPr>
              <w:instrText xml:space="preserve"> PAGEREF _Toc494704428 \h </w:instrText>
            </w:r>
            <w:r w:rsidR="00FE7A68">
              <w:rPr>
                <w:noProof/>
                <w:webHidden/>
              </w:rPr>
            </w:r>
            <w:r w:rsidR="00FE7A68">
              <w:rPr>
                <w:noProof/>
                <w:webHidden/>
              </w:rPr>
              <w:fldChar w:fldCharType="separate"/>
            </w:r>
            <w:r w:rsidR="00FE7A68">
              <w:rPr>
                <w:noProof/>
                <w:webHidden/>
              </w:rPr>
              <w:t>4</w:t>
            </w:r>
            <w:r w:rsidR="00FE7A68">
              <w:rPr>
                <w:noProof/>
                <w:webHidden/>
              </w:rPr>
              <w:fldChar w:fldCharType="end"/>
            </w:r>
          </w:hyperlink>
        </w:p>
        <w:p w14:paraId="0B0E29DF" w14:textId="3B2DEF04" w:rsidR="00FE7A68" w:rsidRDefault="00FE7A68">
          <w:pPr>
            <w:pStyle w:val="Verzeichnis1"/>
            <w:rPr>
              <w:rFonts w:eastAsiaTheme="minorEastAsia" w:cstheme="minorBidi"/>
              <w:b w:val="0"/>
              <w:bCs w:val="0"/>
              <w:noProof/>
              <w:sz w:val="22"/>
              <w:szCs w:val="22"/>
              <w:lang w:eastAsia="de-CH"/>
            </w:rPr>
          </w:pPr>
          <w:hyperlink w:anchor="_Toc494704429" w:history="1">
            <w:r w:rsidRPr="000940E5">
              <w:rPr>
                <w:rStyle w:val="Hyperlink"/>
                <w:noProof/>
              </w:rPr>
              <w:t>2.</w:t>
            </w:r>
            <w:r>
              <w:rPr>
                <w:rFonts w:eastAsiaTheme="minorEastAsia" w:cstheme="minorBidi"/>
                <w:b w:val="0"/>
                <w:bCs w:val="0"/>
                <w:noProof/>
                <w:sz w:val="22"/>
                <w:szCs w:val="22"/>
                <w:lang w:eastAsia="de-CH"/>
              </w:rPr>
              <w:tab/>
            </w:r>
            <w:r w:rsidRPr="000940E5">
              <w:rPr>
                <w:rStyle w:val="Hyperlink"/>
                <w:noProof/>
              </w:rPr>
              <w:t>Overview of requirements</w:t>
            </w:r>
            <w:r>
              <w:rPr>
                <w:noProof/>
                <w:webHidden/>
              </w:rPr>
              <w:tab/>
            </w:r>
            <w:r>
              <w:rPr>
                <w:noProof/>
                <w:webHidden/>
              </w:rPr>
              <w:fldChar w:fldCharType="begin"/>
            </w:r>
            <w:r>
              <w:rPr>
                <w:noProof/>
                <w:webHidden/>
              </w:rPr>
              <w:instrText xml:space="preserve"> PAGEREF _Toc494704429 \h </w:instrText>
            </w:r>
            <w:r>
              <w:rPr>
                <w:noProof/>
                <w:webHidden/>
              </w:rPr>
            </w:r>
            <w:r>
              <w:rPr>
                <w:noProof/>
                <w:webHidden/>
              </w:rPr>
              <w:fldChar w:fldCharType="separate"/>
            </w:r>
            <w:r>
              <w:rPr>
                <w:noProof/>
                <w:webHidden/>
              </w:rPr>
              <w:t>4</w:t>
            </w:r>
            <w:r>
              <w:rPr>
                <w:noProof/>
                <w:webHidden/>
              </w:rPr>
              <w:fldChar w:fldCharType="end"/>
            </w:r>
          </w:hyperlink>
        </w:p>
        <w:p w14:paraId="39690583" w14:textId="6C9BCE6E" w:rsidR="00FE7A68" w:rsidRDefault="00FE7A68">
          <w:pPr>
            <w:pStyle w:val="Verzeichnis1"/>
            <w:rPr>
              <w:rFonts w:eastAsiaTheme="minorEastAsia" w:cstheme="minorBidi"/>
              <w:b w:val="0"/>
              <w:bCs w:val="0"/>
              <w:noProof/>
              <w:sz w:val="22"/>
              <w:szCs w:val="22"/>
              <w:lang w:eastAsia="de-CH"/>
            </w:rPr>
          </w:pPr>
          <w:hyperlink w:anchor="_Toc494704430" w:history="1">
            <w:r w:rsidRPr="000940E5">
              <w:rPr>
                <w:rStyle w:val="Hyperlink"/>
                <w:noProof/>
                <w:lang w:val="en-US"/>
              </w:rPr>
              <w:t>3.</w:t>
            </w:r>
            <w:r>
              <w:rPr>
                <w:rFonts w:eastAsiaTheme="minorEastAsia" w:cstheme="minorBidi"/>
                <w:b w:val="0"/>
                <w:bCs w:val="0"/>
                <w:noProof/>
                <w:sz w:val="22"/>
                <w:szCs w:val="22"/>
                <w:lang w:eastAsia="de-CH"/>
              </w:rPr>
              <w:tab/>
            </w:r>
            <w:r w:rsidRPr="000940E5">
              <w:rPr>
                <w:rStyle w:val="Hyperlink"/>
                <w:noProof/>
                <w:lang w:val="en-US"/>
              </w:rPr>
              <w:t>State of Business Use Cases and Functions</w:t>
            </w:r>
            <w:r>
              <w:rPr>
                <w:noProof/>
                <w:webHidden/>
              </w:rPr>
              <w:tab/>
            </w:r>
            <w:r>
              <w:rPr>
                <w:noProof/>
                <w:webHidden/>
              </w:rPr>
              <w:fldChar w:fldCharType="begin"/>
            </w:r>
            <w:r>
              <w:rPr>
                <w:noProof/>
                <w:webHidden/>
              </w:rPr>
              <w:instrText xml:space="preserve"> PAGEREF _Toc494704430 \h </w:instrText>
            </w:r>
            <w:r>
              <w:rPr>
                <w:noProof/>
                <w:webHidden/>
              </w:rPr>
            </w:r>
            <w:r>
              <w:rPr>
                <w:noProof/>
                <w:webHidden/>
              </w:rPr>
              <w:fldChar w:fldCharType="separate"/>
            </w:r>
            <w:r>
              <w:rPr>
                <w:noProof/>
                <w:webHidden/>
              </w:rPr>
              <w:t>6</w:t>
            </w:r>
            <w:r>
              <w:rPr>
                <w:noProof/>
                <w:webHidden/>
              </w:rPr>
              <w:fldChar w:fldCharType="end"/>
            </w:r>
          </w:hyperlink>
        </w:p>
        <w:p w14:paraId="0D054098" w14:textId="5101C4AD" w:rsidR="00FE7A68" w:rsidRDefault="00FE7A68">
          <w:pPr>
            <w:pStyle w:val="Verzeichnis1"/>
            <w:rPr>
              <w:rFonts w:eastAsiaTheme="minorEastAsia" w:cstheme="minorBidi"/>
              <w:b w:val="0"/>
              <w:bCs w:val="0"/>
              <w:noProof/>
              <w:sz w:val="22"/>
              <w:szCs w:val="22"/>
              <w:lang w:eastAsia="de-CH"/>
            </w:rPr>
          </w:pPr>
          <w:hyperlink w:anchor="_Toc494704431" w:history="1">
            <w:r w:rsidRPr="000940E5">
              <w:rPr>
                <w:rStyle w:val="Hyperlink"/>
                <w:noProof/>
              </w:rPr>
              <w:t>4.</w:t>
            </w:r>
            <w:r>
              <w:rPr>
                <w:rFonts w:eastAsiaTheme="minorEastAsia" w:cstheme="minorBidi"/>
                <w:b w:val="0"/>
                <w:bCs w:val="0"/>
                <w:noProof/>
                <w:sz w:val="22"/>
                <w:szCs w:val="22"/>
                <w:lang w:eastAsia="de-CH"/>
              </w:rPr>
              <w:tab/>
            </w:r>
            <w:r w:rsidRPr="000940E5">
              <w:rPr>
                <w:rStyle w:val="Hyperlink"/>
                <w:noProof/>
              </w:rPr>
              <w:t>Detailed requirements</w:t>
            </w:r>
            <w:r>
              <w:rPr>
                <w:noProof/>
                <w:webHidden/>
              </w:rPr>
              <w:tab/>
            </w:r>
            <w:r>
              <w:rPr>
                <w:noProof/>
                <w:webHidden/>
              </w:rPr>
              <w:fldChar w:fldCharType="begin"/>
            </w:r>
            <w:r>
              <w:rPr>
                <w:noProof/>
                <w:webHidden/>
              </w:rPr>
              <w:instrText xml:space="preserve"> PAGEREF _Toc494704431 \h </w:instrText>
            </w:r>
            <w:r>
              <w:rPr>
                <w:noProof/>
                <w:webHidden/>
              </w:rPr>
            </w:r>
            <w:r>
              <w:rPr>
                <w:noProof/>
                <w:webHidden/>
              </w:rPr>
              <w:fldChar w:fldCharType="separate"/>
            </w:r>
            <w:r>
              <w:rPr>
                <w:noProof/>
                <w:webHidden/>
              </w:rPr>
              <w:t>7</w:t>
            </w:r>
            <w:r>
              <w:rPr>
                <w:noProof/>
                <w:webHidden/>
              </w:rPr>
              <w:fldChar w:fldCharType="end"/>
            </w:r>
          </w:hyperlink>
        </w:p>
        <w:p w14:paraId="1D8BBE12" w14:textId="2B72527C" w:rsidR="00FE7A68" w:rsidRDefault="00FE7A68">
          <w:pPr>
            <w:pStyle w:val="Verzeichnis2"/>
            <w:rPr>
              <w:rFonts w:eastAsiaTheme="minorEastAsia" w:cstheme="minorBidi"/>
              <w:sz w:val="22"/>
              <w:szCs w:val="22"/>
              <w:lang w:eastAsia="de-CH"/>
            </w:rPr>
          </w:pPr>
          <w:hyperlink w:anchor="_Toc494704432" w:history="1">
            <w:r w:rsidRPr="000940E5">
              <w:rPr>
                <w:rStyle w:val="Hyperlink"/>
              </w:rPr>
              <w:t>4.1</w:t>
            </w:r>
            <w:r>
              <w:rPr>
                <w:rFonts w:eastAsiaTheme="minorEastAsia" w:cstheme="minorBidi"/>
                <w:sz w:val="22"/>
                <w:szCs w:val="22"/>
                <w:lang w:eastAsia="de-CH"/>
              </w:rPr>
              <w:tab/>
            </w:r>
            <w:r w:rsidRPr="000940E5">
              <w:rPr>
                <w:rStyle w:val="Hyperlink"/>
              </w:rPr>
              <w:t>Functional requirements</w:t>
            </w:r>
            <w:r>
              <w:rPr>
                <w:webHidden/>
              </w:rPr>
              <w:tab/>
            </w:r>
            <w:r>
              <w:rPr>
                <w:webHidden/>
              </w:rPr>
              <w:fldChar w:fldCharType="begin"/>
            </w:r>
            <w:r>
              <w:rPr>
                <w:webHidden/>
              </w:rPr>
              <w:instrText xml:space="preserve"> PAGEREF _Toc494704432 \h </w:instrText>
            </w:r>
            <w:r>
              <w:rPr>
                <w:webHidden/>
              </w:rPr>
            </w:r>
            <w:r>
              <w:rPr>
                <w:webHidden/>
              </w:rPr>
              <w:fldChar w:fldCharType="separate"/>
            </w:r>
            <w:r>
              <w:rPr>
                <w:webHidden/>
              </w:rPr>
              <w:t>7</w:t>
            </w:r>
            <w:r>
              <w:rPr>
                <w:webHidden/>
              </w:rPr>
              <w:fldChar w:fldCharType="end"/>
            </w:r>
          </w:hyperlink>
        </w:p>
        <w:p w14:paraId="15076A85" w14:textId="3C9E7515" w:rsidR="00FE7A68" w:rsidRDefault="00FE7A68">
          <w:pPr>
            <w:pStyle w:val="Verzeichnis3"/>
            <w:tabs>
              <w:tab w:val="left" w:pos="1200"/>
            </w:tabs>
            <w:rPr>
              <w:rFonts w:eastAsiaTheme="minorEastAsia" w:cstheme="minorBidi"/>
              <w:iCs w:val="0"/>
              <w:noProof/>
              <w:sz w:val="22"/>
              <w:szCs w:val="22"/>
              <w:lang w:eastAsia="de-CH"/>
            </w:rPr>
          </w:pPr>
          <w:hyperlink w:anchor="_Toc494704433" w:history="1">
            <w:r w:rsidRPr="000940E5">
              <w:rPr>
                <w:rStyle w:val="Hyperlink"/>
                <w:noProof/>
              </w:rPr>
              <w:t>4.1.1</w:t>
            </w:r>
            <w:r>
              <w:rPr>
                <w:rFonts w:eastAsiaTheme="minorEastAsia" w:cstheme="minorBidi"/>
                <w:iCs w:val="0"/>
                <w:noProof/>
                <w:sz w:val="22"/>
                <w:szCs w:val="22"/>
                <w:lang w:eastAsia="de-CH"/>
              </w:rPr>
              <w:tab/>
            </w:r>
            <w:r w:rsidRPr="000940E5">
              <w:rPr>
                <w:rStyle w:val="Hyperlink"/>
                <w:noProof/>
              </w:rPr>
              <w:t>BUC-1 Provide Master data</w:t>
            </w:r>
            <w:r>
              <w:rPr>
                <w:noProof/>
                <w:webHidden/>
              </w:rPr>
              <w:tab/>
            </w:r>
            <w:r>
              <w:rPr>
                <w:noProof/>
                <w:webHidden/>
              </w:rPr>
              <w:fldChar w:fldCharType="begin"/>
            </w:r>
            <w:r>
              <w:rPr>
                <w:noProof/>
                <w:webHidden/>
              </w:rPr>
              <w:instrText xml:space="preserve"> PAGEREF _Toc494704433 \h </w:instrText>
            </w:r>
            <w:r>
              <w:rPr>
                <w:noProof/>
                <w:webHidden/>
              </w:rPr>
            </w:r>
            <w:r>
              <w:rPr>
                <w:noProof/>
                <w:webHidden/>
              </w:rPr>
              <w:fldChar w:fldCharType="separate"/>
            </w:r>
            <w:r>
              <w:rPr>
                <w:noProof/>
                <w:webHidden/>
              </w:rPr>
              <w:t>7</w:t>
            </w:r>
            <w:r>
              <w:rPr>
                <w:noProof/>
                <w:webHidden/>
              </w:rPr>
              <w:fldChar w:fldCharType="end"/>
            </w:r>
          </w:hyperlink>
        </w:p>
        <w:p w14:paraId="588E29B6" w14:textId="51023F96" w:rsidR="00FE7A68" w:rsidRDefault="00FE7A68">
          <w:pPr>
            <w:pStyle w:val="Verzeichnis3"/>
            <w:tabs>
              <w:tab w:val="left" w:pos="1200"/>
            </w:tabs>
            <w:rPr>
              <w:rFonts w:eastAsiaTheme="minorEastAsia" w:cstheme="minorBidi"/>
              <w:iCs w:val="0"/>
              <w:noProof/>
              <w:sz w:val="22"/>
              <w:szCs w:val="22"/>
              <w:lang w:eastAsia="de-CH"/>
            </w:rPr>
          </w:pPr>
          <w:hyperlink w:anchor="_Toc494704434" w:history="1">
            <w:r w:rsidRPr="000940E5">
              <w:rPr>
                <w:rStyle w:val="Hyperlink"/>
                <w:noProof/>
              </w:rPr>
              <w:t>4.1.2</w:t>
            </w:r>
            <w:r>
              <w:rPr>
                <w:rFonts w:eastAsiaTheme="minorEastAsia" w:cstheme="minorBidi"/>
                <w:iCs w:val="0"/>
                <w:noProof/>
                <w:sz w:val="22"/>
                <w:szCs w:val="22"/>
                <w:lang w:eastAsia="de-CH"/>
              </w:rPr>
              <w:tab/>
            </w:r>
            <w:r w:rsidRPr="000940E5">
              <w:rPr>
                <w:rStyle w:val="Hyperlink"/>
                <w:noProof/>
              </w:rPr>
              <w:t>BUC-2 Provide consignment data</w:t>
            </w:r>
            <w:r>
              <w:rPr>
                <w:noProof/>
                <w:webHidden/>
              </w:rPr>
              <w:tab/>
            </w:r>
            <w:r>
              <w:rPr>
                <w:noProof/>
                <w:webHidden/>
              </w:rPr>
              <w:fldChar w:fldCharType="begin"/>
            </w:r>
            <w:r>
              <w:rPr>
                <w:noProof/>
                <w:webHidden/>
              </w:rPr>
              <w:instrText xml:space="preserve"> PAGEREF _Toc494704434 \h </w:instrText>
            </w:r>
            <w:r>
              <w:rPr>
                <w:noProof/>
                <w:webHidden/>
              </w:rPr>
            </w:r>
            <w:r>
              <w:rPr>
                <w:noProof/>
                <w:webHidden/>
              </w:rPr>
              <w:fldChar w:fldCharType="separate"/>
            </w:r>
            <w:r>
              <w:rPr>
                <w:noProof/>
                <w:webHidden/>
              </w:rPr>
              <w:t>12</w:t>
            </w:r>
            <w:r>
              <w:rPr>
                <w:noProof/>
                <w:webHidden/>
              </w:rPr>
              <w:fldChar w:fldCharType="end"/>
            </w:r>
          </w:hyperlink>
        </w:p>
        <w:p w14:paraId="60E30A33" w14:textId="11C30BD9" w:rsidR="00FE7A68" w:rsidRDefault="00FE7A68">
          <w:pPr>
            <w:pStyle w:val="Verzeichnis3"/>
            <w:tabs>
              <w:tab w:val="left" w:pos="1200"/>
            </w:tabs>
            <w:rPr>
              <w:rFonts w:eastAsiaTheme="minorEastAsia" w:cstheme="minorBidi"/>
              <w:iCs w:val="0"/>
              <w:noProof/>
              <w:sz w:val="22"/>
              <w:szCs w:val="22"/>
              <w:lang w:eastAsia="de-CH"/>
            </w:rPr>
          </w:pPr>
          <w:hyperlink w:anchor="_Toc494704435" w:history="1">
            <w:r w:rsidRPr="000940E5">
              <w:rPr>
                <w:rStyle w:val="Hyperlink"/>
                <w:noProof/>
              </w:rPr>
              <w:t>4.1.3</w:t>
            </w:r>
            <w:r>
              <w:rPr>
                <w:rFonts w:eastAsiaTheme="minorEastAsia" w:cstheme="minorBidi"/>
                <w:iCs w:val="0"/>
                <w:noProof/>
                <w:sz w:val="22"/>
                <w:szCs w:val="22"/>
                <w:lang w:eastAsia="de-CH"/>
              </w:rPr>
              <w:tab/>
            </w:r>
            <w:r w:rsidRPr="000940E5">
              <w:rPr>
                <w:rStyle w:val="Hyperlink"/>
                <w:noProof/>
              </w:rPr>
              <w:t>BUC-3 Match and distribute data</w:t>
            </w:r>
            <w:r>
              <w:rPr>
                <w:noProof/>
                <w:webHidden/>
              </w:rPr>
              <w:tab/>
            </w:r>
            <w:r>
              <w:rPr>
                <w:noProof/>
                <w:webHidden/>
              </w:rPr>
              <w:fldChar w:fldCharType="begin"/>
            </w:r>
            <w:r>
              <w:rPr>
                <w:noProof/>
                <w:webHidden/>
              </w:rPr>
              <w:instrText xml:space="preserve"> PAGEREF _Toc494704435 \h </w:instrText>
            </w:r>
            <w:r>
              <w:rPr>
                <w:noProof/>
                <w:webHidden/>
              </w:rPr>
            </w:r>
            <w:r>
              <w:rPr>
                <w:noProof/>
                <w:webHidden/>
              </w:rPr>
              <w:fldChar w:fldCharType="separate"/>
            </w:r>
            <w:r>
              <w:rPr>
                <w:noProof/>
                <w:webHidden/>
              </w:rPr>
              <w:t>18</w:t>
            </w:r>
            <w:r>
              <w:rPr>
                <w:noProof/>
                <w:webHidden/>
              </w:rPr>
              <w:fldChar w:fldCharType="end"/>
            </w:r>
          </w:hyperlink>
        </w:p>
        <w:p w14:paraId="010B33A1" w14:textId="6234772C" w:rsidR="00FE7A68" w:rsidRDefault="00FE7A68">
          <w:pPr>
            <w:pStyle w:val="Verzeichnis3"/>
            <w:tabs>
              <w:tab w:val="left" w:pos="1200"/>
            </w:tabs>
            <w:rPr>
              <w:rFonts w:eastAsiaTheme="minorEastAsia" w:cstheme="minorBidi"/>
              <w:iCs w:val="0"/>
              <w:noProof/>
              <w:sz w:val="22"/>
              <w:szCs w:val="22"/>
              <w:lang w:eastAsia="de-CH"/>
            </w:rPr>
          </w:pPr>
          <w:hyperlink w:anchor="_Toc494704436" w:history="1">
            <w:r w:rsidRPr="000940E5">
              <w:rPr>
                <w:rStyle w:val="Hyperlink"/>
                <w:noProof/>
                <w:lang w:val="en-US"/>
              </w:rPr>
              <w:t>4.1.4</w:t>
            </w:r>
            <w:r>
              <w:rPr>
                <w:rFonts w:eastAsiaTheme="minorEastAsia" w:cstheme="minorBidi"/>
                <w:iCs w:val="0"/>
                <w:noProof/>
                <w:sz w:val="22"/>
                <w:szCs w:val="22"/>
                <w:lang w:eastAsia="de-CH"/>
              </w:rPr>
              <w:tab/>
            </w:r>
            <w:r w:rsidRPr="000940E5">
              <w:rPr>
                <w:rStyle w:val="Hyperlink"/>
                <w:noProof/>
                <w:lang w:val="en-US"/>
              </w:rPr>
              <w:t>BUC-4 Offshore data entry</w:t>
            </w:r>
            <w:r>
              <w:rPr>
                <w:noProof/>
                <w:webHidden/>
              </w:rPr>
              <w:tab/>
            </w:r>
            <w:r>
              <w:rPr>
                <w:noProof/>
                <w:webHidden/>
              </w:rPr>
              <w:fldChar w:fldCharType="begin"/>
            </w:r>
            <w:r>
              <w:rPr>
                <w:noProof/>
                <w:webHidden/>
              </w:rPr>
              <w:instrText xml:space="preserve"> PAGEREF _Toc494704436 \h </w:instrText>
            </w:r>
            <w:r>
              <w:rPr>
                <w:noProof/>
                <w:webHidden/>
              </w:rPr>
            </w:r>
            <w:r>
              <w:rPr>
                <w:noProof/>
                <w:webHidden/>
              </w:rPr>
              <w:fldChar w:fldCharType="separate"/>
            </w:r>
            <w:r>
              <w:rPr>
                <w:noProof/>
                <w:webHidden/>
              </w:rPr>
              <w:t>22</w:t>
            </w:r>
            <w:r>
              <w:rPr>
                <w:noProof/>
                <w:webHidden/>
              </w:rPr>
              <w:fldChar w:fldCharType="end"/>
            </w:r>
          </w:hyperlink>
        </w:p>
        <w:p w14:paraId="25C84696" w14:textId="0770BA2A" w:rsidR="00FE7A68" w:rsidRDefault="00FE7A68">
          <w:pPr>
            <w:pStyle w:val="Verzeichnis3"/>
            <w:tabs>
              <w:tab w:val="left" w:pos="1200"/>
            </w:tabs>
            <w:rPr>
              <w:rFonts w:eastAsiaTheme="minorEastAsia" w:cstheme="minorBidi"/>
              <w:iCs w:val="0"/>
              <w:noProof/>
              <w:sz w:val="22"/>
              <w:szCs w:val="22"/>
              <w:lang w:eastAsia="de-CH"/>
            </w:rPr>
          </w:pPr>
          <w:hyperlink w:anchor="_Toc494704437" w:history="1">
            <w:r w:rsidRPr="000940E5">
              <w:rPr>
                <w:rStyle w:val="Hyperlink"/>
                <w:noProof/>
              </w:rPr>
              <w:t>4.1.5</w:t>
            </w:r>
            <w:r>
              <w:rPr>
                <w:rFonts w:eastAsiaTheme="minorEastAsia" w:cstheme="minorBidi"/>
                <w:iCs w:val="0"/>
                <w:noProof/>
                <w:sz w:val="22"/>
                <w:szCs w:val="22"/>
                <w:lang w:eastAsia="de-CH"/>
              </w:rPr>
              <w:tab/>
            </w:r>
            <w:r w:rsidRPr="000940E5">
              <w:rPr>
                <w:rStyle w:val="Hyperlink"/>
                <w:noProof/>
              </w:rPr>
              <w:t>BUC-5 Complete processing</w:t>
            </w:r>
            <w:r>
              <w:rPr>
                <w:noProof/>
                <w:webHidden/>
              </w:rPr>
              <w:tab/>
            </w:r>
            <w:r>
              <w:rPr>
                <w:noProof/>
                <w:webHidden/>
              </w:rPr>
              <w:fldChar w:fldCharType="begin"/>
            </w:r>
            <w:r>
              <w:rPr>
                <w:noProof/>
                <w:webHidden/>
              </w:rPr>
              <w:instrText xml:space="preserve"> PAGEREF _Toc494704437 \h </w:instrText>
            </w:r>
            <w:r>
              <w:rPr>
                <w:noProof/>
                <w:webHidden/>
              </w:rPr>
            </w:r>
            <w:r>
              <w:rPr>
                <w:noProof/>
                <w:webHidden/>
              </w:rPr>
              <w:fldChar w:fldCharType="separate"/>
            </w:r>
            <w:r>
              <w:rPr>
                <w:noProof/>
                <w:webHidden/>
              </w:rPr>
              <w:t>25</w:t>
            </w:r>
            <w:r>
              <w:rPr>
                <w:noProof/>
                <w:webHidden/>
              </w:rPr>
              <w:fldChar w:fldCharType="end"/>
            </w:r>
          </w:hyperlink>
        </w:p>
        <w:p w14:paraId="0F48AA95" w14:textId="531C1D2B" w:rsidR="00FE7A68" w:rsidRDefault="00FE7A68">
          <w:pPr>
            <w:pStyle w:val="Verzeichnis2"/>
            <w:rPr>
              <w:rFonts w:eastAsiaTheme="minorEastAsia" w:cstheme="minorBidi"/>
              <w:sz w:val="22"/>
              <w:szCs w:val="22"/>
              <w:lang w:eastAsia="de-CH"/>
            </w:rPr>
          </w:pPr>
          <w:hyperlink w:anchor="_Toc494704438" w:history="1">
            <w:r w:rsidRPr="000940E5">
              <w:rPr>
                <w:rStyle w:val="Hyperlink"/>
              </w:rPr>
              <w:t>4.2</w:t>
            </w:r>
            <w:r>
              <w:rPr>
                <w:rFonts w:eastAsiaTheme="minorEastAsia" w:cstheme="minorBidi"/>
                <w:sz w:val="22"/>
                <w:szCs w:val="22"/>
                <w:lang w:eastAsia="de-CH"/>
              </w:rPr>
              <w:tab/>
            </w:r>
            <w:r w:rsidRPr="000940E5">
              <w:rPr>
                <w:rStyle w:val="Hyperlink"/>
              </w:rPr>
              <w:t>Quality requirements</w:t>
            </w:r>
            <w:r>
              <w:rPr>
                <w:webHidden/>
              </w:rPr>
              <w:tab/>
            </w:r>
            <w:r>
              <w:rPr>
                <w:webHidden/>
              </w:rPr>
              <w:fldChar w:fldCharType="begin"/>
            </w:r>
            <w:r>
              <w:rPr>
                <w:webHidden/>
              </w:rPr>
              <w:instrText xml:space="preserve"> PAGEREF _Toc494704438 \h </w:instrText>
            </w:r>
            <w:r>
              <w:rPr>
                <w:webHidden/>
              </w:rPr>
            </w:r>
            <w:r>
              <w:rPr>
                <w:webHidden/>
              </w:rPr>
              <w:fldChar w:fldCharType="separate"/>
            </w:r>
            <w:r>
              <w:rPr>
                <w:webHidden/>
              </w:rPr>
              <w:t>30</w:t>
            </w:r>
            <w:r>
              <w:rPr>
                <w:webHidden/>
              </w:rPr>
              <w:fldChar w:fldCharType="end"/>
            </w:r>
          </w:hyperlink>
        </w:p>
        <w:p w14:paraId="71C4DD0C" w14:textId="4129320A" w:rsidR="00FE7A68" w:rsidRDefault="00FE7A68">
          <w:pPr>
            <w:pStyle w:val="Verzeichnis2"/>
            <w:rPr>
              <w:rFonts w:eastAsiaTheme="minorEastAsia" w:cstheme="minorBidi"/>
              <w:sz w:val="22"/>
              <w:szCs w:val="22"/>
              <w:lang w:eastAsia="de-CH"/>
            </w:rPr>
          </w:pPr>
          <w:hyperlink w:anchor="_Toc494704439" w:history="1">
            <w:r w:rsidRPr="000940E5">
              <w:rPr>
                <w:rStyle w:val="Hyperlink"/>
                <w:lang w:val="en-US"/>
              </w:rPr>
              <w:t>4.3</w:t>
            </w:r>
            <w:r>
              <w:rPr>
                <w:rFonts w:eastAsiaTheme="minorEastAsia" w:cstheme="minorBidi"/>
                <w:sz w:val="22"/>
                <w:szCs w:val="22"/>
                <w:lang w:eastAsia="de-CH"/>
              </w:rPr>
              <w:tab/>
            </w:r>
            <w:r w:rsidRPr="000940E5">
              <w:rPr>
                <w:rStyle w:val="Hyperlink"/>
                <w:lang w:val="en-US"/>
              </w:rPr>
              <w:t>Requirements regarding development and maintenance environment</w:t>
            </w:r>
            <w:r>
              <w:rPr>
                <w:webHidden/>
              </w:rPr>
              <w:tab/>
            </w:r>
            <w:r>
              <w:rPr>
                <w:webHidden/>
              </w:rPr>
              <w:fldChar w:fldCharType="begin"/>
            </w:r>
            <w:r>
              <w:rPr>
                <w:webHidden/>
              </w:rPr>
              <w:instrText xml:space="preserve"> PAGEREF _Toc494704439 \h </w:instrText>
            </w:r>
            <w:r>
              <w:rPr>
                <w:webHidden/>
              </w:rPr>
            </w:r>
            <w:r>
              <w:rPr>
                <w:webHidden/>
              </w:rPr>
              <w:fldChar w:fldCharType="separate"/>
            </w:r>
            <w:r>
              <w:rPr>
                <w:webHidden/>
              </w:rPr>
              <w:t>30</w:t>
            </w:r>
            <w:r>
              <w:rPr>
                <w:webHidden/>
              </w:rPr>
              <w:fldChar w:fldCharType="end"/>
            </w:r>
          </w:hyperlink>
        </w:p>
        <w:p w14:paraId="2860FF6C" w14:textId="5356D920" w:rsidR="00FE7A68" w:rsidRDefault="00FE7A68">
          <w:pPr>
            <w:pStyle w:val="Verzeichnis2"/>
            <w:rPr>
              <w:rFonts w:eastAsiaTheme="minorEastAsia" w:cstheme="minorBidi"/>
              <w:sz w:val="22"/>
              <w:szCs w:val="22"/>
              <w:lang w:eastAsia="de-CH"/>
            </w:rPr>
          </w:pPr>
          <w:hyperlink w:anchor="_Toc494704440" w:history="1">
            <w:r w:rsidRPr="000940E5">
              <w:rPr>
                <w:rStyle w:val="Hyperlink"/>
              </w:rPr>
              <w:t>4.4</w:t>
            </w:r>
            <w:r>
              <w:rPr>
                <w:rFonts w:eastAsiaTheme="minorEastAsia" w:cstheme="minorBidi"/>
                <w:sz w:val="22"/>
                <w:szCs w:val="22"/>
                <w:lang w:eastAsia="de-CH"/>
              </w:rPr>
              <w:tab/>
            </w:r>
            <w:r w:rsidRPr="000940E5">
              <w:rPr>
                <w:rStyle w:val="Hyperlink"/>
              </w:rPr>
              <w:t>Requirements regarding interfaces</w:t>
            </w:r>
            <w:r>
              <w:rPr>
                <w:webHidden/>
              </w:rPr>
              <w:tab/>
            </w:r>
            <w:r>
              <w:rPr>
                <w:webHidden/>
              </w:rPr>
              <w:fldChar w:fldCharType="begin"/>
            </w:r>
            <w:r>
              <w:rPr>
                <w:webHidden/>
              </w:rPr>
              <w:instrText xml:space="preserve"> PAGEREF _Toc494704440 \h </w:instrText>
            </w:r>
            <w:r>
              <w:rPr>
                <w:webHidden/>
              </w:rPr>
            </w:r>
            <w:r>
              <w:rPr>
                <w:webHidden/>
              </w:rPr>
              <w:fldChar w:fldCharType="separate"/>
            </w:r>
            <w:r>
              <w:rPr>
                <w:webHidden/>
              </w:rPr>
              <w:t>30</w:t>
            </w:r>
            <w:r>
              <w:rPr>
                <w:webHidden/>
              </w:rPr>
              <w:fldChar w:fldCharType="end"/>
            </w:r>
          </w:hyperlink>
        </w:p>
        <w:p w14:paraId="2C339D3D" w14:textId="1A9DCA21" w:rsidR="00FE7A68" w:rsidRDefault="00FE7A68">
          <w:pPr>
            <w:pStyle w:val="Verzeichnis3"/>
            <w:tabs>
              <w:tab w:val="left" w:pos="1200"/>
            </w:tabs>
            <w:rPr>
              <w:rFonts w:eastAsiaTheme="minorEastAsia" w:cstheme="minorBidi"/>
              <w:iCs w:val="0"/>
              <w:noProof/>
              <w:sz w:val="22"/>
              <w:szCs w:val="22"/>
              <w:lang w:eastAsia="de-CH"/>
            </w:rPr>
          </w:pPr>
          <w:hyperlink w:anchor="_Toc494704441" w:history="1">
            <w:r w:rsidRPr="000940E5">
              <w:rPr>
                <w:rStyle w:val="Hyperlink"/>
                <w:noProof/>
              </w:rPr>
              <w:t>4.4.1</w:t>
            </w:r>
            <w:r>
              <w:rPr>
                <w:rFonts w:eastAsiaTheme="minorEastAsia" w:cstheme="minorBidi"/>
                <w:iCs w:val="0"/>
                <w:noProof/>
                <w:sz w:val="22"/>
                <w:szCs w:val="22"/>
                <w:lang w:eastAsia="de-CH"/>
              </w:rPr>
              <w:tab/>
            </w:r>
            <w:r w:rsidRPr="000940E5">
              <w:rPr>
                <w:rStyle w:val="Hyperlink"/>
                <w:noProof/>
              </w:rPr>
              <w:t>Data from PDS</w:t>
            </w:r>
            <w:r>
              <w:rPr>
                <w:noProof/>
                <w:webHidden/>
              </w:rPr>
              <w:tab/>
            </w:r>
            <w:r>
              <w:rPr>
                <w:noProof/>
                <w:webHidden/>
              </w:rPr>
              <w:fldChar w:fldCharType="begin"/>
            </w:r>
            <w:r>
              <w:rPr>
                <w:noProof/>
                <w:webHidden/>
              </w:rPr>
              <w:instrText xml:space="preserve"> PAGEREF _Toc494704441 \h </w:instrText>
            </w:r>
            <w:r>
              <w:rPr>
                <w:noProof/>
                <w:webHidden/>
              </w:rPr>
            </w:r>
            <w:r>
              <w:rPr>
                <w:noProof/>
                <w:webHidden/>
              </w:rPr>
              <w:fldChar w:fldCharType="separate"/>
            </w:r>
            <w:r>
              <w:rPr>
                <w:noProof/>
                <w:webHidden/>
              </w:rPr>
              <w:t>30</w:t>
            </w:r>
            <w:r>
              <w:rPr>
                <w:noProof/>
                <w:webHidden/>
              </w:rPr>
              <w:fldChar w:fldCharType="end"/>
            </w:r>
          </w:hyperlink>
        </w:p>
        <w:p w14:paraId="5324002E" w14:textId="1E18B9C4" w:rsidR="00FE7A68" w:rsidRDefault="00FE7A68">
          <w:pPr>
            <w:pStyle w:val="Verzeichnis3"/>
            <w:tabs>
              <w:tab w:val="left" w:pos="1200"/>
            </w:tabs>
            <w:rPr>
              <w:rFonts w:eastAsiaTheme="minorEastAsia" w:cstheme="minorBidi"/>
              <w:iCs w:val="0"/>
              <w:noProof/>
              <w:sz w:val="22"/>
              <w:szCs w:val="22"/>
              <w:lang w:eastAsia="de-CH"/>
            </w:rPr>
          </w:pPr>
          <w:hyperlink w:anchor="_Toc494704442" w:history="1">
            <w:r w:rsidRPr="000940E5">
              <w:rPr>
                <w:rStyle w:val="Hyperlink"/>
                <w:noProof/>
              </w:rPr>
              <w:t>4.4.2</w:t>
            </w:r>
            <w:r>
              <w:rPr>
                <w:rFonts w:eastAsiaTheme="minorEastAsia" w:cstheme="minorBidi"/>
                <w:iCs w:val="0"/>
                <w:noProof/>
                <w:sz w:val="22"/>
                <w:szCs w:val="22"/>
                <w:lang w:eastAsia="de-CH"/>
              </w:rPr>
              <w:tab/>
            </w:r>
            <w:r w:rsidRPr="000940E5">
              <w:rPr>
                <w:rStyle w:val="Hyperlink"/>
                <w:noProof/>
              </w:rPr>
              <w:t>Data from AMPplus</w:t>
            </w:r>
            <w:r>
              <w:rPr>
                <w:noProof/>
                <w:webHidden/>
              </w:rPr>
              <w:tab/>
            </w:r>
            <w:r>
              <w:rPr>
                <w:noProof/>
                <w:webHidden/>
              </w:rPr>
              <w:fldChar w:fldCharType="begin"/>
            </w:r>
            <w:r>
              <w:rPr>
                <w:noProof/>
                <w:webHidden/>
              </w:rPr>
              <w:instrText xml:space="preserve"> PAGEREF _Toc494704442 \h </w:instrText>
            </w:r>
            <w:r>
              <w:rPr>
                <w:noProof/>
                <w:webHidden/>
              </w:rPr>
            </w:r>
            <w:r>
              <w:rPr>
                <w:noProof/>
                <w:webHidden/>
              </w:rPr>
              <w:fldChar w:fldCharType="separate"/>
            </w:r>
            <w:r>
              <w:rPr>
                <w:noProof/>
                <w:webHidden/>
              </w:rPr>
              <w:t>31</w:t>
            </w:r>
            <w:r>
              <w:rPr>
                <w:noProof/>
                <w:webHidden/>
              </w:rPr>
              <w:fldChar w:fldCharType="end"/>
            </w:r>
          </w:hyperlink>
        </w:p>
        <w:p w14:paraId="2727C871" w14:textId="1CDA966C" w:rsidR="00FE7A68" w:rsidRDefault="00FE7A68">
          <w:pPr>
            <w:pStyle w:val="Verzeichnis3"/>
            <w:tabs>
              <w:tab w:val="left" w:pos="1200"/>
            </w:tabs>
            <w:rPr>
              <w:rFonts w:eastAsiaTheme="minorEastAsia" w:cstheme="minorBidi"/>
              <w:iCs w:val="0"/>
              <w:noProof/>
              <w:sz w:val="22"/>
              <w:szCs w:val="22"/>
              <w:lang w:eastAsia="de-CH"/>
            </w:rPr>
          </w:pPr>
          <w:hyperlink w:anchor="_Toc494704443" w:history="1">
            <w:r w:rsidRPr="000940E5">
              <w:rPr>
                <w:rStyle w:val="Hyperlink"/>
                <w:noProof/>
              </w:rPr>
              <w:t>4.4.3</w:t>
            </w:r>
            <w:r>
              <w:rPr>
                <w:rFonts w:eastAsiaTheme="minorEastAsia" w:cstheme="minorBidi"/>
                <w:iCs w:val="0"/>
                <w:noProof/>
                <w:sz w:val="22"/>
                <w:szCs w:val="22"/>
                <w:lang w:eastAsia="de-CH"/>
              </w:rPr>
              <w:tab/>
            </w:r>
            <w:r w:rsidRPr="000940E5">
              <w:rPr>
                <w:rStyle w:val="Hyperlink"/>
                <w:noProof/>
              </w:rPr>
              <w:t>Data from ZUBOFI</w:t>
            </w:r>
            <w:r>
              <w:rPr>
                <w:noProof/>
                <w:webHidden/>
              </w:rPr>
              <w:tab/>
            </w:r>
            <w:r>
              <w:rPr>
                <w:noProof/>
                <w:webHidden/>
              </w:rPr>
              <w:fldChar w:fldCharType="begin"/>
            </w:r>
            <w:r>
              <w:rPr>
                <w:noProof/>
                <w:webHidden/>
              </w:rPr>
              <w:instrText xml:space="preserve"> PAGEREF _Toc494704443 \h </w:instrText>
            </w:r>
            <w:r>
              <w:rPr>
                <w:noProof/>
                <w:webHidden/>
              </w:rPr>
            </w:r>
            <w:r>
              <w:rPr>
                <w:noProof/>
                <w:webHidden/>
              </w:rPr>
              <w:fldChar w:fldCharType="separate"/>
            </w:r>
            <w:r>
              <w:rPr>
                <w:noProof/>
                <w:webHidden/>
              </w:rPr>
              <w:t>32</w:t>
            </w:r>
            <w:r>
              <w:rPr>
                <w:noProof/>
                <w:webHidden/>
              </w:rPr>
              <w:fldChar w:fldCharType="end"/>
            </w:r>
          </w:hyperlink>
        </w:p>
        <w:p w14:paraId="3C4167D3" w14:textId="644BF06E" w:rsidR="00FE7A68" w:rsidRDefault="00FE7A68">
          <w:pPr>
            <w:pStyle w:val="Verzeichnis3"/>
            <w:tabs>
              <w:tab w:val="left" w:pos="1200"/>
            </w:tabs>
            <w:rPr>
              <w:rFonts w:eastAsiaTheme="minorEastAsia" w:cstheme="minorBidi"/>
              <w:iCs w:val="0"/>
              <w:noProof/>
              <w:sz w:val="22"/>
              <w:szCs w:val="22"/>
              <w:lang w:eastAsia="de-CH"/>
            </w:rPr>
          </w:pPr>
          <w:hyperlink w:anchor="_Toc494704444" w:history="1">
            <w:r w:rsidRPr="000940E5">
              <w:rPr>
                <w:rStyle w:val="Hyperlink"/>
                <w:noProof/>
              </w:rPr>
              <w:t>4.4.4</w:t>
            </w:r>
            <w:r>
              <w:rPr>
                <w:rFonts w:eastAsiaTheme="minorEastAsia" w:cstheme="minorBidi"/>
                <w:iCs w:val="0"/>
                <w:noProof/>
                <w:sz w:val="22"/>
                <w:szCs w:val="22"/>
                <w:lang w:eastAsia="de-CH"/>
              </w:rPr>
              <w:tab/>
            </w:r>
            <w:r w:rsidRPr="000940E5">
              <w:rPr>
                <w:rStyle w:val="Hyperlink"/>
                <w:noProof/>
              </w:rPr>
              <w:t>Data from ASDP</w:t>
            </w:r>
            <w:r>
              <w:rPr>
                <w:noProof/>
                <w:webHidden/>
              </w:rPr>
              <w:tab/>
            </w:r>
            <w:r>
              <w:rPr>
                <w:noProof/>
                <w:webHidden/>
              </w:rPr>
              <w:fldChar w:fldCharType="begin"/>
            </w:r>
            <w:r>
              <w:rPr>
                <w:noProof/>
                <w:webHidden/>
              </w:rPr>
              <w:instrText xml:space="preserve"> PAGEREF _Toc494704444 \h </w:instrText>
            </w:r>
            <w:r>
              <w:rPr>
                <w:noProof/>
                <w:webHidden/>
              </w:rPr>
            </w:r>
            <w:r>
              <w:rPr>
                <w:noProof/>
                <w:webHidden/>
              </w:rPr>
              <w:fldChar w:fldCharType="separate"/>
            </w:r>
            <w:r>
              <w:rPr>
                <w:noProof/>
                <w:webHidden/>
              </w:rPr>
              <w:t>33</w:t>
            </w:r>
            <w:r>
              <w:rPr>
                <w:noProof/>
                <w:webHidden/>
              </w:rPr>
              <w:fldChar w:fldCharType="end"/>
            </w:r>
          </w:hyperlink>
        </w:p>
        <w:p w14:paraId="3438DC26" w14:textId="46B22BF0" w:rsidR="00FE7A68" w:rsidRDefault="00FE7A68">
          <w:pPr>
            <w:pStyle w:val="Verzeichnis2"/>
            <w:rPr>
              <w:rFonts w:eastAsiaTheme="minorEastAsia" w:cstheme="minorBidi"/>
              <w:sz w:val="22"/>
              <w:szCs w:val="22"/>
              <w:lang w:eastAsia="de-CH"/>
            </w:rPr>
          </w:pPr>
          <w:hyperlink w:anchor="_Toc494704445" w:history="1">
            <w:r w:rsidRPr="000940E5">
              <w:rPr>
                <w:rStyle w:val="Hyperlink"/>
              </w:rPr>
              <w:t>4.5</w:t>
            </w:r>
            <w:r>
              <w:rPr>
                <w:rFonts w:eastAsiaTheme="minorEastAsia" w:cstheme="minorBidi"/>
                <w:sz w:val="22"/>
                <w:szCs w:val="22"/>
                <w:lang w:eastAsia="de-CH"/>
              </w:rPr>
              <w:tab/>
            </w:r>
            <w:r w:rsidRPr="000940E5">
              <w:rPr>
                <w:rStyle w:val="Hyperlink"/>
              </w:rPr>
              <w:t>Requirements regarding documentation</w:t>
            </w:r>
            <w:r>
              <w:rPr>
                <w:webHidden/>
              </w:rPr>
              <w:tab/>
            </w:r>
            <w:r>
              <w:rPr>
                <w:webHidden/>
              </w:rPr>
              <w:fldChar w:fldCharType="begin"/>
            </w:r>
            <w:r>
              <w:rPr>
                <w:webHidden/>
              </w:rPr>
              <w:instrText xml:space="preserve"> PAGEREF _Toc494704445 \h </w:instrText>
            </w:r>
            <w:r>
              <w:rPr>
                <w:webHidden/>
              </w:rPr>
            </w:r>
            <w:r>
              <w:rPr>
                <w:webHidden/>
              </w:rPr>
              <w:fldChar w:fldCharType="separate"/>
            </w:r>
            <w:r>
              <w:rPr>
                <w:webHidden/>
              </w:rPr>
              <w:t>35</w:t>
            </w:r>
            <w:r>
              <w:rPr>
                <w:webHidden/>
              </w:rPr>
              <w:fldChar w:fldCharType="end"/>
            </w:r>
          </w:hyperlink>
        </w:p>
        <w:p w14:paraId="04627720" w14:textId="61D05C15" w:rsidR="00FE7A68" w:rsidRDefault="00FE7A68">
          <w:pPr>
            <w:pStyle w:val="Verzeichnis2"/>
            <w:rPr>
              <w:rFonts w:eastAsiaTheme="minorEastAsia" w:cstheme="minorBidi"/>
              <w:sz w:val="22"/>
              <w:szCs w:val="22"/>
              <w:lang w:eastAsia="de-CH"/>
            </w:rPr>
          </w:pPr>
          <w:hyperlink w:anchor="_Toc494704446" w:history="1">
            <w:r w:rsidRPr="000940E5">
              <w:rPr>
                <w:rStyle w:val="Hyperlink"/>
              </w:rPr>
              <w:t>4.6</w:t>
            </w:r>
            <w:r>
              <w:rPr>
                <w:rFonts w:eastAsiaTheme="minorEastAsia" w:cstheme="minorBidi"/>
                <w:sz w:val="22"/>
                <w:szCs w:val="22"/>
                <w:lang w:eastAsia="de-CH"/>
              </w:rPr>
              <w:tab/>
            </w:r>
            <w:r w:rsidRPr="000940E5">
              <w:rPr>
                <w:rStyle w:val="Hyperlink"/>
              </w:rPr>
              <w:t>Requirements regarding architecture</w:t>
            </w:r>
            <w:r>
              <w:rPr>
                <w:webHidden/>
              </w:rPr>
              <w:tab/>
            </w:r>
            <w:r>
              <w:rPr>
                <w:webHidden/>
              </w:rPr>
              <w:fldChar w:fldCharType="begin"/>
            </w:r>
            <w:r>
              <w:rPr>
                <w:webHidden/>
              </w:rPr>
              <w:instrText xml:space="preserve"> PAGEREF _Toc494704446 \h </w:instrText>
            </w:r>
            <w:r>
              <w:rPr>
                <w:webHidden/>
              </w:rPr>
            </w:r>
            <w:r>
              <w:rPr>
                <w:webHidden/>
              </w:rPr>
              <w:fldChar w:fldCharType="separate"/>
            </w:r>
            <w:r>
              <w:rPr>
                <w:webHidden/>
              </w:rPr>
              <w:t>35</w:t>
            </w:r>
            <w:r>
              <w:rPr>
                <w:webHidden/>
              </w:rPr>
              <w:fldChar w:fldCharType="end"/>
            </w:r>
          </w:hyperlink>
        </w:p>
        <w:p w14:paraId="5080A785" w14:textId="3CF99238" w:rsidR="00FE7A68" w:rsidRDefault="00FE7A68">
          <w:pPr>
            <w:pStyle w:val="Verzeichnis2"/>
            <w:rPr>
              <w:rFonts w:eastAsiaTheme="minorEastAsia" w:cstheme="minorBidi"/>
              <w:sz w:val="22"/>
              <w:szCs w:val="22"/>
              <w:lang w:eastAsia="de-CH"/>
            </w:rPr>
          </w:pPr>
          <w:hyperlink w:anchor="_Toc494704447" w:history="1">
            <w:r w:rsidRPr="000940E5">
              <w:rPr>
                <w:rStyle w:val="Hyperlink"/>
              </w:rPr>
              <w:t>4.7</w:t>
            </w:r>
            <w:r>
              <w:rPr>
                <w:rFonts w:eastAsiaTheme="minorEastAsia" w:cstheme="minorBidi"/>
                <w:sz w:val="22"/>
                <w:szCs w:val="22"/>
                <w:lang w:eastAsia="de-CH"/>
              </w:rPr>
              <w:tab/>
            </w:r>
            <w:r w:rsidRPr="000940E5">
              <w:rPr>
                <w:rStyle w:val="Hyperlink"/>
              </w:rPr>
              <w:t>Requirements regarding operation</w:t>
            </w:r>
            <w:r>
              <w:rPr>
                <w:webHidden/>
              </w:rPr>
              <w:tab/>
            </w:r>
            <w:r>
              <w:rPr>
                <w:webHidden/>
              </w:rPr>
              <w:fldChar w:fldCharType="begin"/>
            </w:r>
            <w:r>
              <w:rPr>
                <w:webHidden/>
              </w:rPr>
              <w:instrText xml:space="preserve"> PAGEREF _Toc494704447 \h </w:instrText>
            </w:r>
            <w:r>
              <w:rPr>
                <w:webHidden/>
              </w:rPr>
            </w:r>
            <w:r>
              <w:rPr>
                <w:webHidden/>
              </w:rPr>
              <w:fldChar w:fldCharType="separate"/>
            </w:r>
            <w:r>
              <w:rPr>
                <w:webHidden/>
              </w:rPr>
              <w:t>35</w:t>
            </w:r>
            <w:r>
              <w:rPr>
                <w:webHidden/>
              </w:rPr>
              <w:fldChar w:fldCharType="end"/>
            </w:r>
          </w:hyperlink>
        </w:p>
        <w:p w14:paraId="72A76930" w14:textId="637DC79B" w:rsidR="00FE7A68" w:rsidRDefault="00FE7A68">
          <w:pPr>
            <w:pStyle w:val="Verzeichnis2"/>
            <w:rPr>
              <w:rFonts w:eastAsiaTheme="minorEastAsia" w:cstheme="minorBidi"/>
              <w:sz w:val="22"/>
              <w:szCs w:val="22"/>
              <w:lang w:eastAsia="de-CH"/>
            </w:rPr>
          </w:pPr>
          <w:hyperlink w:anchor="_Toc494704448" w:history="1">
            <w:r w:rsidRPr="000940E5">
              <w:rPr>
                <w:rStyle w:val="Hyperlink"/>
              </w:rPr>
              <w:t>4.8</w:t>
            </w:r>
            <w:r>
              <w:rPr>
                <w:rFonts w:eastAsiaTheme="minorEastAsia" w:cstheme="minorBidi"/>
                <w:sz w:val="22"/>
                <w:szCs w:val="22"/>
                <w:lang w:eastAsia="de-CH"/>
              </w:rPr>
              <w:tab/>
            </w:r>
            <w:r w:rsidRPr="000940E5">
              <w:rPr>
                <w:rStyle w:val="Hyperlink"/>
              </w:rPr>
              <w:t>Requirements from ISDS concept</w:t>
            </w:r>
            <w:r>
              <w:rPr>
                <w:webHidden/>
              </w:rPr>
              <w:tab/>
            </w:r>
            <w:r>
              <w:rPr>
                <w:webHidden/>
              </w:rPr>
              <w:fldChar w:fldCharType="begin"/>
            </w:r>
            <w:r>
              <w:rPr>
                <w:webHidden/>
              </w:rPr>
              <w:instrText xml:space="preserve"> PAGEREF _Toc494704448 \h </w:instrText>
            </w:r>
            <w:r>
              <w:rPr>
                <w:webHidden/>
              </w:rPr>
            </w:r>
            <w:r>
              <w:rPr>
                <w:webHidden/>
              </w:rPr>
              <w:fldChar w:fldCharType="separate"/>
            </w:r>
            <w:r>
              <w:rPr>
                <w:webHidden/>
              </w:rPr>
              <w:t>36</w:t>
            </w:r>
            <w:r>
              <w:rPr>
                <w:webHidden/>
              </w:rPr>
              <w:fldChar w:fldCharType="end"/>
            </w:r>
          </w:hyperlink>
        </w:p>
        <w:p w14:paraId="1B7B4868" w14:textId="751B6BCF" w:rsidR="00FE7A68" w:rsidRDefault="00FE7A68">
          <w:pPr>
            <w:pStyle w:val="Verzeichnis1"/>
            <w:rPr>
              <w:rFonts w:eastAsiaTheme="minorEastAsia" w:cstheme="minorBidi"/>
              <w:b w:val="0"/>
              <w:bCs w:val="0"/>
              <w:noProof/>
              <w:sz w:val="22"/>
              <w:szCs w:val="22"/>
              <w:lang w:eastAsia="de-CH"/>
            </w:rPr>
          </w:pPr>
          <w:hyperlink w:anchor="_Toc494704449" w:history="1">
            <w:r w:rsidRPr="000940E5">
              <w:rPr>
                <w:rStyle w:val="Hyperlink"/>
                <w:noProof/>
              </w:rPr>
              <w:t>5.</w:t>
            </w:r>
            <w:r>
              <w:rPr>
                <w:rFonts w:eastAsiaTheme="minorEastAsia" w:cstheme="minorBidi"/>
                <w:b w:val="0"/>
                <w:bCs w:val="0"/>
                <w:noProof/>
                <w:sz w:val="22"/>
                <w:szCs w:val="22"/>
                <w:lang w:eastAsia="de-CH"/>
              </w:rPr>
              <w:tab/>
            </w:r>
            <w:r w:rsidRPr="000940E5">
              <w:rPr>
                <w:rStyle w:val="Hyperlink"/>
                <w:noProof/>
              </w:rPr>
              <w:t>Reference documents</w:t>
            </w:r>
            <w:r>
              <w:rPr>
                <w:noProof/>
                <w:webHidden/>
              </w:rPr>
              <w:tab/>
            </w:r>
            <w:r>
              <w:rPr>
                <w:noProof/>
                <w:webHidden/>
              </w:rPr>
              <w:fldChar w:fldCharType="begin"/>
            </w:r>
            <w:r>
              <w:rPr>
                <w:noProof/>
                <w:webHidden/>
              </w:rPr>
              <w:instrText xml:space="preserve"> PAGEREF _Toc494704449 \h </w:instrText>
            </w:r>
            <w:r>
              <w:rPr>
                <w:noProof/>
                <w:webHidden/>
              </w:rPr>
            </w:r>
            <w:r>
              <w:rPr>
                <w:noProof/>
                <w:webHidden/>
              </w:rPr>
              <w:fldChar w:fldCharType="separate"/>
            </w:r>
            <w:r>
              <w:rPr>
                <w:noProof/>
                <w:webHidden/>
              </w:rPr>
              <w:t>36</w:t>
            </w:r>
            <w:r>
              <w:rPr>
                <w:noProof/>
                <w:webHidden/>
              </w:rPr>
              <w:fldChar w:fldCharType="end"/>
            </w:r>
          </w:hyperlink>
        </w:p>
        <w:p w14:paraId="63957BE5" w14:textId="68EE5D50" w:rsidR="00FE7A68" w:rsidRDefault="00FE7A68">
          <w:pPr>
            <w:pStyle w:val="Verzeichnis1"/>
            <w:rPr>
              <w:rFonts w:eastAsiaTheme="minorEastAsia" w:cstheme="minorBidi"/>
              <w:b w:val="0"/>
              <w:bCs w:val="0"/>
              <w:noProof/>
              <w:sz w:val="22"/>
              <w:szCs w:val="22"/>
              <w:lang w:eastAsia="de-CH"/>
            </w:rPr>
          </w:pPr>
          <w:hyperlink w:anchor="_Toc494704450" w:history="1">
            <w:r w:rsidRPr="000940E5">
              <w:rPr>
                <w:rStyle w:val="Hyperlink"/>
                <w:noProof/>
              </w:rPr>
              <w:t>6.</w:t>
            </w:r>
            <w:r>
              <w:rPr>
                <w:rFonts w:eastAsiaTheme="minorEastAsia" w:cstheme="minorBidi"/>
                <w:b w:val="0"/>
                <w:bCs w:val="0"/>
                <w:noProof/>
                <w:sz w:val="22"/>
                <w:szCs w:val="22"/>
                <w:lang w:eastAsia="de-CH"/>
              </w:rPr>
              <w:tab/>
            </w:r>
            <w:r w:rsidRPr="000940E5">
              <w:rPr>
                <w:rStyle w:val="Hyperlink"/>
                <w:noProof/>
              </w:rPr>
              <w:t>Synonyms and abbreviations</w:t>
            </w:r>
            <w:r>
              <w:rPr>
                <w:noProof/>
                <w:webHidden/>
              </w:rPr>
              <w:tab/>
            </w:r>
            <w:r>
              <w:rPr>
                <w:noProof/>
                <w:webHidden/>
              </w:rPr>
              <w:fldChar w:fldCharType="begin"/>
            </w:r>
            <w:r>
              <w:rPr>
                <w:noProof/>
                <w:webHidden/>
              </w:rPr>
              <w:instrText xml:space="preserve"> PAGEREF _Toc494704450 \h </w:instrText>
            </w:r>
            <w:r>
              <w:rPr>
                <w:noProof/>
                <w:webHidden/>
              </w:rPr>
            </w:r>
            <w:r>
              <w:rPr>
                <w:noProof/>
                <w:webHidden/>
              </w:rPr>
              <w:fldChar w:fldCharType="separate"/>
            </w:r>
            <w:r>
              <w:rPr>
                <w:noProof/>
                <w:webHidden/>
              </w:rPr>
              <w:t>37</w:t>
            </w:r>
            <w:r>
              <w:rPr>
                <w:noProof/>
                <w:webHidden/>
              </w:rPr>
              <w:fldChar w:fldCharType="end"/>
            </w:r>
          </w:hyperlink>
        </w:p>
        <w:p w14:paraId="191DCA09" w14:textId="7F87EE1C" w:rsidR="005657D7" w:rsidRDefault="003F3A5B" w:rsidP="005657D7">
          <w:pPr>
            <w:rPr>
              <w:lang w:val="de-DE"/>
            </w:rPr>
          </w:pPr>
          <w:r>
            <w:rPr>
              <w:rFonts w:asciiTheme="minorHAnsi" w:hAnsiTheme="minorHAnsi"/>
              <w:noProof/>
              <w:sz w:val="24"/>
              <w:szCs w:val="20"/>
              <w:lang w:val="de-DE"/>
            </w:rPr>
            <w:fldChar w:fldCharType="end"/>
          </w:r>
        </w:p>
      </w:sdtContent>
    </w:sdt>
    <w:p w14:paraId="5BE976F5" w14:textId="77777777" w:rsidR="00FE713D" w:rsidRDefault="00861183" w:rsidP="005657D7">
      <w:r>
        <w:br w:type="page"/>
      </w:r>
    </w:p>
    <w:p w14:paraId="26858E04" w14:textId="77777777" w:rsidR="00861183" w:rsidRDefault="00735CFB" w:rsidP="00861183">
      <w:pPr>
        <w:pStyle w:val="berschrift1"/>
      </w:pPr>
      <w:bookmarkStart w:id="2" w:name="_Toc494704428"/>
      <w:r>
        <w:lastRenderedPageBreak/>
        <w:t>General requirements</w:t>
      </w:r>
      <w:bookmarkEnd w:id="2"/>
    </w:p>
    <w:p w14:paraId="6CA5F057" w14:textId="77777777" w:rsidR="00622EC2" w:rsidRDefault="00622EC2" w:rsidP="00622EC2">
      <w:pPr>
        <w:rPr>
          <w:lang w:val="de-DE"/>
        </w:rPr>
      </w:pPr>
    </w:p>
    <w:tbl>
      <w:tblPr>
        <w:tblStyle w:val="Tabellenraster"/>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0"/>
        <w:gridCol w:w="1057"/>
        <w:gridCol w:w="2428"/>
        <w:gridCol w:w="1205"/>
        <w:gridCol w:w="2286"/>
        <w:gridCol w:w="1204"/>
        <w:gridCol w:w="1285"/>
      </w:tblGrid>
      <w:tr w:rsidR="00735CFB" w14:paraId="749EBA11" w14:textId="77777777" w:rsidTr="00735CFB">
        <w:tc>
          <w:tcPr>
            <w:tcW w:w="441" w:type="pct"/>
            <w:shd w:val="clear" w:color="auto" w:fill="D9D9D9" w:themeFill="background1" w:themeFillShade="D9"/>
          </w:tcPr>
          <w:p w14:paraId="35021EFC" w14:textId="77777777" w:rsidR="00735CFB" w:rsidRPr="00622EC2" w:rsidRDefault="00735CFB" w:rsidP="00735CFB">
            <w:pPr>
              <w:rPr>
                <w:b/>
                <w:sz w:val="18"/>
                <w:szCs w:val="18"/>
                <w:lang w:val="de-DE"/>
              </w:rPr>
            </w:pPr>
            <w:r>
              <w:rPr>
                <w:b/>
                <w:sz w:val="18"/>
                <w:szCs w:val="18"/>
                <w:lang w:val="de-DE"/>
              </w:rPr>
              <w:t>Nr.</w:t>
            </w:r>
          </w:p>
        </w:tc>
        <w:tc>
          <w:tcPr>
            <w:tcW w:w="471" w:type="pct"/>
            <w:shd w:val="clear" w:color="auto" w:fill="D9D9D9" w:themeFill="background1" w:themeFillShade="D9"/>
          </w:tcPr>
          <w:p w14:paraId="2D6B7A3F" w14:textId="2499430C" w:rsidR="00735CFB" w:rsidRPr="00622EC2" w:rsidRDefault="00F532CC" w:rsidP="00F532CC">
            <w:pPr>
              <w:rPr>
                <w:b/>
                <w:sz w:val="18"/>
                <w:szCs w:val="18"/>
                <w:lang w:val="de-DE"/>
              </w:rPr>
            </w:pPr>
            <w:r>
              <w:rPr>
                <w:b/>
                <w:sz w:val="18"/>
                <w:szCs w:val="18"/>
                <w:lang w:val="de-DE"/>
              </w:rPr>
              <w:t>Reference to goals</w:t>
            </w:r>
          </w:p>
        </w:tc>
        <w:tc>
          <w:tcPr>
            <w:tcW w:w="1178" w:type="pct"/>
            <w:shd w:val="clear" w:color="auto" w:fill="D9D9D9" w:themeFill="background1" w:themeFillShade="D9"/>
          </w:tcPr>
          <w:p w14:paraId="0F3D8E6B" w14:textId="77777777" w:rsidR="00735CFB" w:rsidRPr="00622EC2" w:rsidRDefault="00735CFB" w:rsidP="00735CFB">
            <w:pPr>
              <w:rPr>
                <w:b/>
                <w:sz w:val="18"/>
                <w:szCs w:val="18"/>
                <w:lang w:val="de-DE"/>
              </w:rPr>
            </w:pPr>
            <w:r>
              <w:rPr>
                <w:b/>
                <w:sz w:val="18"/>
                <w:szCs w:val="18"/>
                <w:lang w:val="de-DE"/>
              </w:rPr>
              <w:t>Requirements</w:t>
            </w:r>
          </w:p>
        </w:tc>
        <w:tc>
          <w:tcPr>
            <w:tcW w:w="588" w:type="pct"/>
            <w:shd w:val="clear" w:color="auto" w:fill="D9D9D9" w:themeFill="background1" w:themeFillShade="D9"/>
          </w:tcPr>
          <w:p w14:paraId="478D55F1" w14:textId="77777777" w:rsidR="00735CFB" w:rsidRPr="001E75C7" w:rsidRDefault="00735CFB" w:rsidP="00735CFB">
            <w:pPr>
              <w:rPr>
                <w:sz w:val="18"/>
                <w:szCs w:val="18"/>
                <w:lang w:val="en-US"/>
              </w:rPr>
            </w:pPr>
            <w:r>
              <w:rPr>
                <w:b/>
                <w:sz w:val="18"/>
                <w:szCs w:val="18"/>
                <w:lang w:val="en-US"/>
              </w:rPr>
              <w:t>Type</w:t>
            </w:r>
            <w:r w:rsidRPr="001E75C7">
              <w:rPr>
                <w:b/>
                <w:sz w:val="18"/>
                <w:szCs w:val="18"/>
                <w:lang w:val="en-US"/>
              </w:rPr>
              <w:br/>
            </w:r>
            <w:r w:rsidRPr="001E75C7">
              <w:rPr>
                <w:sz w:val="18"/>
                <w:szCs w:val="18"/>
                <w:lang w:val="en-US"/>
              </w:rPr>
              <w:t>(A, B, D, E, F, I, M, Q, S)</w:t>
            </w:r>
          </w:p>
        </w:tc>
        <w:tc>
          <w:tcPr>
            <w:tcW w:w="1109" w:type="pct"/>
            <w:shd w:val="clear" w:color="auto" w:fill="D9D9D9" w:themeFill="background1" w:themeFillShade="D9"/>
          </w:tcPr>
          <w:p w14:paraId="1426EBCD" w14:textId="77777777" w:rsidR="00735CFB" w:rsidRPr="00622EC2" w:rsidRDefault="00735CFB" w:rsidP="00735CFB">
            <w:pPr>
              <w:rPr>
                <w:b/>
                <w:sz w:val="18"/>
                <w:szCs w:val="18"/>
                <w:lang w:val="de-DE"/>
              </w:rPr>
            </w:pPr>
            <w:r>
              <w:rPr>
                <w:b/>
                <w:sz w:val="18"/>
                <w:szCs w:val="18"/>
                <w:lang w:val="de-DE"/>
              </w:rPr>
              <w:t>A</w:t>
            </w:r>
            <w:r w:rsidRPr="001E75C7">
              <w:rPr>
                <w:b/>
                <w:sz w:val="18"/>
                <w:szCs w:val="18"/>
                <w:lang w:val="de-DE"/>
              </w:rPr>
              <w:t>cceptance criterion</w:t>
            </w:r>
          </w:p>
        </w:tc>
        <w:tc>
          <w:tcPr>
            <w:tcW w:w="587" w:type="pct"/>
            <w:shd w:val="clear" w:color="auto" w:fill="D9D9D9" w:themeFill="background1" w:themeFillShade="D9"/>
          </w:tcPr>
          <w:p w14:paraId="3430C481" w14:textId="77777777" w:rsidR="00735CFB" w:rsidRPr="00622EC2" w:rsidRDefault="00735CFB" w:rsidP="00735CFB">
            <w:pPr>
              <w:rPr>
                <w:b/>
                <w:sz w:val="18"/>
                <w:szCs w:val="18"/>
                <w:lang w:val="de-DE"/>
              </w:rPr>
            </w:pPr>
            <w:r>
              <w:rPr>
                <w:b/>
                <w:sz w:val="18"/>
                <w:szCs w:val="18"/>
                <w:lang w:val="de-DE"/>
              </w:rPr>
              <w:t>Importance</w:t>
            </w:r>
            <w:r>
              <w:rPr>
                <w:b/>
                <w:sz w:val="18"/>
                <w:szCs w:val="18"/>
                <w:lang w:val="de-DE"/>
              </w:rPr>
              <w:br/>
            </w:r>
            <w:r w:rsidRPr="00622EC2">
              <w:rPr>
                <w:sz w:val="18"/>
                <w:szCs w:val="18"/>
                <w:lang w:val="de-DE"/>
              </w:rPr>
              <w:t>(1-5)</w:t>
            </w:r>
          </w:p>
        </w:tc>
        <w:tc>
          <w:tcPr>
            <w:tcW w:w="626" w:type="pct"/>
            <w:shd w:val="clear" w:color="auto" w:fill="D9D9D9" w:themeFill="background1" w:themeFillShade="D9"/>
          </w:tcPr>
          <w:p w14:paraId="4DEF6912" w14:textId="77777777" w:rsidR="00735CFB" w:rsidRPr="00622EC2" w:rsidRDefault="00735CFB" w:rsidP="00735CFB">
            <w:pPr>
              <w:rPr>
                <w:sz w:val="18"/>
                <w:szCs w:val="18"/>
                <w:lang w:val="de-DE"/>
              </w:rPr>
            </w:pPr>
            <w:r>
              <w:rPr>
                <w:b/>
                <w:sz w:val="18"/>
                <w:szCs w:val="18"/>
                <w:lang w:val="de-DE"/>
              </w:rPr>
              <w:t>Priority</w:t>
            </w:r>
            <w:r>
              <w:rPr>
                <w:b/>
                <w:sz w:val="18"/>
                <w:szCs w:val="18"/>
                <w:lang w:val="de-DE"/>
              </w:rPr>
              <w:br/>
            </w:r>
            <w:r>
              <w:rPr>
                <w:sz w:val="18"/>
                <w:szCs w:val="18"/>
                <w:lang w:val="de-DE"/>
              </w:rPr>
              <w:t>(1-5)</w:t>
            </w:r>
          </w:p>
        </w:tc>
      </w:tr>
      <w:tr w:rsidR="00735CFB" w14:paraId="17349780" w14:textId="77777777" w:rsidTr="00735CFB">
        <w:tc>
          <w:tcPr>
            <w:tcW w:w="441" w:type="pct"/>
          </w:tcPr>
          <w:p w14:paraId="085518E9" w14:textId="77777777" w:rsidR="00735CFB" w:rsidRPr="00962228" w:rsidRDefault="00735CFB" w:rsidP="00735CFB">
            <w:r w:rsidRPr="00962228">
              <w:t>GAfo-1</w:t>
            </w:r>
          </w:p>
        </w:tc>
        <w:tc>
          <w:tcPr>
            <w:tcW w:w="471" w:type="pct"/>
          </w:tcPr>
          <w:p w14:paraId="43A96A80" w14:textId="77777777" w:rsidR="00735CFB" w:rsidRPr="00962228" w:rsidRDefault="00735CFB" w:rsidP="00735CFB">
            <w:r>
              <w:t>Z-05</w:t>
            </w:r>
          </w:p>
        </w:tc>
        <w:tc>
          <w:tcPr>
            <w:tcW w:w="1178" w:type="pct"/>
          </w:tcPr>
          <w:p w14:paraId="556791C2" w14:textId="39DBFED0" w:rsidR="00735CFB" w:rsidRPr="00962228" w:rsidRDefault="007F3617" w:rsidP="00735CFB">
            <w:r>
              <w:t>Provide Master d</w:t>
            </w:r>
            <w:r w:rsidR="00735CFB">
              <w:t>ata</w:t>
            </w:r>
          </w:p>
        </w:tc>
        <w:tc>
          <w:tcPr>
            <w:tcW w:w="588" w:type="pct"/>
          </w:tcPr>
          <w:p w14:paraId="014F907A" w14:textId="77777777" w:rsidR="00735CFB" w:rsidRPr="00962228" w:rsidRDefault="00735CFB" w:rsidP="00735CFB">
            <w:r>
              <w:t>S</w:t>
            </w:r>
          </w:p>
        </w:tc>
        <w:tc>
          <w:tcPr>
            <w:tcW w:w="1109" w:type="pct"/>
          </w:tcPr>
          <w:p w14:paraId="6466595B" w14:textId="67C6D063" w:rsidR="00735CFB" w:rsidRPr="00924F43" w:rsidRDefault="00924F43" w:rsidP="00735CFB">
            <w:pPr>
              <w:rPr>
                <w:lang w:val="en-US"/>
              </w:rPr>
            </w:pPr>
            <w:r w:rsidRPr="00924F43">
              <w:rPr>
                <w:lang w:val="en-US"/>
              </w:rPr>
              <w:t xml:space="preserve">All master data are stored in </w:t>
            </w:r>
            <w:r w:rsidR="0062546E">
              <w:rPr>
                <w:lang w:val="en-US"/>
              </w:rPr>
              <w:t>DisCo</w:t>
            </w:r>
            <w:r w:rsidR="00C47727">
              <w:rPr>
                <w:lang w:val="en-US"/>
              </w:rPr>
              <w:t xml:space="preserve"> and are available for the manual capture.</w:t>
            </w:r>
          </w:p>
        </w:tc>
        <w:tc>
          <w:tcPr>
            <w:tcW w:w="587" w:type="pct"/>
          </w:tcPr>
          <w:p w14:paraId="457EEB60" w14:textId="77777777" w:rsidR="00735CFB" w:rsidRPr="00962228" w:rsidRDefault="00735CFB" w:rsidP="00735CFB">
            <w:r>
              <w:t>1</w:t>
            </w:r>
          </w:p>
        </w:tc>
        <w:tc>
          <w:tcPr>
            <w:tcW w:w="626" w:type="pct"/>
          </w:tcPr>
          <w:p w14:paraId="311895B9" w14:textId="77777777" w:rsidR="00735CFB" w:rsidRDefault="00735CFB" w:rsidP="00735CFB">
            <w:r>
              <w:t>1</w:t>
            </w:r>
          </w:p>
        </w:tc>
      </w:tr>
      <w:tr w:rsidR="00735CFB" w14:paraId="48041F00" w14:textId="77777777" w:rsidTr="00735CFB">
        <w:tc>
          <w:tcPr>
            <w:tcW w:w="441" w:type="pct"/>
          </w:tcPr>
          <w:p w14:paraId="57A4D34E" w14:textId="77777777" w:rsidR="00735CFB" w:rsidRDefault="00735CFB" w:rsidP="00735CFB">
            <w:pPr>
              <w:rPr>
                <w:lang w:val="de-DE"/>
              </w:rPr>
            </w:pPr>
            <w:r>
              <w:rPr>
                <w:lang w:val="de-DE"/>
              </w:rPr>
              <w:t>GAfo-2</w:t>
            </w:r>
          </w:p>
        </w:tc>
        <w:tc>
          <w:tcPr>
            <w:tcW w:w="471" w:type="pct"/>
          </w:tcPr>
          <w:p w14:paraId="694B2DF3" w14:textId="77777777" w:rsidR="00735CFB" w:rsidRDefault="00735CFB" w:rsidP="00735CFB">
            <w:pPr>
              <w:rPr>
                <w:lang w:val="de-DE"/>
              </w:rPr>
            </w:pPr>
            <w:r>
              <w:rPr>
                <w:lang w:val="de-DE"/>
              </w:rPr>
              <w:t>Z-04 und Z-06</w:t>
            </w:r>
          </w:p>
        </w:tc>
        <w:tc>
          <w:tcPr>
            <w:tcW w:w="1178" w:type="pct"/>
          </w:tcPr>
          <w:p w14:paraId="042EC296" w14:textId="77777777" w:rsidR="00735CFB" w:rsidRDefault="00735CFB" w:rsidP="00735CFB">
            <w:pPr>
              <w:rPr>
                <w:lang w:val="de-DE"/>
              </w:rPr>
            </w:pPr>
            <w:r>
              <w:rPr>
                <w:lang w:val="de-DE"/>
              </w:rPr>
              <w:t>Provide consignment data</w:t>
            </w:r>
          </w:p>
        </w:tc>
        <w:tc>
          <w:tcPr>
            <w:tcW w:w="588" w:type="pct"/>
          </w:tcPr>
          <w:p w14:paraId="10EB98E9" w14:textId="77777777" w:rsidR="00735CFB" w:rsidRDefault="00735CFB" w:rsidP="00735CFB">
            <w:pPr>
              <w:rPr>
                <w:lang w:val="de-DE"/>
              </w:rPr>
            </w:pPr>
            <w:r>
              <w:rPr>
                <w:lang w:val="de-DE"/>
              </w:rPr>
              <w:t>F</w:t>
            </w:r>
          </w:p>
        </w:tc>
        <w:tc>
          <w:tcPr>
            <w:tcW w:w="1109" w:type="pct"/>
          </w:tcPr>
          <w:p w14:paraId="3955E0C3" w14:textId="45663566" w:rsidR="00735CFB" w:rsidRPr="00AE2672" w:rsidRDefault="00735CFB" w:rsidP="00AE2672">
            <w:pPr>
              <w:rPr>
                <w:lang w:val="en-US"/>
              </w:rPr>
            </w:pPr>
            <w:r w:rsidRPr="00AE2672">
              <w:rPr>
                <w:lang w:val="en-US"/>
              </w:rPr>
              <w:t xml:space="preserve">PDS </w:t>
            </w:r>
            <w:r w:rsidR="00AE2672" w:rsidRPr="00AE2672">
              <w:rPr>
                <w:lang w:val="en-US"/>
              </w:rPr>
              <w:t xml:space="preserve">data are stored in </w:t>
            </w:r>
            <w:r w:rsidR="0062546E">
              <w:rPr>
                <w:lang w:val="en-US"/>
              </w:rPr>
              <w:t>DisCo</w:t>
            </w:r>
            <w:r w:rsidRPr="00AE2672">
              <w:rPr>
                <w:lang w:val="en-US"/>
              </w:rPr>
              <w:t xml:space="preserve"> in </w:t>
            </w:r>
            <w:r w:rsidR="00AE2672">
              <w:rPr>
                <w:lang w:val="en-US"/>
              </w:rPr>
              <w:t>a defined</w:t>
            </w:r>
            <w:r w:rsidR="00056866">
              <w:rPr>
                <w:lang w:val="en-US"/>
              </w:rPr>
              <w:t xml:space="preserve"> p</w:t>
            </w:r>
            <w:r w:rsidRPr="00AE2672">
              <w:rPr>
                <w:lang w:val="en-US"/>
              </w:rPr>
              <w:t>erformance</w:t>
            </w:r>
            <w:r w:rsidR="00056866">
              <w:rPr>
                <w:lang w:val="en-US"/>
              </w:rPr>
              <w:t>.</w:t>
            </w:r>
          </w:p>
        </w:tc>
        <w:tc>
          <w:tcPr>
            <w:tcW w:w="587" w:type="pct"/>
          </w:tcPr>
          <w:p w14:paraId="2E9C6292" w14:textId="77777777" w:rsidR="00735CFB" w:rsidRDefault="00735CFB" w:rsidP="00735CFB">
            <w:pPr>
              <w:rPr>
                <w:lang w:val="de-DE"/>
              </w:rPr>
            </w:pPr>
            <w:r>
              <w:rPr>
                <w:lang w:val="de-DE"/>
              </w:rPr>
              <w:t>1</w:t>
            </w:r>
          </w:p>
        </w:tc>
        <w:tc>
          <w:tcPr>
            <w:tcW w:w="626" w:type="pct"/>
          </w:tcPr>
          <w:p w14:paraId="407E4AB0" w14:textId="77777777" w:rsidR="00735CFB" w:rsidRDefault="00735CFB" w:rsidP="00735CFB">
            <w:pPr>
              <w:rPr>
                <w:lang w:val="de-DE"/>
              </w:rPr>
            </w:pPr>
            <w:r>
              <w:rPr>
                <w:lang w:val="de-DE"/>
              </w:rPr>
              <w:t>1</w:t>
            </w:r>
          </w:p>
        </w:tc>
      </w:tr>
      <w:tr w:rsidR="00735CFB" w14:paraId="08D9BDE3" w14:textId="77777777" w:rsidTr="00735CFB">
        <w:tc>
          <w:tcPr>
            <w:tcW w:w="441" w:type="pct"/>
          </w:tcPr>
          <w:p w14:paraId="61260D67" w14:textId="77777777" w:rsidR="00735CFB" w:rsidRDefault="00735CFB" w:rsidP="00735CFB">
            <w:pPr>
              <w:rPr>
                <w:lang w:val="de-DE"/>
              </w:rPr>
            </w:pPr>
            <w:r>
              <w:rPr>
                <w:lang w:val="de-DE"/>
              </w:rPr>
              <w:t>GAfo-3</w:t>
            </w:r>
          </w:p>
        </w:tc>
        <w:tc>
          <w:tcPr>
            <w:tcW w:w="471" w:type="pct"/>
          </w:tcPr>
          <w:p w14:paraId="0BDD106C" w14:textId="77777777" w:rsidR="00735CFB" w:rsidRDefault="00735CFB" w:rsidP="00735CFB">
            <w:pPr>
              <w:rPr>
                <w:lang w:val="de-DE"/>
              </w:rPr>
            </w:pPr>
            <w:r>
              <w:rPr>
                <w:lang w:val="de-DE"/>
              </w:rPr>
              <w:t>Z-06</w:t>
            </w:r>
          </w:p>
        </w:tc>
        <w:tc>
          <w:tcPr>
            <w:tcW w:w="1178" w:type="pct"/>
          </w:tcPr>
          <w:p w14:paraId="3ACBB735" w14:textId="77777777" w:rsidR="00735CFB" w:rsidRDefault="00735CFB" w:rsidP="00735CFB">
            <w:pPr>
              <w:rPr>
                <w:lang w:val="de-DE"/>
              </w:rPr>
            </w:pPr>
            <w:r>
              <w:rPr>
                <w:lang w:val="de-DE"/>
              </w:rPr>
              <w:t>Match and distribute data</w:t>
            </w:r>
          </w:p>
        </w:tc>
        <w:tc>
          <w:tcPr>
            <w:tcW w:w="588" w:type="pct"/>
          </w:tcPr>
          <w:p w14:paraId="34403A08" w14:textId="77777777" w:rsidR="00735CFB" w:rsidRDefault="00735CFB" w:rsidP="00735CFB">
            <w:pPr>
              <w:rPr>
                <w:lang w:val="de-DE"/>
              </w:rPr>
            </w:pPr>
            <w:r>
              <w:rPr>
                <w:lang w:val="de-DE"/>
              </w:rPr>
              <w:t>A</w:t>
            </w:r>
          </w:p>
        </w:tc>
        <w:tc>
          <w:tcPr>
            <w:tcW w:w="1109" w:type="pct"/>
          </w:tcPr>
          <w:p w14:paraId="1EFF0D37" w14:textId="77777777" w:rsidR="00735CFB" w:rsidRPr="003B2E66" w:rsidRDefault="003B2E66" w:rsidP="003B2E66">
            <w:pPr>
              <w:rPr>
                <w:lang w:val="en-US"/>
              </w:rPr>
            </w:pPr>
            <w:proofErr w:type="gramStart"/>
            <w:r w:rsidRPr="003B2E66">
              <w:rPr>
                <w:lang w:val="en-US"/>
              </w:rPr>
              <w:t>DataT</w:t>
            </w:r>
            <w:r w:rsidR="00735CFB" w:rsidRPr="003B2E66">
              <w:rPr>
                <w:lang w:val="en-US"/>
              </w:rPr>
              <w:t>ransfer</w:t>
            </w:r>
            <w:r w:rsidRPr="003B2E66">
              <w:rPr>
                <w:lang w:val="en-US"/>
              </w:rPr>
              <w:t xml:space="preserve"> data</w:t>
            </w:r>
            <w:r w:rsidR="00735CFB" w:rsidRPr="003B2E66">
              <w:rPr>
                <w:lang w:val="en-US"/>
              </w:rPr>
              <w:t xml:space="preserve"> </w:t>
            </w:r>
            <w:r w:rsidRPr="003B2E66">
              <w:rPr>
                <w:lang w:val="en-US"/>
              </w:rPr>
              <w:t>are verified and stored</w:t>
            </w:r>
            <w:proofErr w:type="gramEnd"/>
            <w:r w:rsidRPr="003B2E66">
              <w:rPr>
                <w:lang w:val="en-US"/>
              </w:rPr>
              <w:t xml:space="preserve">, </w:t>
            </w:r>
            <w:proofErr w:type="gramStart"/>
            <w:r w:rsidRPr="003B2E66">
              <w:rPr>
                <w:lang w:val="en-US"/>
              </w:rPr>
              <w:t>Data are processed correctly</w:t>
            </w:r>
            <w:proofErr w:type="gramEnd"/>
            <w:r w:rsidR="00735CFB" w:rsidRPr="003B2E66">
              <w:rPr>
                <w:lang w:val="en-US"/>
              </w:rPr>
              <w:t>.</w:t>
            </w:r>
          </w:p>
        </w:tc>
        <w:tc>
          <w:tcPr>
            <w:tcW w:w="587" w:type="pct"/>
          </w:tcPr>
          <w:p w14:paraId="39AAB552" w14:textId="77777777" w:rsidR="00735CFB" w:rsidRDefault="00735CFB" w:rsidP="00735CFB">
            <w:pPr>
              <w:rPr>
                <w:lang w:val="de-DE"/>
              </w:rPr>
            </w:pPr>
            <w:r>
              <w:rPr>
                <w:lang w:val="de-DE"/>
              </w:rPr>
              <w:t>1</w:t>
            </w:r>
          </w:p>
        </w:tc>
        <w:tc>
          <w:tcPr>
            <w:tcW w:w="626" w:type="pct"/>
          </w:tcPr>
          <w:p w14:paraId="64FAE96C" w14:textId="77777777" w:rsidR="00735CFB" w:rsidRDefault="00735CFB" w:rsidP="00735CFB">
            <w:pPr>
              <w:rPr>
                <w:lang w:val="de-DE"/>
              </w:rPr>
            </w:pPr>
            <w:r>
              <w:rPr>
                <w:lang w:val="de-DE"/>
              </w:rPr>
              <w:t>1</w:t>
            </w:r>
          </w:p>
        </w:tc>
      </w:tr>
      <w:tr w:rsidR="00735CFB" w14:paraId="7E44179A" w14:textId="77777777" w:rsidTr="00735CFB">
        <w:tc>
          <w:tcPr>
            <w:tcW w:w="441" w:type="pct"/>
          </w:tcPr>
          <w:p w14:paraId="2456654A" w14:textId="77777777" w:rsidR="00735CFB" w:rsidRDefault="00735CFB" w:rsidP="00735CFB">
            <w:pPr>
              <w:rPr>
                <w:lang w:val="de-DE"/>
              </w:rPr>
            </w:pPr>
            <w:r>
              <w:rPr>
                <w:lang w:val="de-DE"/>
              </w:rPr>
              <w:t>GAfo-4</w:t>
            </w:r>
          </w:p>
        </w:tc>
        <w:tc>
          <w:tcPr>
            <w:tcW w:w="471" w:type="pct"/>
          </w:tcPr>
          <w:p w14:paraId="217887B9" w14:textId="77777777" w:rsidR="00735CFB" w:rsidRDefault="00735CFB" w:rsidP="00735CFB">
            <w:pPr>
              <w:rPr>
                <w:lang w:val="de-DE"/>
              </w:rPr>
            </w:pPr>
            <w:r>
              <w:rPr>
                <w:lang w:val="de-DE"/>
              </w:rPr>
              <w:t>Z-05</w:t>
            </w:r>
          </w:p>
        </w:tc>
        <w:tc>
          <w:tcPr>
            <w:tcW w:w="1178" w:type="pct"/>
          </w:tcPr>
          <w:p w14:paraId="27FB94C2" w14:textId="45494C36" w:rsidR="00735CFB" w:rsidRDefault="003A37F0" w:rsidP="00735CFB">
            <w:pPr>
              <w:rPr>
                <w:lang w:val="de-DE"/>
              </w:rPr>
            </w:pPr>
            <w:r>
              <w:rPr>
                <w:lang w:val="de-DE"/>
              </w:rPr>
              <w:t>Offshore</w:t>
            </w:r>
            <w:r w:rsidR="007F3617">
              <w:rPr>
                <w:lang w:val="de-DE"/>
              </w:rPr>
              <w:t xml:space="preserve"> data entry</w:t>
            </w:r>
          </w:p>
        </w:tc>
        <w:tc>
          <w:tcPr>
            <w:tcW w:w="588" w:type="pct"/>
          </w:tcPr>
          <w:p w14:paraId="79869410" w14:textId="77777777" w:rsidR="00735CFB" w:rsidRDefault="00735CFB" w:rsidP="00735CFB">
            <w:pPr>
              <w:rPr>
                <w:lang w:val="de-DE"/>
              </w:rPr>
            </w:pPr>
            <w:r>
              <w:rPr>
                <w:lang w:val="de-DE"/>
              </w:rPr>
              <w:t>F</w:t>
            </w:r>
          </w:p>
        </w:tc>
        <w:tc>
          <w:tcPr>
            <w:tcW w:w="1109" w:type="pct"/>
          </w:tcPr>
          <w:p w14:paraId="3AEB35DB" w14:textId="77777777" w:rsidR="00735CFB" w:rsidRDefault="003B2E66" w:rsidP="003B2E66">
            <w:pPr>
              <w:rPr>
                <w:lang w:val="de-DE"/>
              </w:rPr>
            </w:pPr>
            <w:r>
              <w:rPr>
                <w:lang w:val="de-DE"/>
              </w:rPr>
              <w:t>Manual data entry performed</w:t>
            </w:r>
          </w:p>
        </w:tc>
        <w:tc>
          <w:tcPr>
            <w:tcW w:w="587" w:type="pct"/>
          </w:tcPr>
          <w:p w14:paraId="6C7DD8C4" w14:textId="77777777" w:rsidR="00735CFB" w:rsidRDefault="00735CFB" w:rsidP="00735CFB">
            <w:pPr>
              <w:rPr>
                <w:lang w:val="de-DE"/>
              </w:rPr>
            </w:pPr>
            <w:r>
              <w:rPr>
                <w:lang w:val="de-DE"/>
              </w:rPr>
              <w:t>1</w:t>
            </w:r>
          </w:p>
        </w:tc>
        <w:tc>
          <w:tcPr>
            <w:tcW w:w="626" w:type="pct"/>
          </w:tcPr>
          <w:p w14:paraId="32F1B89C" w14:textId="77777777" w:rsidR="00735CFB" w:rsidRDefault="00735CFB" w:rsidP="00735CFB">
            <w:pPr>
              <w:rPr>
                <w:lang w:val="de-DE"/>
              </w:rPr>
            </w:pPr>
            <w:r>
              <w:rPr>
                <w:lang w:val="de-DE"/>
              </w:rPr>
              <w:t>1</w:t>
            </w:r>
          </w:p>
        </w:tc>
      </w:tr>
      <w:tr w:rsidR="00735CFB" w14:paraId="01DA7B60" w14:textId="77777777" w:rsidTr="00735CFB">
        <w:tc>
          <w:tcPr>
            <w:tcW w:w="441" w:type="pct"/>
          </w:tcPr>
          <w:p w14:paraId="154A7478" w14:textId="77777777" w:rsidR="00735CFB" w:rsidRDefault="00735CFB" w:rsidP="00735CFB">
            <w:pPr>
              <w:rPr>
                <w:lang w:val="de-DE"/>
              </w:rPr>
            </w:pPr>
            <w:r>
              <w:rPr>
                <w:lang w:val="de-DE"/>
              </w:rPr>
              <w:t>GAfo-5</w:t>
            </w:r>
          </w:p>
        </w:tc>
        <w:tc>
          <w:tcPr>
            <w:tcW w:w="471" w:type="pct"/>
          </w:tcPr>
          <w:p w14:paraId="6462ED71" w14:textId="77777777" w:rsidR="00735CFB" w:rsidRDefault="00735CFB" w:rsidP="00735CFB">
            <w:pPr>
              <w:rPr>
                <w:lang w:val="de-DE"/>
              </w:rPr>
            </w:pPr>
            <w:r>
              <w:rPr>
                <w:lang w:val="de-DE"/>
              </w:rPr>
              <w:t>Z-01</w:t>
            </w:r>
          </w:p>
        </w:tc>
        <w:tc>
          <w:tcPr>
            <w:tcW w:w="1178" w:type="pct"/>
          </w:tcPr>
          <w:p w14:paraId="423BFDB0" w14:textId="77777777" w:rsidR="00735CFB" w:rsidRPr="00E369A7" w:rsidRDefault="00735CFB" w:rsidP="00735CFB">
            <w:r>
              <w:t>Complete processing</w:t>
            </w:r>
          </w:p>
        </w:tc>
        <w:tc>
          <w:tcPr>
            <w:tcW w:w="588" w:type="pct"/>
          </w:tcPr>
          <w:p w14:paraId="12802986" w14:textId="77777777" w:rsidR="00735CFB" w:rsidRDefault="00735CFB" w:rsidP="00735CFB">
            <w:pPr>
              <w:rPr>
                <w:lang w:val="de-DE"/>
              </w:rPr>
            </w:pPr>
            <w:r>
              <w:rPr>
                <w:lang w:val="de-DE"/>
              </w:rPr>
              <w:t>F</w:t>
            </w:r>
          </w:p>
        </w:tc>
        <w:tc>
          <w:tcPr>
            <w:tcW w:w="1109" w:type="pct"/>
          </w:tcPr>
          <w:p w14:paraId="59C5B253" w14:textId="77777777" w:rsidR="00735CFB" w:rsidRPr="00360C20" w:rsidRDefault="00735CFB" w:rsidP="003B2E66">
            <w:pPr>
              <w:rPr>
                <w:lang w:val="en-US"/>
              </w:rPr>
            </w:pPr>
            <w:r w:rsidRPr="00154B90">
              <w:rPr>
                <w:lang w:val="en-US"/>
              </w:rPr>
              <w:t>Datamatrixcode</w:t>
            </w:r>
            <w:r w:rsidR="003B2E66" w:rsidRPr="00154B90">
              <w:rPr>
                <w:lang w:val="en-US"/>
              </w:rPr>
              <w:t xml:space="preserve"> </w:t>
            </w:r>
            <w:proofErr w:type="gramStart"/>
            <w:r w:rsidR="003B2E66" w:rsidRPr="00154B90">
              <w:rPr>
                <w:lang w:val="en-US"/>
              </w:rPr>
              <w:t>are read</w:t>
            </w:r>
            <w:proofErr w:type="gramEnd"/>
            <w:r w:rsidR="003B2E66" w:rsidRPr="00154B90">
              <w:rPr>
                <w:lang w:val="en-US"/>
              </w:rPr>
              <w:t xml:space="preserve"> where needed.</w:t>
            </w:r>
            <w:r w:rsidRPr="00154B90">
              <w:rPr>
                <w:lang w:val="en-US"/>
              </w:rPr>
              <w:t xml:space="preserve"> </w:t>
            </w:r>
            <w:r w:rsidR="003B2E66" w:rsidRPr="00360C20">
              <w:rPr>
                <w:lang w:val="en-US"/>
              </w:rPr>
              <w:t xml:space="preserve">Processing of the consignment </w:t>
            </w:r>
            <w:proofErr w:type="gramStart"/>
            <w:r w:rsidR="003B2E66" w:rsidRPr="00360C20">
              <w:rPr>
                <w:lang w:val="en-US"/>
              </w:rPr>
              <w:t>is completed</w:t>
            </w:r>
            <w:proofErr w:type="gramEnd"/>
            <w:r w:rsidR="003B2E66" w:rsidRPr="00360C20">
              <w:rPr>
                <w:lang w:val="en-US"/>
              </w:rPr>
              <w:t>.</w:t>
            </w:r>
          </w:p>
        </w:tc>
        <w:tc>
          <w:tcPr>
            <w:tcW w:w="587" w:type="pct"/>
          </w:tcPr>
          <w:p w14:paraId="10570048" w14:textId="77777777" w:rsidR="00735CFB" w:rsidRDefault="00735CFB" w:rsidP="00735CFB">
            <w:pPr>
              <w:rPr>
                <w:lang w:val="de-DE"/>
              </w:rPr>
            </w:pPr>
            <w:r>
              <w:rPr>
                <w:lang w:val="de-DE"/>
              </w:rPr>
              <w:t>1</w:t>
            </w:r>
          </w:p>
        </w:tc>
        <w:tc>
          <w:tcPr>
            <w:tcW w:w="626" w:type="pct"/>
          </w:tcPr>
          <w:p w14:paraId="74B293BC" w14:textId="77777777" w:rsidR="00735CFB" w:rsidRDefault="00735CFB" w:rsidP="00735CFB">
            <w:pPr>
              <w:rPr>
                <w:lang w:val="de-DE"/>
              </w:rPr>
            </w:pPr>
            <w:r>
              <w:rPr>
                <w:lang w:val="de-DE"/>
              </w:rPr>
              <w:t>1</w:t>
            </w:r>
          </w:p>
        </w:tc>
      </w:tr>
    </w:tbl>
    <w:p w14:paraId="35BBD0E4" w14:textId="77777777" w:rsidR="00622EC2" w:rsidRPr="00360C20" w:rsidRDefault="00360C20" w:rsidP="00622EC2">
      <w:pPr>
        <w:rPr>
          <w:lang w:val="en-US"/>
        </w:rPr>
      </w:pPr>
      <w:r w:rsidRPr="00360C20">
        <w:rPr>
          <w:lang w:val="en-US"/>
        </w:rPr>
        <w:t>Legend</w:t>
      </w:r>
      <w:r w:rsidR="00622EC2" w:rsidRPr="00360C20">
        <w:rPr>
          <w:lang w:val="en-US"/>
        </w:rPr>
        <w:t>:</w:t>
      </w:r>
    </w:p>
    <w:p w14:paraId="01498B75" w14:textId="77777777" w:rsidR="00360C20" w:rsidRPr="00360C20" w:rsidRDefault="00360C20" w:rsidP="00360C20">
      <w:pPr>
        <w:pStyle w:val="Listenabsatz"/>
        <w:numPr>
          <w:ilvl w:val="0"/>
          <w:numId w:val="30"/>
        </w:numPr>
        <w:tabs>
          <w:tab w:val="left" w:pos="567"/>
        </w:tabs>
        <w:rPr>
          <w:lang w:val="en-US"/>
        </w:rPr>
      </w:pPr>
      <w:r w:rsidRPr="00360C20">
        <w:rPr>
          <w:lang w:val="en-US"/>
        </w:rPr>
        <w:t>Type: A = Software architecture, B = Business, D = Documentation, E = Development, F = Functional, I = Information security (ISDS), M = Migration, Q = Quality, S = Interface.</w:t>
      </w:r>
    </w:p>
    <w:p w14:paraId="7D77BCB3" w14:textId="77777777" w:rsidR="00360C20" w:rsidRPr="00360C20" w:rsidRDefault="00360C20" w:rsidP="00360C20">
      <w:pPr>
        <w:pStyle w:val="Listenabsatz"/>
        <w:numPr>
          <w:ilvl w:val="0"/>
          <w:numId w:val="30"/>
        </w:numPr>
        <w:tabs>
          <w:tab w:val="left" w:pos="567"/>
        </w:tabs>
        <w:rPr>
          <w:lang w:val="en-US"/>
        </w:rPr>
      </w:pPr>
      <w:r w:rsidRPr="00360C20">
        <w:rPr>
          <w:lang w:val="en-US"/>
        </w:rPr>
        <w:t xml:space="preserve">Importance: </w:t>
      </w:r>
      <w:proofErr w:type="gramStart"/>
      <w:r w:rsidRPr="00360C20">
        <w:rPr>
          <w:lang w:val="en-US"/>
        </w:rPr>
        <w:t>1</w:t>
      </w:r>
      <w:proofErr w:type="gramEnd"/>
      <w:r w:rsidRPr="00360C20">
        <w:rPr>
          <w:lang w:val="en-US"/>
        </w:rPr>
        <w:t xml:space="preserve"> = must be implemented; 2 = very important, 3 = important, 4 = less important, 5 = can be omitted.</w:t>
      </w:r>
    </w:p>
    <w:p w14:paraId="758F1DE1" w14:textId="77777777" w:rsidR="00360C20" w:rsidRPr="00360C20" w:rsidRDefault="00360C20" w:rsidP="00360C20">
      <w:pPr>
        <w:pStyle w:val="Listenabsatz"/>
        <w:numPr>
          <w:ilvl w:val="0"/>
          <w:numId w:val="30"/>
        </w:numPr>
        <w:tabs>
          <w:tab w:val="left" w:pos="567"/>
        </w:tabs>
        <w:rPr>
          <w:lang w:val="en-US"/>
        </w:rPr>
      </w:pPr>
      <w:r w:rsidRPr="00360C20">
        <w:rPr>
          <w:lang w:val="en-US"/>
        </w:rPr>
        <w:t xml:space="preserve">Priority: </w:t>
      </w:r>
      <w:proofErr w:type="gramStart"/>
      <w:r w:rsidRPr="00360C20">
        <w:rPr>
          <w:lang w:val="en-US"/>
        </w:rPr>
        <w:t>1</w:t>
      </w:r>
      <w:proofErr w:type="gramEnd"/>
      <w:r w:rsidRPr="00360C20">
        <w:rPr>
          <w:lang w:val="en-US"/>
        </w:rPr>
        <w:t xml:space="preserve"> = must be implemented as per deadline, 2 = deadline compliance is very important, 3 = deadline compliance is important, 4 = deadline compliance is less important, 5 = may be postponed.</w:t>
      </w:r>
    </w:p>
    <w:p w14:paraId="0E7A3A0D" w14:textId="77777777" w:rsidR="00622EC2" w:rsidRPr="00360C20" w:rsidRDefault="00622EC2" w:rsidP="00C740EF">
      <w:pPr>
        <w:rPr>
          <w:lang w:val="en-US"/>
        </w:rPr>
      </w:pPr>
    </w:p>
    <w:p w14:paraId="0211BB33" w14:textId="77777777" w:rsidR="00622EC2" w:rsidRPr="00D12063" w:rsidRDefault="00360C20" w:rsidP="00622EC2">
      <w:pPr>
        <w:pStyle w:val="berschrift1"/>
      </w:pPr>
      <w:bookmarkStart w:id="3" w:name="_Toc494704429"/>
      <w:r w:rsidRPr="00D12063">
        <w:t>Overview of requirements</w:t>
      </w:r>
      <w:bookmarkEnd w:id="3"/>
    </w:p>
    <w:p w14:paraId="7D474906" w14:textId="77777777" w:rsidR="00B47162" w:rsidRPr="00360C20" w:rsidRDefault="00360C20" w:rsidP="00C740EF">
      <w:pPr>
        <w:rPr>
          <w:lang w:val="en-US"/>
        </w:rPr>
      </w:pPr>
      <w:r>
        <w:rPr>
          <w:lang w:val="en-US"/>
        </w:rPr>
        <w:t>A</w:t>
      </w:r>
      <w:r w:rsidRPr="007F4570">
        <w:rPr>
          <w:lang w:val="en-US"/>
        </w:rPr>
        <w:t xml:space="preserve"> grafical overview of the system will help to understand the detailed requirements in a structured manner.</w:t>
      </w:r>
    </w:p>
    <w:p w14:paraId="32C95F8C" w14:textId="73DC4A8D" w:rsidR="00B47162" w:rsidRDefault="00040622" w:rsidP="00B47162">
      <w:pPr>
        <w:rPr>
          <w:lang w:val="de-DE"/>
        </w:rPr>
      </w:pPr>
      <w:r>
        <w:object w:dxaOrig="13135" w:dyaOrig="7784" w14:anchorId="35F4F1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8.25pt;height:306.75pt" o:ole="">
            <v:imagedata r:id="rId9" o:title=""/>
          </v:shape>
          <o:OLEObject Type="Embed" ProgID="Visio.Drawing.11" ShapeID="_x0000_i1025" DrawAspect="Content" ObjectID="_1568465725" r:id="rId10"/>
        </w:object>
      </w:r>
    </w:p>
    <w:p w14:paraId="72634BB5" w14:textId="77777777" w:rsidR="00AB0FA2" w:rsidRPr="008828F2" w:rsidRDefault="008828F2" w:rsidP="00523E4C">
      <w:pPr>
        <w:pStyle w:val="Beschriftung"/>
        <w:rPr>
          <w:lang w:val="en-US"/>
        </w:rPr>
      </w:pPr>
      <w:r w:rsidRPr="008828F2">
        <w:rPr>
          <w:lang w:val="en-US"/>
        </w:rPr>
        <w:t>Figure</w:t>
      </w:r>
      <w:r w:rsidR="00D21AAC" w:rsidRPr="008828F2">
        <w:rPr>
          <w:lang w:val="en-US"/>
        </w:rPr>
        <w:t xml:space="preserve"> </w:t>
      </w:r>
      <w:r w:rsidR="00D21AAC">
        <w:fldChar w:fldCharType="begin"/>
      </w:r>
      <w:r w:rsidR="00D21AAC" w:rsidRPr="008828F2">
        <w:rPr>
          <w:lang w:val="en-US"/>
        </w:rPr>
        <w:instrText xml:space="preserve"> SEQ Abbildung \* ARABIC </w:instrText>
      </w:r>
      <w:r w:rsidR="00D21AAC">
        <w:fldChar w:fldCharType="separate"/>
      </w:r>
      <w:r w:rsidR="008F16BB">
        <w:rPr>
          <w:noProof/>
          <w:lang w:val="en-US"/>
        </w:rPr>
        <w:t>1</w:t>
      </w:r>
      <w:r w:rsidR="00D21AAC">
        <w:fldChar w:fldCharType="end"/>
      </w:r>
      <w:r w:rsidR="00D21AAC" w:rsidRPr="008828F2">
        <w:rPr>
          <w:lang w:val="en-US"/>
        </w:rPr>
        <w:t xml:space="preserve"> </w:t>
      </w:r>
      <w:r w:rsidRPr="008828F2">
        <w:rPr>
          <w:lang w:val="en-US"/>
        </w:rPr>
        <w:t>Overview of interfaces and Use Cases</w:t>
      </w:r>
    </w:p>
    <w:p w14:paraId="0E7334E0" w14:textId="77777777" w:rsidR="00B9778D" w:rsidRDefault="00A947EF" w:rsidP="00523E4C">
      <w:pPr>
        <w:pStyle w:val="Beschriftung"/>
        <w:rPr>
          <w:lang w:val="en-US"/>
        </w:rPr>
      </w:pPr>
      <w:r w:rsidRPr="008828F2">
        <w:rPr>
          <w:lang w:val="en-US"/>
        </w:rPr>
        <w:br w:type="page"/>
      </w:r>
    </w:p>
    <w:p w14:paraId="36FDD6C2" w14:textId="74F8BFCC" w:rsidR="00B9778D" w:rsidRDefault="00040622" w:rsidP="00523E4C">
      <w:pPr>
        <w:pStyle w:val="Beschriftung"/>
      </w:pPr>
      <w:r>
        <w:object w:dxaOrig="9833" w:dyaOrig="14439" w14:anchorId="2026362A">
          <v:shape id="_x0000_i1026" type="#_x0000_t75" style="width:492pt;height:722.25pt" o:ole="">
            <v:imagedata r:id="rId11" o:title=""/>
          </v:shape>
          <o:OLEObject Type="Embed" ProgID="Visio.Drawing.11" ShapeID="_x0000_i1026" DrawAspect="Content" ObjectID="_1568465726" r:id="rId12"/>
        </w:object>
      </w:r>
    </w:p>
    <w:p w14:paraId="3AA3C479" w14:textId="636BBBBA" w:rsidR="00B9778D" w:rsidRDefault="00E65A71" w:rsidP="00B9778D">
      <w:pPr>
        <w:pStyle w:val="Beschriftung"/>
      </w:pPr>
      <w:bookmarkStart w:id="4" w:name="_Toc441241844"/>
      <w:r>
        <w:t>Figure</w:t>
      </w:r>
      <w:r w:rsidR="00B9778D">
        <w:t xml:space="preserve"> </w:t>
      </w:r>
      <w:r w:rsidR="00B9778D">
        <w:fldChar w:fldCharType="begin"/>
      </w:r>
      <w:r w:rsidR="00B9778D">
        <w:instrText xml:space="preserve"> SEQ Abbildung \* ARABIC </w:instrText>
      </w:r>
      <w:r w:rsidR="00B9778D">
        <w:fldChar w:fldCharType="separate"/>
      </w:r>
      <w:r w:rsidR="008F16BB">
        <w:rPr>
          <w:noProof/>
        </w:rPr>
        <w:t>2</w:t>
      </w:r>
      <w:r w:rsidR="00B9778D">
        <w:fldChar w:fldCharType="end"/>
      </w:r>
      <w:r w:rsidR="00B9778D">
        <w:t xml:space="preserve"> Flowchart </w:t>
      </w:r>
      <w:bookmarkEnd w:id="4"/>
      <w:r>
        <w:t>data flow</w:t>
      </w:r>
    </w:p>
    <w:p w14:paraId="4B0CE57B" w14:textId="77777777" w:rsidR="00CD3765" w:rsidRDefault="00CD3765" w:rsidP="00B9778D">
      <w:pPr>
        <w:rPr>
          <w:lang w:val="en-US"/>
        </w:rPr>
        <w:sectPr w:rsidR="00CD3765" w:rsidSect="002B3D01">
          <w:headerReference w:type="even" r:id="rId13"/>
          <w:headerReference w:type="default" r:id="rId14"/>
          <w:footerReference w:type="even" r:id="rId15"/>
          <w:footerReference w:type="default" r:id="rId16"/>
          <w:headerReference w:type="first" r:id="rId17"/>
          <w:footerReference w:type="first" r:id="rId18"/>
          <w:pgSz w:w="11906" w:h="16838" w:code="9"/>
          <w:pgMar w:top="680" w:right="680" w:bottom="680" w:left="851" w:header="397" w:footer="170" w:gutter="0"/>
          <w:cols w:space="720"/>
          <w:titlePg/>
          <w:docGrid w:linePitch="272"/>
        </w:sectPr>
      </w:pPr>
    </w:p>
    <w:p w14:paraId="72C12F93" w14:textId="7331AA86" w:rsidR="00CD3765" w:rsidRPr="00933CFA" w:rsidRDefault="00CD3765" w:rsidP="00B47162">
      <w:pPr>
        <w:pStyle w:val="berschrift1"/>
        <w:rPr>
          <w:lang w:val="en-US"/>
        </w:rPr>
      </w:pPr>
      <w:bookmarkStart w:id="5" w:name="_Toc494704430"/>
      <w:r w:rsidRPr="00933CFA">
        <w:rPr>
          <w:lang w:val="en-US"/>
        </w:rPr>
        <w:lastRenderedPageBreak/>
        <w:t>State of Business Use Cases and Functions</w:t>
      </w:r>
      <w:bookmarkEnd w:id="5"/>
    </w:p>
    <w:p w14:paraId="5367C041" w14:textId="77777777" w:rsidR="00CD3765" w:rsidRPr="00933CFA" w:rsidRDefault="00CD3765" w:rsidP="00CD3765">
      <w:pPr>
        <w:rPr>
          <w:lang w:val="en-US"/>
        </w:rPr>
      </w:pPr>
    </w:p>
    <w:tbl>
      <w:tblPr>
        <w:tblW w:w="5000" w:type="pct"/>
        <w:tblCellMar>
          <w:left w:w="70" w:type="dxa"/>
          <w:right w:w="70" w:type="dxa"/>
        </w:tblCellMar>
        <w:tblLook w:val="04A0" w:firstRow="1" w:lastRow="0" w:firstColumn="1" w:lastColumn="0" w:noHBand="0" w:noVBand="1"/>
      </w:tblPr>
      <w:tblGrid>
        <w:gridCol w:w="752"/>
        <w:gridCol w:w="2168"/>
        <w:gridCol w:w="714"/>
        <w:gridCol w:w="2566"/>
        <w:gridCol w:w="711"/>
        <w:gridCol w:w="569"/>
        <w:gridCol w:w="856"/>
        <w:gridCol w:w="3991"/>
        <w:gridCol w:w="807"/>
        <w:gridCol w:w="1329"/>
        <w:gridCol w:w="995"/>
      </w:tblGrid>
      <w:tr w:rsidR="00453728" w14:paraId="6AF228EC" w14:textId="77777777" w:rsidTr="006E2377">
        <w:trPr>
          <w:trHeight w:val="444"/>
        </w:trPr>
        <w:tc>
          <w:tcPr>
            <w:tcW w:w="243" w:type="pct"/>
            <w:vMerge w:val="restart"/>
            <w:tcBorders>
              <w:top w:val="single" w:sz="8" w:space="0" w:color="C0C0C0"/>
              <w:left w:val="single" w:sz="8" w:space="0" w:color="C0C0C0"/>
              <w:bottom w:val="single" w:sz="8" w:space="0" w:color="C0C0C0"/>
              <w:right w:val="single" w:sz="8" w:space="0" w:color="C0C0C0"/>
            </w:tcBorders>
            <w:shd w:val="clear" w:color="auto" w:fill="D9D9D9"/>
            <w:vAlign w:val="center"/>
            <w:hideMark/>
          </w:tcPr>
          <w:p w14:paraId="6962EC41" w14:textId="77777777" w:rsidR="00CD3765" w:rsidRDefault="00CD3765">
            <w:pPr>
              <w:rPr>
                <w:rFonts w:cs="Frutiger 45 Light"/>
                <w:b/>
                <w:bCs/>
                <w:color w:val="000000"/>
                <w:sz w:val="16"/>
                <w:szCs w:val="16"/>
                <w:lang w:eastAsia="de-CH"/>
              </w:rPr>
            </w:pPr>
            <w:r>
              <w:rPr>
                <w:rFonts w:cs="Frutiger 45 Light"/>
                <w:b/>
                <w:bCs/>
                <w:color w:val="000000"/>
                <w:sz w:val="16"/>
                <w:szCs w:val="16"/>
                <w:lang w:eastAsia="de-CH"/>
              </w:rPr>
              <w:t>BUC-ID</w:t>
            </w:r>
          </w:p>
        </w:tc>
        <w:tc>
          <w:tcPr>
            <w:tcW w:w="701" w:type="pct"/>
            <w:vMerge w:val="restart"/>
            <w:tcBorders>
              <w:top w:val="single" w:sz="8" w:space="0" w:color="C0C0C0"/>
              <w:left w:val="single" w:sz="8" w:space="0" w:color="C0C0C0"/>
              <w:bottom w:val="single" w:sz="8" w:space="0" w:color="C0C0C0"/>
              <w:right w:val="single" w:sz="8" w:space="0" w:color="C0C0C0"/>
            </w:tcBorders>
            <w:shd w:val="clear" w:color="auto" w:fill="D9D9D9"/>
            <w:vAlign w:val="center"/>
            <w:hideMark/>
          </w:tcPr>
          <w:p w14:paraId="130E65E3" w14:textId="77777777" w:rsidR="00CD3765" w:rsidRDefault="00CD3765">
            <w:pPr>
              <w:rPr>
                <w:rFonts w:cs="Frutiger 45 Light"/>
                <w:b/>
                <w:bCs/>
                <w:color w:val="000000"/>
                <w:sz w:val="16"/>
                <w:szCs w:val="16"/>
                <w:lang w:val="en-US" w:eastAsia="de-CH"/>
              </w:rPr>
            </w:pPr>
            <w:r>
              <w:rPr>
                <w:rFonts w:cs="Frutiger 45 Light"/>
                <w:b/>
                <w:bCs/>
                <w:color w:val="000000"/>
                <w:sz w:val="16"/>
                <w:szCs w:val="16"/>
                <w:lang w:val="en-US" w:eastAsia="de-CH"/>
              </w:rPr>
              <w:t>Titel des Business Use Case</w:t>
            </w:r>
          </w:p>
        </w:tc>
        <w:tc>
          <w:tcPr>
            <w:tcW w:w="231" w:type="pct"/>
            <w:vMerge w:val="restart"/>
            <w:tcBorders>
              <w:top w:val="single" w:sz="8" w:space="0" w:color="C0C0C0"/>
              <w:left w:val="single" w:sz="8" w:space="0" w:color="C0C0C0"/>
              <w:bottom w:val="single" w:sz="8" w:space="0" w:color="C0C0C0"/>
              <w:right w:val="single" w:sz="8" w:space="0" w:color="C0C0C0"/>
            </w:tcBorders>
            <w:shd w:val="clear" w:color="auto" w:fill="D9D9D9"/>
            <w:vAlign w:val="center"/>
            <w:hideMark/>
          </w:tcPr>
          <w:p w14:paraId="2A677B00" w14:textId="77777777" w:rsidR="00CD3765" w:rsidRDefault="00CD3765">
            <w:pPr>
              <w:rPr>
                <w:rFonts w:cs="Frutiger 45 Light"/>
                <w:b/>
                <w:bCs/>
                <w:color w:val="000000"/>
                <w:sz w:val="16"/>
                <w:szCs w:val="16"/>
                <w:lang w:eastAsia="de-CH"/>
              </w:rPr>
            </w:pPr>
            <w:r>
              <w:rPr>
                <w:rFonts w:cs="Frutiger 45 Light"/>
                <w:b/>
                <w:bCs/>
                <w:color w:val="000000"/>
                <w:sz w:val="16"/>
                <w:szCs w:val="16"/>
                <w:lang w:eastAsia="de-CH"/>
              </w:rPr>
              <w:t>FUN-ID</w:t>
            </w:r>
          </w:p>
        </w:tc>
        <w:tc>
          <w:tcPr>
            <w:tcW w:w="830" w:type="pct"/>
            <w:vMerge w:val="restart"/>
            <w:tcBorders>
              <w:top w:val="single" w:sz="8" w:space="0" w:color="C0C0C0"/>
              <w:left w:val="single" w:sz="8" w:space="0" w:color="C0C0C0"/>
              <w:bottom w:val="single" w:sz="8" w:space="0" w:color="C0C0C0"/>
              <w:right w:val="single" w:sz="8" w:space="0" w:color="C0C0C0"/>
            </w:tcBorders>
            <w:shd w:val="clear" w:color="auto" w:fill="D9D9D9"/>
            <w:vAlign w:val="center"/>
            <w:hideMark/>
          </w:tcPr>
          <w:p w14:paraId="5EE6780E" w14:textId="77777777" w:rsidR="00CD3765" w:rsidRDefault="00CD3765">
            <w:pPr>
              <w:rPr>
                <w:rFonts w:cs="Frutiger 45 Light"/>
                <w:b/>
                <w:bCs/>
                <w:color w:val="000000"/>
                <w:sz w:val="16"/>
                <w:szCs w:val="16"/>
                <w:lang w:eastAsia="de-CH"/>
              </w:rPr>
            </w:pPr>
            <w:r>
              <w:rPr>
                <w:rFonts w:cs="Frutiger 45 Light"/>
                <w:b/>
                <w:bCs/>
                <w:color w:val="000000"/>
                <w:sz w:val="16"/>
                <w:szCs w:val="16"/>
                <w:lang w:eastAsia="de-CH"/>
              </w:rPr>
              <w:t>Titel der Anforderung</w:t>
            </w:r>
          </w:p>
        </w:tc>
        <w:tc>
          <w:tcPr>
            <w:tcW w:w="230" w:type="pct"/>
            <w:vMerge w:val="restart"/>
            <w:tcBorders>
              <w:top w:val="single" w:sz="8" w:space="0" w:color="C0C0C0"/>
              <w:left w:val="single" w:sz="8" w:space="0" w:color="C0C0C0"/>
              <w:bottom w:val="single" w:sz="8" w:space="0" w:color="C0C0C0"/>
              <w:right w:val="single" w:sz="8" w:space="0" w:color="C0C0C0"/>
            </w:tcBorders>
            <w:shd w:val="clear" w:color="auto" w:fill="D9D9D9"/>
            <w:vAlign w:val="center"/>
            <w:hideMark/>
          </w:tcPr>
          <w:p w14:paraId="4A988EBF" w14:textId="77777777" w:rsidR="00CD3765" w:rsidRDefault="00CD3765">
            <w:pPr>
              <w:rPr>
                <w:rFonts w:cs="Frutiger 45 Light"/>
                <w:b/>
                <w:bCs/>
                <w:color w:val="000000"/>
                <w:sz w:val="16"/>
                <w:szCs w:val="16"/>
                <w:lang w:eastAsia="de-CH"/>
              </w:rPr>
            </w:pPr>
            <w:r>
              <w:rPr>
                <w:rFonts w:cs="Frutiger 45 Light"/>
                <w:b/>
                <w:bCs/>
                <w:color w:val="000000"/>
                <w:sz w:val="16"/>
                <w:szCs w:val="16"/>
                <w:lang w:eastAsia="de-CH"/>
              </w:rPr>
              <w:t>STK-ID</w:t>
            </w:r>
          </w:p>
        </w:tc>
        <w:tc>
          <w:tcPr>
            <w:tcW w:w="184" w:type="pct"/>
            <w:tcBorders>
              <w:top w:val="single" w:sz="8" w:space="0" w:color="C0C0C0"/>
              <w:left w:val="nil"/>
              <w:bottom w:val="nil"/>
              <w:right w:val="single" w:sz="8" w:space="0" w:color="C0C0C0"/>
            </w:tcBorders>
            <w:shd w:val="clear" w:color="auto" w:fill="D9D9D9"/>
            <w:vAlign w:val="center"/>
            <w:hideMark/>
          </w:tcPr>
          <w:p w14:paraId="59A9112C" w14:textId="77777777" w:rsidR="00CD3765" w:rsidRDefault="00CD3765">
            <w:pPr>
              <w:rPr>
                <w:rFonts w:cs="Frutiger 45 Light"/>
                <w:b/>
                <w:bCs/>
                <w:color w:val="000000"/>
                <w:sz w:val="16"/>
                <w:szCs w:val="16"/>
                <w:lang w:eastAsia="de-CH"/>
              </w:rPr>
            </w:pPr>
            <w:r>
              <w:rPr>
                <w:rFonts w:cs="Frutiger 45 Light"/>
                <w:b/>
                <w:bCs/>
                <w:color w:val="000000"/>
                <w:sz w:val="16"/>
                <w:szCs w:val="16"/>
                <w:lang w:eastAsia="de-CH"/>
              </w:rPr>
              <w:t>Prio</w:t>
            </w:r>
          </w:p>
        </w:tc>
        <w:tc>
          <w:tcPr>
            <w:tcW w:w="277" w:type="pct"/>
            <w:vMerge w:val="restart"/>
            <w:tcBorders>
              <w:top w:val="single" w:sz="8" w:space="0" w:color="C0C0C0"/>
              <w:left w:val="single" w:sz="8" w:space="0" w:color="C0C0C0"/>
              <w:bottom w:val="single" w:sz="8" w:space="0" w:color="C0C0C0"/>
              <w:right w:val="single" w:sz="8" w:space="0" w:color="C0C0C0"/>
            </w:tcBorders>
            <w:shd w:val="clear" w:color="auto" w:fill="D9D9D9"/>
            <w:vAlign w:val="center"/>
            <w:hideMark/>
          </w:tcPr>
          <w:p w14:paraId="4604B261" w14:textId="77777777" w:rsidR="00CD3765" w:rsidRDefault="00CD3765">
            <w:pPr>
              <w:rPr>
                <w:rFonts w:cs="Frutiger 45 Light"/>
                <w:b/>
                <w:bCs/>
                <w:color w:val="000000"/>
                <w:sz w:val="16"/>
                <w:szCs w:val="16"/>
                <w:lang w:eastAsia="de-CH"/>
              </w:rPr>
            </w:pPr>
            <w:r>
              <w:rPr>
                <w:rFonts w:cs="Frutiger 45 Light"/>
                <w:b/>
                <w:bCs/>
                <w:color w:val="000000"/>
                <w:sz w:val="16"/>
                <w:szCs w:val="16"/>
                <w:lang w:eastAsia="de-CH"/>
              </w:rPr>
              <w:t xml:space="preserve">Status </w:t>
            </w:r>
            <w:r>
              <w:rPr>
                <w:rFonts w:cs="Frutiger 45 Light"/>
                <w:color w:val="000000"/>
                <w:sz w:val="16"/>
                <w:szCs w:val="16"/>
                <w:lang w:eastAsia="de-CH"/>
              </w:rPr>
              <w:t>(OK/NOK)</w:t>
            </w:r>
          </w:p>
        </w:tc>
        <w:tc>
          <w:tcPr>
            <w:tcW w:w="1291" w:type="pct"/>
            <w:tcBorders>
              <w:top w:val="single" w:sz="8" w:space="0" w:color="C0C0C0"/>
              <w:left w:val="nil"/>
              <w:bottom w:val="nil"/>
              <w:right w:val="single" w:sz="8" w:space="0" w:color="C0C0C0"/>
            </w:tcBorders>
            <w:shd w:val="clear" w:color="auto" w:fill="DAEEF3"/>
            <w:vAlign w:val="center"/>
            <w:hideMark/>
          </w:tcPr>
          <w:p w14:paraId="3D3C1492" w14:textId="77777777" w:rsidR="00CD3765" w:rsidRDefault="00CD3765">
            <w:pPr>
              <w:rPr>
                <w:rFonts w:cs="Frutiger 45 Light"/>
                <w:b/>
                <w:bCs/>
                <w:color w:val="000000"/>
                <w:sz w:val="16"/>
                <w:szCs w:val="16"/>
                <w:lang w:eastAsia="de-CH"/>
              </w:rPr>
            </w:pPr>
            <w:r>
              <w:rPr>
                <w:rFonts w:cs="Frutiger 45 Light"/>
                <w:b/>
                <w:bCs/>
                <w:color w:val="000000"/>
                <w:sz w:val="16"/>
                <w:szCs w:val="16"/>
                <w:lang w:eastAsia="de-CH"/>
              </w:rPr>
              <w:t>FaFo</w:t>
            </w:r>
          </w:p>
        </w:tc>
        <w:tc>
          <w:tcPr>
            <w:tcW w:w="261" w:type="pct"/>
            <w:tcBorders>
              <w:top w:val="single" w:sz="8" w:space="0" w:color="C0C0C0"/>
              <w:left w:val="nil"/>
              <w:bottom w:val="nil"/>
              <w:right w:val="single" w:sz="8" w:space="0" w:color="C0C0C0"/>
            </w:tcBorders>
            <w:shd w:val="clear" w:color="auto" w:fill="DAEEF3"/>
            <w:vAlign w:val="center"/>
            <w:hideMark/>
          </w:tcPr>
          <w:p w14:paraId="44EDFD01" w14:textId="77777777" w:rsidR="00CD3765" w:rsidRDefault="00CD3765">
            <w:pPr>
              <w:rPr>
                <w:rFonts w:cs="Frutiger 45 Light"/>
                <w:b/>
                <w:bCs/>
                <w:color w:val="000000"/>
                <w:sz w:val="16"/>
                <w:szCs w:val="16"/>
                <w:lang w:eastAsia="de-CH"/>
              </w:rPr>
            </w:pPr>
            <w:r>
              <w:rPr>
                <w:rFonts w:cs="Frutiger 45 Light"/>
                <w:b/>
                <w:bCs/>
                <w:color w:val="000000"/>
                <w:sz w:val="16"/>
                <w:szCs w:val="16"/>
                <w:lang w:eastAsia="de-CH"/>
              </w:rPr>
              <w:t>Status</w:t>
            </w:r>
          </w:p>
        </w:tc>
        <w:tc>
          <w:tcPr>
            <w:tcW w:w="430" w:type="pct"/>
            <w:tcBorders>
              <w:top w:val="single" w:sz="8" w:space="0" w:color="C0C0C0"/>
              <w:left w:val="nil"/>
              <w:bottom w:val="nil"/>
              <w:right w:val="single" w:sz="8" w:space="0" w:color="C0C0C0"/>
            </w:tcBorders>
            <w:shd w:val="clear" w:color="auto" w:fill="DAEEF3"/>
            <w:vAlign w:val="center"/>
            <w:hideMark/>
          </w:tcPr>
          <w:p w14:paraId="790FF2A4" w14:textId="77777777" w:rsidR="00CD3765" w:rsidRDefault="00CD3765">
            <w:pPr>
              <w:rPr>
                <w:rFonts w:cs="Frutiger 45 Light"/>
                <w:b/>
                <w:bCs/>
                <w:color w:val="000000"/>
                <w:sz w:val="16"/>
                <w:szCs w:val="16"/>
                <w:lang w:eastAsia="de-CH"/>
              </w:rPr>
            </w:pPr>
            <w:r>
              <w:rPr>
                <w:rFonts w:cs="Frutiger 45 Light"/>
                <w:b/>
                <w:bCs/>
                <w:color w:val="000000"/>
                <w:sz w:val="16"/>
                <w:szCs w:val="16"/>
                <w:lang w:eastAsia="de-CH"/>
              </w:rPr>
              <w:t>Auftrag/Projekt</w:t>
            </w:r>
          </w:p>
        </w:tc>
        <w:tc>
          <w:tcPr>
            <w:tcW w:w="322" w:type="pct"/>
            <w:tcBorders>
              <w:top w:val="single" w:sz="8" w:space="0" w:color="C0C0C0"/>
              <w:left w:val="nil"/>
              <w:bottom w:val="nil"/>
              <w:right w:val="single" w:sz="8" w:space="0" w:color="C0C0C0"/>
            </w:tcBorders>
            <w:shd w:val="clear" w:color="auto" w:fill="DAEEF3"/>
            <w:vAlign w:val="center"/>
            <w:hideMark/>
          </w:tcPr>
          <w:p w14:paraId="73DC7144" w14:textId="77777777" w:rsidR="00CD3765" w:rsidRDefault="00CD3765">
            <w:pPr>
              <w:rPr>
                <w:rFonts w:cs="Frutiger 45 Light"/>
                <w:b/>
                <w:bCs/>
                <w:color w:val="000000"/>
                <w:sz w:val="16"/>
                <w:szCs w:val="16"/>
                <w:lang w:eastAsia="de-CH"/>
              </w:rPr>
            </w:pPr>
            <w:r>
              <w:rPr>
                <w:rFonts w:cs="Frutiger 45 Light"/>
                <w:b/>
                <w:bCs/>
                <w:color w:val="000000"/>
                <w:sz w:val="16"/>
                <w:szCs w:val="16"/>
                <w:lang w:eastAsia="de-CH"/>
              </w:rPr>
              <w:t>Datum</w:t>
            </w:r>
          </w:p>
        </w:tc>
      </w:tr>
      <w:tr w:rsidR="00CD3765" w14:paraId="49B0C89F" w14:textId="77777777" w:rsidTr="006E2377">
        <w:trPr>
          <w:trHeight w:val="276"/>
        </w:trPr>
        <w:tc>
          <w:tcPr>
            <w:tcW w:w="243" w:type="pct"/>
            <w:vMerge/>
            <w:tcBorders>
              <w:top w:val="single" w:sz="8" w:space="0" w:color="C0C0C0"/>
              <w:left w:val="single" w:sz="8" w:space="0" w:color="C0C0C0"/>
              <w:bottom w:val="single" w:sz="8" w:space="0" w:color="C0C0C0"/>
              <w:right w:val="single" w:sz="8" w:space="0" w:color="C0C0C0"/>
            </w:tcBorders>
            <w:vAlign w:val="center"/>
            <w:hideMark/>
          </w:tcPr>
          <w:p w14:paraId="6718E33D" w14:textId="77777777" w:rsidR="00CD3765" w:rsidRDefault="00CD3765">
            <w:pPr>
              <w:rPr>
                <w:rFonts w:cs="Frutiger 45 Light"/>
                <w:b/>
                <w:bCs/>
                <w:color w:val="000000"/>
                <w:sz w:val="16"/>
                <w:szCs w:val="16"/>
                <w:lang w:eastAsia="de-CH"/>
              </w:rPr>
            </w:pPr>
          </w:p>
        </w:tc>
        <w:tc>
          <w:tcPr>
            <w:tcW w:w="701" w:type="pct"/>
            <w:vMerge/>
            <w:tcBorders>
              <w:top w:val="single" w:sz="8" w:space="0" w:color="C0C0C0"/>
              <w:left w:val="single" w:sz="8" w:space="0" w:color="C0C0C0"/>
              <w:bottom w:val="single" w:sz="8" w:space="0" w:color="C0C0C0"/>
              <w:right w:val="single" w:sz="8" w:space="0" w:color="C0C0C0"/>
            </w:tcBorders>
            <w:vAlign w:val="center"/>
            <w:hideMark/>
          </w:tcPr>
          <w:p w14:paraId="40D27E97" w14:textId="77777777" w:rsidR="00CD3765" w:rsidRDefault="00CD3765">
            <w:pPr>
              <w:rPr>
                <w:rFonts w:cs="Frutiger 45 Light"/>
                <w:b/>
                <w:bCs/>
                <w:color w:val="000000"/>
                <w:sz w:val="16"/>
                <w:szCs w:val="16"/>
                <w:lang w:val="en-US" w:eastAsia="de-CH"/>
              </w:rPr>
            </w:pPr>
          </w:p>
        </w:tc>
        <w:tc>
          <w:tcPr>
            <w:tcW w:w="231" w:type="pct"/>
            <w:vMerge/>
            <w:tcBorders>
              <w:top w:val="single" w:sz="8" w:space="0" w:color="C0C0C0"/>
              <w:left w:val="single" w:sz="8" w:space="0" w:color="C0C0C0"/>
              <w:bottom w:val="single" w:sz="8" w:space="0" w:color="C0C0C0"/>
              <w:right w:val="single" w:sz="8" w:space="0" w:color="C0C0C0"/>
            </w:tcBorders>
            <w:vAlign w:val="center"/>
            <w:hideMark/>
          </w:tcPr>
          <w:p w14:paraId="664F421E" w14:textId="77777777" w:rsidR="00CD3765" w:rsidRDefault="00CD3765">
            <w:pPr>
              <w:rPr>
                <w:rFonts w:cs="Frutiger 45 Light"/>
                <w:b/>
                <w:bCs/>
                <w:color w:val="000000"/>
                <w:sz w:val="16"/>
                <w:szCs w:val="16"/>
                <w:lang w:eastAsia="de-CH"/>
              </w:rPr>
            </w:pPr>
          </w:p>
        </w:tc>
        <w:tc>
          <w:tcPr>
            <w:tcW w:w="830" w:type="pct"/>
            <w:vMerge/>
            <w:tcBorders>
              <w:top w:val="single" w:sz="8" w:space="0" w:color="C0C0C0"/>
              <w:left w:val="single" w:sz="8" w:space="0" w:color="C0C0C0"/>
              <w:bottom w:val="single" w:sz="8" w:space="0" w:color="C0C0C0"/>
              <w:right w:val="single" w:sz="8" w:space="0" w:color="C0C0C0"/>
            </w:tcBorders>
            <w:vAlign w:val="center"/>
            <w:hideMark/>
          </w:tcPr>
          <w:p w14:paraId="09A85BE2" w14:textId="77777777" w:rsidR="00CD3765" w:rsidRDefault="00CD3765">
            <w:pPr>
              <w:rPr>
                <w:rFonts w:cs="Frutiger 45 Light"/>
                <w:b/>
                <w:bCs/>
                <w:color w:val="000000"/>
                <w:sz w:val="16"/>
                <w:szCs w:val="16"/>
                <w:lang w:eastAsia="de-CH"/>
              </w:rPr>
            </w:pPr>
          </w:p>
        </w:tc>
        <w:tc>
          <w:tcPr>
            <w:tcW w:w="230" w:type="pct"/>
            <w:vMerge/>
            <w:tcBorders>
              <w:top w:val="single" w:sz="8" w:space="0" w:color="C0C0C0"/>
              <w:left w:val="single" w:sz="8" w:space="0" w:color="C0C0C0"/>
              <w:bottom w:val="single" w:sz="8" w:space="0" w:color="C0C0C0"/>
              <w:right w:val="single" w:sz="8" w:space="0" w:color="C0C0C0"/>
            </w:tcBorders>
            <w:vAlign w:val="center"/>
            <w:hideMark/>
          </w:tcPr>
          <w:p w14:paraId="1AD99E8F" w14:textId="77777777" w:rsidR="00CD3765" w:rsidRDefault="00CD3765">
            <w:pPr>
              <w:rPr>
                <w:rFonts w:cs="Frutiger 45 Light"/>
                <w:b/>
                <w:bCs/>
                <w:color w:val="000000"/>
                <w:sz w:val="16"/>
                <w:szCs w:val="16"/>
                <w:lang w:eastAsia="de-CH"/>
              </w:rPr>
            </w:pPr>
          </w:p>
        </w:tc>
        <w:tc>
          <w:tcPr>
            <w:tcW w:w="184" w:type="pct"/>
            <w:tcBorders>
              <w:top w:val="nil"/>
              <w:left w:val="nil"/>
              <w:bottom w:val="single" w:sz="8" w:space="0" w:color="C0C0C0"/>
              <w:right w:val="single" w:sz="8" w:space="0" w:color="C0C0C0"/>
            </w:tcBorders>
            <w:shd w:val="clear" w:color="auto" w:fill="D9D9D9"/>
            <w:vAlign w:val="center"/>
            <w:hideMark/>
          </w:tcPr>
          <w:p w14:paraId="29A482EE" w14:textId="77777777" w:rsidR="00CD3765" w:rsidRDefault="00CD3765">
            <w:pPr>
              <w:rPr>
                <w:rFonts w:cs="Frutiger 45 Light"/>
                <w:color w:val="000000"/>
                <w:sz w:val="14"/>
                <w:szCs w:val="14"/>
                <w:lang w:eastAsia="de-CH"/>
              </w:rPr>
            </w:pPr>
            <w:r>
              <w:rPr>
                <w:rFonts w:cs="Frutiger 45 Light"/>
                <w:color w:val="000000"/>
                <w:sz w:val="14"/>
                <w:szCs w:val="14"/>
                <w:lang w:eastAsia="de-CH"/>
              </w:rPr>
              <w:t>(M/K)</w:t>
            </w:r>
          </w:p>
        </w:tc>
        <w:tc>
          <w:tcPr>
            <w:tcW w:w="277" w:type="pct"/>
            <w:vMerge/>
            <w:tcBorders>
              <w:top w:val="single" w:sz="8" w:space="0" w:color="C0C0C0"/>
              <w:left w:val="single" w:sz="8" w:space="0" w:color="C0C0C0"/>
              <w:bottom w:val="single" w:sz="8" w:space="0" w:color="C0C0C0"/>
              <w:right w:val="single" w:sz="8" w:space="0" w:color="C0C0C0"/>
            </w:tcBorders>
            <w:vAlign w:val="center"/>
            <w:hideMark/>
          </w:tcPr>
          <w:p w14:paraId="273FBA08" w14:textId="77777777" w:rsidR="00CD3765" w:rsidRDefault="00CD3765">
            <w:pPr>
              <w:rPr>
                <w:rFonts w:cs="Frutiger 45 Light"/>
                <w:b/>
                <w:bCs/>
                <w:color w:val="000000"/>
                <w:sz w:val="16"/>
                <w:szCs w:val="16"/>
                <w:lang w:eastAsia="de-CH"/>
              </w:rPr>
            </w:pPr>
          </w:p>
        </w:tc>
        <w:tc>
          <w:tcPr>
            <w:tcW w:w="1291" w:type="pct"/>
            <w:tcBorders>
              <w:top w:val="nil"/>
              <w:left w:val="nil"/>
              <w:bottom w:val="single" w:sz="8" w:space="0" w:color="C0C0C0"/>
              <w:right w:val="single" w:sz="8" w:space="0" w:color="C0C0C0"/>
            </w:tcBorders>
            <w:shd w:val="clear" w:color="auto" w:fill="DAEEF3"/>
            <w:vAlign w:val="center"/>
            <w:hideMark/>
          </w:tcPr>
          <w:p w14:paraId="52D08904" w14:textId="77777777" w:rsidR="00CD3765" w:rsidRDefault="00CD3765">
            <w:pPr>
              <w:rPr>
                <w:rFonts w:cs="Frutiger 45 Light"/>
                <w:color w:val="000000"/>
                <w:sz w:val="14"/>
                <w:szCs w:val="14"/>
                <w:lang w:eastAsia="de-CH"/>
              </w:rPr>
            </w:pPr>
            <w:r>
              <w:rPr>
                <w:rFonts w:cs="Frutiger 45 Light"/>
                <w:color w:val="000000"/>
                <w:sz w:val="14"/>
                <w:szCs w:val="14"/>
                <w:lang w:eastAsia="de-CH"/>
              </w:rPr>
              <w:t> </w:t>
            </w:r>
          </w:p>
        </w:tc>
        <w:tc>
          <w:tcPr>
            <w:tcW w:w="261" w:type="pct"/>
            <w:tcBorders>
              <w:top w:val="nil"/>
              <w:left w:val="nil"/>
              <w:bottom w:val="single" w:sz="8" w:space="0" w:color="C0C0C0"/>
              <w:right w:val="single" w:sz="8" w:space="0" w:color="C0C0C0"/>
            </w:tcBorders>
            <w:shd w:val="clear" w:color="auto" w:fill="DAEEF3"/>
            <w:vAlign w:val="center"/>
            <w:hideMark/>
          </w:tcPr>
          <w:p w14:paraId="25253C91" w14:textId="77777777" w:rsidR="00CD3765" w:rsidRDefault="00CD3765">
            <w:pPr>
              <w:rPr>
                <w:rFonts w:cs="Frutiger 45 Light"/>
                <w:color w:val="000000"/>
                <w:sz w:val="14"/>
                <w:szCs w:val="14"/>
                <w:lang w:eastAsia="de-CH"/>
              </w:rPr>
            </w:pPr>
            <w:r>
              <w:rPr>
                <w:rFonts w:cs="Frutiger 45 Light"/>
                <w:color w:val="000000"/>
                <w:sz w:val="14"/>
                <w:szCs w:val="14"/>
                <w:lang w:eastAsia="de-CH"/>
              </w:rPr>
              <w:t> </w:t>
            </w:r>
          </w:p>
        </w:tc>
        <w:tc>
          <w:tcPr>
            <w:tcW w:w="430" w:type="pct"/>
            <w:tcBorders>
              <w:top w:val="nil"/>
              <w:left w:val="nil"/>
              <w:bottom w:val="single" w:sz="8" w:space="0" w:color="C0C0C0"/>
              <w:right w:val="single" w:sz="8" w:space="0" w:color="C0C0C0"/>
            </w:tcBorders>
            <w:shd w:val="clear" w:color="auto" w:fill="DAEEF3"/>
            <w:vAlign w:val="center"/>
            <w:hideMark/>
          </w:tcPr>
          <w:p w14:paraId="20913F8C" w14:textId="77777777" w:rsidR="00CD3765" w:rsidRDefault="00CD3765">
            <w:pPr>
              <w:rPr>
                <w:rFonts w:cs="Frutiger 45 Light"/>
                <w:color w:val="000000"/>
                <w:sz w:val="14"/>
                <w:szCs w:val="14"/>
                <w:lang w:eastAsia="de-CH"/>
              </w:rPr>
            </w:pPr>
            <w:r>
              <w:rPr>
                <w:rFonts w:cs="Frutiger 45 Light"/>
                <w:color w:val="000000"/>
                <w:sz w:val="14"/>
                <w:szCs w:val="14"/>
                <w:lang w:eastAsia="de-CH"/>
              </w:rPr>
              <w:t> </w:t>
            </w:r>
          </w:p>
        </w:tc>
        <w:tc>
          <w:tcPr>
            <w:tcW w:w="322" w:type="pct"/>
            <w:tcBorders>
              <w:top w:val="nil"/>
              <w:left w:val="nil"/>
              <w:bottom w:val="single" w:sz="8" w:space="0" w:color="C0C0C0"/>
              <w:right w:val="single" w:sz="8" w:space="0" w:color="C0C0C0"/>
            </w:tcBorders>
            <w:shd w:val="clear" w:color="auto" w:fill="DAEEF3"/>
            <w:vAlign w:val="center"/>
            <w:hideMark/>
          </w:tcPr>
          <w:p w14:paraId="7F3FB286" w14:textId="77777777" w:rsidR="00CD3765" w:rsidRDefault="00CD3765">
            <w:pPr>
              <w:rPr>
                <w:rFonts w:cs="Frutiger 45 Light"/>
                <w:color w:val="000000"/>
                <w:sz w:val="14"/>
                <w:szCs w:val="14"/>
                <w:lang w:eastAsia="de-CH"/>
              </w:rPr>
            </w:pPr>
            <w:r>
              <w:rPr>
                <w:rFonts w:cs="Frutiger 45 Light"/>
                <w:color w:val="000000"/>
                <w:sz w:val="14"/>
                <w:szCs w:val="14"/>
                <w:lang w:eastAsia="de-CH"/>
              </w:rPr>
              <w:t> </w:t>
            </w:r>
          </w:p>
        </w:tc>
      </w:tr>
      <w:tr w:rsidR="00CD3765" w14:paraId="21E09F90" w14:textId="77777777" w:rsidTr="006E2377">
        <w:trPr>
          <w:trHeight w:val="276"/>
        </w:trPr>
        <w:tc>
          <w:tcPr>
            <w:tcW w:w="243" w:type="pct"/>
            <w:tcBorders>
              <w:top w:val="nil"/>
              <w:left w:val="single" w:sz="8" w:space="0" w:color="C0C0C0"/>
              <w:bottom w:val="nil"/>
              <w:right w:val="single" w:sz="8" w:space="0" w:color="C0C0C0"/>
            </w:tcBorders>
            <w:vAlign w:val="center"/>
            <w:hideMark/>
          </w:tcPr>
          <w:p w14:paraId="1E0D650A" w14:textId="77777777" w:rsidR="00CD3765" w:rsidRDefault="00CD3765">
            <w:pPr>
              <w:rPr>
                <w:rFonts w:cs="Frutiger 45 Light"/>
                <w:color w:val="000000"/>
                <w:sz w:val="16"/>
                <w:szCs w:val="16"/>
                <w:lang w:eastAsia="de-CH"/>
              </w:rPr>
            </w:pPr>
            <w:r>
              <w:rPr>
                <w:rFonts w:cs="Frutiger 45 Light"/>
                <w:color w:val="000000"/>
                <w:sz w:val="16"/>
                <w:szCs w:val="16"/>
                <w:lang w:eastAsia="de-CH"/>
              </w:rPr>
              <w:t>BUC-1</w:t>
            </w:r>
          </w:p>
        </w:tc>
        <w:tc>
          <w:tcPr>
            <w:tcW w:w="701" w:type="pct"/>
            <w:tcBorders>
              <w:top w:val="nil"/>
              <w:left w:val="nil"/>
              <w:bottom w:val="nil"/>
              <w:right w:val="single" w:sz="8" w:space="0" w:color="C0C0C0"/>
            </w:tcBorders>
            <w:vAlign w:val="center"/>
            <w:hideMark/>
          </w:tcPr>
          <w:p w14:paraId="02E9EBFB" w14:textId="40E66FFA" w:rsidR="00CD3765" w:rsidRDefault="008E4C5F">
            <w:pPr>
              <w:rPr>
                <w:rFonts w:cs="Frutiger 45 Light"/>
                <w:color w:val="000000"/>
                <w:sz w:val="16"/>
                <w:szCs w:val="16"/>
                <w:lang w:eastAsia="de-CH"/>
              </w:rPr>
            </w:pPr>
            <w:r w:rsidRPr="008E4C5F">
              <w:rPr>
                <w:rFonts w:cs="Frutiger 45 Light"/>
                <w:color w:val="000000"/>
                <w:sz w:val="16"/>
                <w:szCs w:val="16"/>
                <w:lang w:eastAsia="de-CH"/>
              </w:rPr>
              <w:t>Provide Master data</w:t>
            </w:r>
          </w:p>
        </w:tc>
        <w:tc>
          <w:tcPr>
            <w:tcW w:w="231" w:type="pct"/>
            <w:tcBorders>
              <w:top w:val="nil"/>
              <w:left w:val="nil"/>
              <w:bottom w:val="nil"/>
              <w:right w:val="single" w:sz="8" w:space="0" w:color="C0C0C0"/>
            </w:tcBorders>
            <w:vAlign w:val="center"/>
            <w:hideMark/>
          </w:tcPr>
          <w:p w14:paraId="630EAA43" w14:textId="77777777" w:rsidR="00CD3765" w:rsidRDefault="00CD3765">
            <w:pPr>
              <w:rPr>
                <w:rFonts w:cs="Frutiger 45 Light"/>
                <w:color w:val="000000"/>
                <w:sz w:val="16"/>
                <w:szCs w:val="16"/>
                <w:lang w:eastAsia="de-CH"/>
              </w:rPr>
            </w:pPr>
            <w:r>
              <w:rPr>
                <w:rFonts w:cs="Frutiger 45 Light"/>
                <w:color w:val="000000"/>
                <w:sz w:val="16"/>
                <w:szCs w:val="16"/>
                <w:lang w:eastAsia="de-CH"/>
              </w:rPr>
              <w:t>FUN-1-1</w:t>
            </w:r>
          </w:p>
        </w:tc>
        <w:tc>
          <w:tcPr>
            <w:tcW w:w="830" w:type="pct"/>
            <w:tcBorders>
              <w:top w:val="nil"/>
              <w:left w:val="nil"/>
              <w:bottom w:val="nil"/>
              <w:right w:val="single" w:sz="8" w:space="0" w:color="C0C0C0"/>
            </w:tcBorders>
            <w:vAlign w:val="center"/>
            <w:hideMark/>
          </w:tcPr>
          <w:p w14:paraId="44A6C161" w14:textId="77BCA918" w:rsidR="00CD3765" w:rsidRDefault="005E748A">
            <w:pPr>
              <w:rPr>
                <w:rFonts w:cs="Frutiger 45 Light"/>
                <w:color w:val="000000"/>
                <w:sz w:val="16"/>
                <w:szCs w:val="16"/>
                <w:lang w:eastAsia="de-CH"/>
              </w:rPr>
            </w:pPr>
            <w:r>
              <w:rPr>
                <w:rFonts w:cs="Frutiger 45 Light"/>
                <w:color w:val="000000"/>
                <w:sz w:val="16"/>
                <w:szCs w:val="16"/>
                <w:lang w:eastAsia="de-CH"/>
              </w:rPr>
              <w:t>Prepare Mater data</w:t>
            </w:r>
          </w:p>
        </w:tc>
        <w:tc>
          <w:tcPr>
            <w:tcW w:w="230" w:type="pct"/>
            <w:tcBorders>
              <w:top w:val="nil"/>
              <w:left w:val="nil"/>
              <w:bottom w:val="nil"/>
              <w:right w:val="single" w:sz="8" w:space="0" w:color="C0C0C0"/>
            </w:tcBorders>
            <w:vAlign w:val="center"/>
          </w:tcPr>
          <w:p w14:paraId="4C558C71" w14:textId="56F1805D" w:rsidR="00CD3765" w:rsidRDefault="007D2D9E">
            <w:pPr>
              <w:rPr>
                <w:rFonts w:cs="Frutiger 45 Light"/>
                <w:color w:val="000000"/>
                <w:sz w:val="16"/>
                <w:szCs w:val="16"/>
                <w:lang w:eastAsia="de-CH"/>
              </w:rPr>
            </w:pPr>
            <w:r>
              <w:rPr>
                <w:rFonts w:cs="Frutiger 45 Light"/>
                <w:color w:val="000000"/>
                <w:sz w:val="16"/>
                <w:szCs w:val="16"/>
                <w:lang w:eastAsia="de-CH"/>
              </w:rPr>
              <w:t>STK-18</w:t>
            </w:r>
          </w:p>
        </w:tc>
        <w:tc>
          <w:tcPr>
            <w:tcW w:w="184" w:type="pct"/>
            <w:tcBorders>
              <w:top w:val="nil"/>
              <w:left w:val="nil"/>
              <w:bottom w:val="nil"/>
              <w:right w:val="single" w:sz="8" w:space="0" w:color="C0C0C0"/>
            </w:tcBorders>
            <w:vAlign w:val="center"/>
          </w:tcPr>
          <w:p w14:paraId="08F99B9A" w14:textId="3DDED8E9" w:rsidR="00CD3765" w:rsidRDefault="007D2D9E">
            <w:pPr>
              <w:jc w:val="center"/>
              <w:rPr>
                <w:rFonts w:cs="Frutiger 45 Light"/>
                <w:color w:val="000000"/>
                <w:sz w:val="16"/>
                <w:szCs w:val="16"/>
                <w:lang w:eastAsia="de-CH"/>
              </w:rPr>
            </w:pPr>
            <w:r>
              <w:rPr>
                <w:rFonts w:cs="Frutiger 45 Light"/>
                <w:color w:val="000000"/>
                <w:sz w:val="16"/>
                <w:szCs w:val="16"/>
                <w:lang w:eastAsia="de-CH"/>
              </w:rPr>
              <w:t>M</w:t>
            </w:r>
          </w:p>
        </w:tc>
        <w:tc>
          <w:tcPr>
            <w:tcW w:w="277" w:type="pct"/>
            <w:tcBorders>
              <w:top w:val="nil"/>
              <w:left w:val="nil"/>
              <w:bottom w:val="nil"/>
              <w:right w:val="single" w:sz="8" w:space="0" w:color="C0C0C0"/>
            </w:tcBorders>
            <w:vAlign w:val="center"/>
          </w:tcPr>
          <w:p w14:paraId="6AD32089" w14:textId="3AF37995" w:rsidR="00CD3765" w:rsidRDefault="007D2D9E">
            <w:pPr>
              <w:rPr>
                <w:rFonts w:cs="Frutiger 45 Light"/>
                <w:color w:val="000000"/>
                <w:sz w:val="16"/>
                <w:szCs w:val="16"/>
                <w:lang w:eastAsia="de-CH"/>
              </w:rPr>
            </w:pPr>
            <w:r>
              <w:rPr>
                <w:rFonts w:cs="Frutiger 45 Light"/>
                <w:color w:val="000000"/>
                <w:sz w:val="16"/>
                <w:szCs w:val="16"/>
                <w:lang w:eastAsia="de-CH"/>
              </w:rPr>
              <w:t>OK</w:t>
            </w:r>
          </w:p>
        </w:tc>
        <w:tc>
          <w:tcPr>
            <w:tcW w:w="1291" w:type="pct"/>
            <w:tcBorders>
              <w:top w:val="nil"/>
              <w:left w:val="nil"/>
              <w:bottom w:val="single" w:sz="8" w:space="0" w:color="C0C0C0"/>
              <w:right w:val="single" w:sz="8" w:space="0" w:color="C0C0C0"/>
            </w:tcBorders>
            <w:vAlign w:val="center"/>
            <w:hideMark/>
          </w:tcPr>
          <w:p w14:paraId="40940D73" w14:textId="537ABBB5" w:rsidR="00CD3765" w:rsidRDefault="00CD3765">
            <w:pPr>
              <w:rPr>
                <w:rFonts w:cs="Frutiger 45 Light"/>
                <w:color w:val="000000"/>
                <w:sz w:val="16"/>
                <w:szCs w:val="16"/>
                <w:lang w:eastAsia="de-CH"/>
              </w:rPr>
            </w:pPr>
            <w:r>
              <w:rPr>
                <w:rFonts w:cs="Frutiger 45 Light"/>
                <w:color w:val="000000"/>
                <w:sz w:val="16"/>
                <w:szCs w:val="16"/>
                <w:lang w:eastAsia="de-CH"/>
              </w:rPr>
              <w:t>FaFo-1-1 P</w:t>
            </w:r>
            <w:r w:rsidR="005E748A">
              <w:rPr>
                <w:rFonts w:cs="Frutiger 45 Light"/>
                <w:color w:val="000000"/>
                <w:sz w:val="16"/>
                <w:szCs w:val="16"/>
                <w:lang w:eastAsia="de-CH"/>
              </w:rPr>
              <w:t>rovide Peronal data</w:t>
            </w:r>
          </w:p>
        </w:tc>
        <w:tc>
          <w:tcPr>
            <w:tcW w:w="261" w:type="pct"/>
            <w:tcBorders>
              <w:top w:val="nil"/>
              <w:left w:val="nil"/>
              <w:bottom w:val="single" w:sz="8" w:space="0" w:color="C0C0C0"/>
              <w:right w:val="single" w:sz="8" w:space="0" w:color="C0C0C0"/>
            </w:tcBorders>
            <w:vAlign w:val="center"/>
          </w:tcPr>
          <w:p w14:paraId="0AD4BAFD" w14:textId="69F6782C" w:rsidR="00CD3765" w:rsidRDefault="00CD3765">
            <w:pPr>
              <w:rPr>
                <w:rFonts w:cs="Frutiger 45 Light"/>
                <w:color w:val="000000"/>
                <w:sz w:val="16"/>
                <w:szCs w:val="16"/>
                <w:lang w:eastAsia="de-CH"/>
              </w:rPr>
            </w:pPr>
          </w:p>
        </w:tc>
        <w:tc>
          <w:tcPr>
            <w:tcW w:w="430" w:type="pct"/>
            <w:tcBorders>
              <w:top w:val="nil"/>
              <w:left w:val="nil"/>
              <w:bottom w:val="single" w:sz="8" w:space="0" w:color="C0C0C0"/>
              <w:right w:val="single" w:sz="8" w:space="0" w:color="C0C0C0"/>
            </w:tcBorders>
            <w:vAlign w:val="center"/>
          </w:tcPr>
          <w:p w14:paraId="1E1636F5" w14:textId="4225058B" w:rsidR="00CD3765" w:rsidRDefault="00CD3765">
            <w:pPr>
              <w:rPr>
                <w:rFonts w:cs="Frutiger 45 Light"/>
                <w:color w:val="000000"/>
                <w:sz w:val="16"/>
                <w:szCs w:val="16"/>
                <w:lang w:eastAsia="de-CH"/>
              </w:rPr>
            </w:pPr>
          </w:p>
        </w:tc>
        <w:tc>
          <w:tcPr>
            <w:tcW w:w="322" w:type="pct"/>
            <w:tcBorders>
              <w:top w:val="nil"/>
              <w:left w:val="nil"/>
              <w:bottom w:val="single" w:sz="8" w:space="0" w:color="C0C0C0"/>
              <w:right w:val="single" w:sz="8" w:space="0" w:color="C0C0C0"/>
            </w:tcBorders>
            <w:vAlign w:val="center"/>
          </w:tcPr>
          <w:p w14:paraId="55470D93" w14:textId="6A326DFA" w:rsidR="00CD3765" w:rsidRDefault="00CD3765">
            <w:pPr>
              <w:rPr>
                <w:rFonts w:cs="Frutiger 45 Light"/>
                <w:color w:val="000000"/>
                <w:sz w:val="16"/>
                <w:szCs w:val="16"/>
                <w:lang w:eastAsia="de-CH"/>
              </w:rPr>
            </w:pPr>
          </w:p>
        </w:tc>
      </w:tr>
      <w:tr w:rsidR="00FD476F" w14:paraId="666B6D97" w14:textId="77777777" w:rsidTr="006E2377">
        <w:trPr>
          <w:trHeight w:val="276"/>
        </w:trPr>
        <w:tc>
          <w:tcPr>
            <w:tcW w:w="243" w:type="pct"/>
            <w:tcBorders>
              <w:top w:val="nil"/>
              <w:left w:val="single" w:sz="8" w:space="0" w:color="C0C0C0"/>
              <w:bottom w:val="nil"/>
              <w:right w:val="single" w:sz="8" w:space="0" w:color="C0C0C0"/>
            </w:tcBorders>
            <w:vAlign w:val="center"/>
            <w:hideMark/>
          </w:tcPr>
          <w:p w14:paraId="41562503" w14:textId="77777777" w:rsidR="00FD476F" w:rsidRDefault="00FD476F">
            <w:pPr>
              <w:rPr>
                <w:rFonts w:cs="Frutiger 45 Light"/>
                <w:color w:val="000000"/>
                <w:sz w:val="16"/>
                <w:szCs w:val="16"/>
                <w:lang w:eastAsia="de-CH"/>
              </w:rPr>
            </w:pPr>
            <w:r>
              <w:rPr>
                <w:rFonts w:cs="Frutiger 45 Light"/>
                <w:color w:val="000000"/>
                <w:sz w:val="16"/>
                <w:szCs w:val="16"/>
                <w:lang w:eastAsia="de-CH"/>
              </w:rPr>
              <w:t> </w:t>
            </w:r>
          </w:p>
        </w:tc>
        <w:tc>
          <w:tcPr>
            <w:tcW w:w="701" w:type="pct"/>
            <w:tcBorders>
              <w:top w:val="nil"/>
              <w:left w:val="nil"/>
              <w:bottom w:val="nil"/>
              <w:right w:val="single" w:sz="8" w:space="0" w:color="C0C0C0"/>
            </w:tcBorders>
            <w:vAlign w:val="center"/>
            <w:hideMark/>
          </w:tcPr>
          <w:p w14:paraId="20D6CBCB" w14:textId="77777777" w:rsidR="00FD476F" w:rsidRDefault="00FD476F">
            <w:pPr>
              <w:rPr>
                <w:rFonts w:cs="Frutiger 45 Light"/>
                <w:color w:val="000000"/>
                <w:sz w:val="16"/>
                <w:szCs w:val="16"/>
                <w:lang w:eastAsia="de-CH"/>
              </w:rPr>
            </w:pPr>
            <w:r>
              <w:rPr>
                <w:rFonts w:cs="Frutiger 45 Light"/>
                <w:color w:val="000000"/>
                <w:sz w:val="16"/>
                <w:szCs w:val="16"/>
                <w:lang w:eastAsia="de-CH"/>
              </w:rPr>
              <w:t> </w:t>
            </w:r>
          </w:p>
        </w:tc>
        <w:tc>
          <w:tcPr>
            <w:tcW w:w="231" w:type="pct"/>
            <w:tcBorders>
              <w:top w:val="nil"/>
              <w:left w:val="nil"/>
              <w:bottom w:val="nil"/>
              <w:right w:val="single" w:sz="8" w:space="0" w:color="C0C0C0"/>
            </w:tcBorders>
            <w:vAlign w:val="center"/>
            <w:hideMark/>
          </w:tcPr>
          <w:p w14:paraId="6B54ED35" w14:textId="79931FC8" w:rsidR="00FD476F" w:rsidRDefault="00FD476F">
            <w:pPr>
              <w:rPr>
                <w:rFonts w:cs="Frutiger 45 Light"/>
                <w:color w:val="000000"/>
                <w:sz w:val="16"/>
                <w:szCs w:val="16"/>
                <w:lang w:eastAsia="de-CH"/>
              </w:rPr>
            </w:pPr>
          </w:p>
        </w:tc>
        <w:tc>
          <w:tcPr>
            <w:tcW w:w="830" w:type="pct"/>
            <w:tcBorders>
              <w:top w:val="nil"/>
              <w:left w:val="nil"/>
              <w:bottom w:val="nil"/>
              <w:right w:val="single" w:sz="8" w:space="0" w:color="C0C0C0"/>
            </w:tcBorders>
            <w:vAlign w:val="center"/>
            <w:hideMark/>
          </w:tcPr>
          <w:p w14:paraId="341CE884" w14:textId="77777777" w:rsidR="00FD476F" w:rsidRDefault="00FD476F">
            <w:pPr>
              <w:rPr>
                <w:rFonts w:cs="Frutiger 45 Light"/>
                <w:color w:val="000000"/>
                <w:sz w:val="16"/>
                <w:szCs w:val="16"/>
                <w:lang w:eastAsia="de-CH"/>
              </w:rPr>
            </w:pPr>
            <w:r>
              <w:rPr>
                <w:rFonts w:cs="Frutiger 45 Light"/>
                <w:color w:val="000000"/>
                <w:sz w:val="16"/>
                <w:szCs w:val="16"/>
                <w:lang w:eastAsia="de-CH"/>
              </w:rPr>
              <w:t> </w:t>
            </w:r>
          </w:p>
        </w:tc>
        <w:tc>
          <w:tcPr>
            <w:tcW w:w="230" w:type="pct"/>
            <w:tcBorders>
              <w:top w:val="nil"/>
              <w:left w:val="nil"/>
              <w:bottom w:val="nil"/>
              <w:right w:val="single" w:sz="8" w:space="0" w:color="C0C0C0"/>
            </w:tcBorders>
            <w:vAlign w:val="center"/>
          </w:tcPr>
          <w:p w14:paraId="5410D6C2" w14:textId="09D647FB" w:rsidR="00FD476F" w:rsidRDefault="007D2D9E">
            <w:pPr>
              <w:rPr>
                <w:rFonts w:cs="Frutiger 45 Light"/>
                <w:color w:val="000000"/>
                <w:sz w:val="16"/>
                <w:szCs w:val="16"/>
                <w:lang w:eastAsia="de-CH"/>
              </w:rPr>
            </w:pPr>
            <w:r>
              <w:rPr>
                <w:rFonts w:cs="Frutiger 45 Light"/>
                <w:color w:val="000000"/>
                <w:sz w:val="16"/>
                <w:szCs w:val="16"/>
                <w:lang w:eastAsia="de-CH"/>
              </w:rPr>
              <w:t>STK-20</w:t>
            </w:r>
          </w:p>
        </w:tc>
        <w:tc>
          <w:tcPr>
            <w:tcW w:w="184" w:type="pct"/>
            <w:tcBorders>
              <w:top w:val="nil"/>
              <w:left w:val="nil"/>
              <w:bottom w:val="nil"/>
              <w:right w:val="single" w:sz="8" w:space="0" w:color="C0C0C0"/>
            </w:tcBorders>
            <w:vAlign w:val="center"/>
          </w:tcPr>
          <w:p w14:paraId="250BC345" w14:textId="3D11C715" w:rsidR="00FD476F" w:rsidRDefault="007D2D9E">
            <w:pPr>
              <w:jc w:val="center"/>
              <w:rPr>
                <w:rFonts w:cs="Frutiger 45 Light"/>
                <w:color w:val="000000"/>
                <w:sz w:val="16"/>
                <w:szCs w:val="16"/>
                <w:lang w:eastAsia="de-CH"/>
              </w:rPr>
            </w:pPr>
            <w:r>
              <w:rPr>
                <w:rFonts w:cs="Frutiger 45 Light"/>
                <w:color w:val="000000"/>
                <w:sz w:val="16"/>
                <w:szCs w:val="16"/>
                <w:lang w:eastAsia="de-CH"/>
              </w:rPr>
              <w:t>M</w:t>
            </w:r>
          </w:p>
        </w:tc>
        <w:tc>
          <w:tcPr>
            <w:tcW w:w="277" w:type="pct"/>
            <w:tcBorders>
              <w:top w:val="nil"/>
              <w:left w:val="nil"/>
              <w:bottom w:val="nil"/>
              <w:right w:val="single" w:sz="8" w:space="0" w:color="C0C0C0"/>
            </w:tcBorders>
            <w:vAlign w:val="center"/>
          </w:tcPr>
          <w:p w14:paraId="4F4EEC08" w14:textId="7F8B1CBF" w:rsidR="00FD476F" w:rsidRDefault="007D2D9E">
            <w:pPr>
              <w:rPr>
                <w:rFonts w:cs="Frutiger 45 Light"/>
                <w:color w:val="000000"/>
                <w:sz w:val="16"/>
                <w:szCs w:val="16"/>
                <w:lang w:eastAsia="de-CH"/>
              </w:rPr>
            </w:pPr>
            <w:r>
              <w:rPr>
                <w:rFonts w:cs="Frutiger 45 Light"/>
                <w:color w:val="000000"/>
                <w:sz w:val="16"/>
                <w:szCs w:val="16"/>
                <w:lang w:eastAsia="de-CH"/>
              </w:rPr>
              <w:t>OK</w:t>
            </w:r>
          </w:p>
        </w:tc>
        <w:tc>
          <w:tcPr>
            <w:tcW w:w="1291" w:type="pct"/>
            <w:tcBorders>
              <w:top w:val="nil"/>
              <w:left w:val="nil"/>
              <w:bottom w:val="single" w:sz="8" w:space="0" w:color="C0C0C0"/>
              <w:right w:val="single" w:sz="8" w:space="0" w:color="C0C0C0"/>
            </w:tcBorders>
            <w:vAlign w:val="center"/>
            <w:hideMark/>
          </w:tcPr>
          <w:p w14:paraId="21C1D111" w14:textId="4F4975A9" w:rsidR="00FD476F" w:rsidRDefault="00FD476F" w:rsidP="005E748A">
            <w:pPr>
              <w:rPr>
                <w:rFonts w:cs="Frutiger 45 Light"/>
                <w:color w:val="000000"/>
                <w:sz w:val="16"/>
                <w:szCs w:val="16"/>
                <w:lang w:eastAsia="de-CH"/>
              </w:rPr>
            </w:pPr>
            <w:r>
              <w:rPr>
                <w:rFonts w:cs="Frutiger 45 Light"/>
                <w:color w:val="000000"/>
                <w:sz w:val="16"/>
                <w:szCs w:val="16"/>
                <w:lang w:eastAsia="de-CH"/>
              </w:rPr>
              <w:t>FaFo-1-2 Provide Address data</w:t>
            </w:r>
          </w:p>
        </w:tc>
        <w:tc>
          <w:tcPr>
            <w:tcW w:w="261" w:type="pct"/>
            <w:tcBorders>
              <w:top w:val="nil"/>
              <w:left w:val="nil"/>
              <w:bottom w:val="single" w:sz="8" w:space="0" w:color="C0C0C0"/>
              <w:right w:val="single" w:sz="8" w:space="0" w:color="C0C0C0"/>
            </w:tcBorders>
            <w:vAlign w:val="center"/>
          </w:tcPr>
          <w:p w14:paraId="237E2AB5" w14:textId="2F6D1B35" w:rsidR="00FD476F" w:rsidRDefault="00FD476F">
            <w:pPr>
              <w:rPr>
                <w:rFonts w:cs="Frutiger 45 Light"/>
                <w:color w:val="000000"/>
                <w:sz w:val="16"/>
                <w:szCs w:val="16"/>
                <w:lang w:eastAsia="de-CH"/>
              </w:rPr>
            </w:pPr>
          </w:p>
        </w:tc>
        <w:tc>
          <w:tcPr>
            <w:tcW w:w="430" w:type="pct"/>
            <w:tcBorders>
              <w:top w:val="nil"/>
              <w:left w:val="nil"/>
              <w:bottom w:val="single" w:sz="8" w:space="0" w:color="C0C0C0"/>
              <w:right w:val="single" w:sz="8" w:space="0" w:color="C0C0C0"/>
            </w:tcBorders>
            <w:vAlign w:val="center"/>
          </w:tcPr>
          <w:p w14:paraId="3A3917B4" w14:textId="21528E53" w:rsidR="00FD476F" w:rsidRDefault="00FD476F">
            <w:pPr>
              <w:rPr>
                <w:rFonts w:cs="Frutiger 45 Light"/>
                <w:color w:val="000000"/>
                <w:sz w:val="16"/>
                <w:szCs w:val="16"/>
                <w:lang w:eastAsia="de-CH"/>
              </w:rPr>
            </w:pPr>
          </w:p>
        </w:tc>
        <w:tc>
          <w:tcPr>
            <w:tcW w:w="322" w:type="pct"/>
            <w:tcBorders>
              <w:top w:val="nil"/>
              <w:left w:val="nil"/>
              <w:bottom w:val="single" w:sz="8" w:space="0" w:color="C0C0C0"/>
              <w:right w:val="single" w:sz="8" w:space="0" w:color="C0C0C0"/>
            </w:tcBorders>
            <w:vAlign w:val="center"/>
          </w:tcPr>
          <w:p w14:paraId="3B4F25D7" w14:textId="2BB2017D" w:rsidR="00FD476F" w:rsidRDefault="00FD476F">
            <w:pPr>
              <w:rPr>
                <w:rFonts w:cs="Frutiger 45 Light"/>
                <w:color w:val="000000"/>
                <w:sz w:val="16"/>
                <w:szCs w:val="16"/>
                <w:lang w:eastAsia="de-CH"/>
              </w:rPr>
            </w:pPr>
          </w:p>
        </w:tc>
      </w:tr>
      <w:tr w:rsidR="00FD476F" w14:paraId="5CDC6F40" w14:textId="77777777" w:rsidTr="006E2377">
        <w:trPr>
          <w:trHeight w:val="276"/>
        </w:trPr>
        <w:tc>
          <w:tcPr>
            <w:tcW w:w="243" w:type="pct"/>
            <w:tcBorders>
              <w:top w:val="nil"/>
              <w:left w:val="single" w:sz="8" w:space="0" w:color="C0C0C0"/>
              <w:bottom w:val="nil"/>
              <w:right w:val="single" w:sz="8" w:space="0" w:color="C0C0C0"/>
            </w:tcBorders>
            <w:vAlign w:val="center"/>
            <w:hideMark/>
          </w:tcPr>
          <w:p w14:paraId="42581472" w14:textId="77777777" w:rsidR="00FD476F" w:rsidRDefault="00FD476F">
            <w:pPr>
              <w:rPr>
                <w:rFonts w:cs="Frutiger 45 Light"/>
                <w:color w:val="000000"/>
                <w:sz w:val="16"/>
                <w:szCs w:val="16"/>
                <w:lang w:eastAsia="de-CH"/>
              </w:rPr>
            </w:pPr>
            <w:r>
              <w:rPr>
                <w:rFonts w:cs="Frutiger 45 Light"/>
                <w:color w:val="000000"/>
                <w:sz w:val="16"/>
                <w:szCs w:val="16"/>
                <w:lang w:eastAsia="de-CH"/>
              </w:rPr>
              <w:t> </w:t>
            </w:r>
          </w:p>
        </w:tc>
        <w:tc>
          <w:tcPr>
            <w:tcW w:w="701" w:type="pct"/>
            <w:tcBorders>
              <w:top w:val="nil"/>
              <w:left w:val="nil"/>
              <w:bottom w:val="nil"/>
              <w:right w:val="single" w:sz="8" w:space="0" w:color="C0C0C0"/>
            </w:tcBorders>
            <w:vAlign w:val="center"/>
            <w:hideMark/>
          </w:tcPr>
          <w:p w14:paraId="4815240B" w14:textId="77777777" w:rsidR="00FD476F" w:rsidRDefault="00FD476F">
            <w:pPr>
              <w:rPr>
                <w:rFonts w:cs="Frutiger 45 Light"/>
                <w:color w:val="000000"/>
                <w:sz w:val="16"/>
                <w:szCs w:val="16"/>
                <w:lang w:eastAsia="de-CH"/>
              </w:rPr>
            </w:pPr>
            <w:r>
              <w:rPr>
                <w:rFonts w:cs="Frutiger 45 Light"/>
                <w:color w:val="000000"/>
                <w:sz w:val="16"/>
                <w:szCs w:val="16"/>
                <w:lang w:eastAsia="de-CH"/>
              </w:rPr>
              <w:t> </w:t>
            </w:r>
          </w:p>
        </w:tc>
        <w:tc>
          <w:tcPr>
            <w:tcW w:w="231" w:type="pct"/>
            <w:tcBorders>
              <w:top w:val="nil"/>
              <w:left w:val="nil"/>
              <w:bottom w:val="nil"/>
              <w:right w:val="single" w:sz="8" w:space="0" w:color="C0C0C0"/>
            </w:tcBorders>
            <w:vAlign w:val="center"/>
            <w:hideMark/>
          </w:tcPr>
          <w:p w14:paraId="6E149089" w14:textId="77777777" w:rsidR="00FD476F" w:rsidRDefault="00FD476F">
            <w:pPr>
              <w:rPr>
                <w:rFonts w:cs="Frutiger 45 Light"/>
                <w:color w:val="000000"/>
                <w:sz w:val="16"/>
                <w:szCs w:val="16"/>
                <w:lang w:eastAsia="de-CH"/>
              </w:rPr>
            </w:pPr>
            <w:r>
              <w:rPr>
                <w:rFonts w:cs="Frutiger 45 Light"/>
                <w:color w:val="000000"/>
                <w:sz w:val="16"/>
                <w:szCs w:val="16"/>
                <w:lang w:eastAsia="de-CH"/>
              </w:rPr>
              <w:t> </w:t>
            </w:r>
          </w:p>
        </w:tc>
        <w:tc>
          <w:tcPr>
            <w:tcW w:w="830" w:type="pct"/>
            <w:tcBorders>
              <w:top w:val="nil"/>
              <w:left w:val="nil"/>
              <w:bottom w:val="nil"/>
              <w:right w:val="single" w:sz="8" w:space="0" w:color="C0C0C0"/>
            </w:tcBorders>
            <w:vAlign w:val="center"/>
            <w:hideMark/>
          </w:tcPr>
          <w:p w14:paraId="25F9D01B" w14:textId="77777777" w:rsidR="00FD476F" w:rsidRDefault="00FD476F">
            <w:pPr>
              <w:rPr>
                <w:rFonts w:cs="Frutiger 45 Light"/>
                <w:color w:val="000000"/>
                <w:sz w:val="16"/>
                <w:szCs w:val="16"/>
                <w:lang w:eastAsia="de-CH"/>
              </w:rPr>
            </w:pPr>
            <w:r>
              <w:rPr>
                <w:rFonts w:cs="Frutiger 45 Light"/>
                <w:color w:val="000000"/>
                <w:sz w:val="16"/>
                <w:szCs w:val="16"/>
                <w:lang w:eastAsia="de-CH"/>
              </w:rPr>
              <w:t> </w:t>
            </w:r>
          </w:p>
        </w:tc>
        <w:tc>
          <w:tcPr>
            <w:tcW w:w="230" w:type="pct"/>
            <w:tcBorders>
              <w:top w:val="nil"/>
              <w:left w:val="nil"/>
              <w:bottom w:val="nil"/>
              <w:right w:val="single" w:sz="8" w:space="0" w:color="C0C0C0"/>
            </w:tcBorders>
            <w:vAlign w:val="center"/>
          </w:tcPr>
          <w:p w14:paraId="7BB16AB4" w14:textId="7C9413A3" w:rsidR="00FD476F" w:rsidRDefault="007D2D9E">
            <w:pPr>
              <w:rPr>
                <w:rFonts w:cs="Frutiger 45 Light"/>
                <w:color w:val="000000"/>
                <w:sz w:val="16"/>
                <w:szCs w:val="16"/>
                <w:lang w:eastAsia="de-CH"/>
              </w:rPr>
            </w:pPr>
            <w:r>
              <w:rPr>
                <w:rFonts w:cs="Frutiger 45 Light"/>
                <w:color w:val="000000"/>
                <w:sz w:val="16"/>
                <w:szCs w:val="16"/>
                <w:lang w:eastAsia="de-CH"/>
              </w:rPr>
              <w:t>STK-21</w:t>
            </w:r>
          </w:p>
        </w:tc>
        <w:tc>
          <w:tcPr>
            <w:tcW w:w="184" w:type="pct"/>
            <w:tcBorders>
              <w:top w:val="nil"/>
              <w:left w:val="nil"/>
              <w:bottom w:val="nil"/>
              <w:right w:val="single" w:sz="8" w:space="0" w:color="C0C0C0"/>
            </w:tcBorders>
            <w:vAlign w:val="center"/>
          </w:tcPr>
          <w:p w14:paraId="605785DB" w14:textId="6E0F3EB4" w:rsidR="00FD476F" w:rsidRDefault="007D2D9E">
            <w:pPr>
              <w:jc w:val="center"/>
              <w:rPr>
                <w:rFonts w:cs="Frutiger 45 Light"/>
                <w:color w:val="000000"/>
                <w:sz w:val="16"/>
                <w:szCs w:val="16"/>
                <w:lang w:eastAsia="de-CH"/>
              </w:rPr>
            </w:pPr>
            <w:r>
              <w:rPr>
                <w:rFonts w:cs="Frutiger 45 Light"/>
                <w:color w:val="000000"/>
                <w:sz w:val="16"/>
                <w:szCs w:val="16"/>
                <w:lang w:eastAsia="de-CH"/>
              </w:rPr>
              <w:t>M</w:t>
            </w:r>
          </w:p>
        </w:tc>
        <w:tc>
          <w:tcPr>
            <w:tcW w:w="277" w:type="pct"/>
            <w:tcBorders>
              <w:top w:val="nil"/>
              <w:left w:val="nil"/>
              <w:bottom w:val="nil"/>
              <w:right w:val="single" w:sz="8" w:space="0" w:color="C0C0C0"/>
            </w:tcBorders>
            <w:vAlign w:val="center"/>
          </w:tcPr>
          <w:p w14:paraId="18B7162D" w14:textId="008AB3DA" w:rsidR="00FD476F" w:rsidRDefault="00CF5015">
            <w:pPr>
              <w:rPr>
                <w:rFonts w:cs="Frutiger 45 Light"/>
                <w:color w:val="000000"/>
                <w:sz w:val="16"/>
                <w:szCs w:val="16"/>
                <w:lang w:eastAsia="de-CH"/>
              </w:rPr>
            </w:pPr>
            <w:r>
              <w:rPr>
                <w:rFonts w:cs="Frutiger 45 Light"/>
                <w:color w:val="000000"/>
                <w:sz w:val="16"/>
                <w:szCs w:val="16"/>
                <w:lang w:eastAsia="de-CH"/>
              </w:rPr>
              <w:t>N</w:t>
            </w:r>
            <w:r w:rsidR="007D2D9E">
              <w:rPr>
                <w:rFonts w:cs="Frutiger 45 Light"/>
                <w:color w:val="000000"/>
                <w:sz w:val="16"/>
                <w:szCs w:val="16"/>
                <w:lang w:eastAsia="de-CH"/>
              </w:rPr>
              <w:t>OK</w:t>
            </w:r>
          </w:p>
        </w:tc>
        <w:tc>
          <w:tcPr>
            <w:tcW w:w="1291" w:type="pct"/>
            <w:tcBorders>
              <w:top w:val="nil"/>
              <w:left w:val="nil"/>
              <w:bottom w:val="single" w:sz="8" w:space="0" w:color="C0C0C0"/>
              <w:right w:val="single" w:sz="8" w:space="0" w:color="C0C0C0"/>
            </w:tcBorders>
            <w:vAlign w:val="center"/>
            <w:hideMark/>
          </w:tcPr>
          <w:p w14:paraId="42DA7A3D" w14:textId="0F342CFC" w:rsidR="00FD476F" w:rsidRDefault="00FD476F">
            <w:pPr>
              <w:rPr>
                <w:rFonts w:cs="Frutiger 45 Light"/>
                <w:color w:val="000000"/>
                <w:sz w:val="16"/>
                <w:szCs w:val="16"/>
                <w:lang w:eastAsia="de-CH"/>
              </w:rPr>
            </w:pPr>
            <w:r>
              <w:rPr>
                <w:rFonts w:cs="Frutiger 45 Light"/>
                <w:color w:val="000000"/>
                <w:sz w:val="16"/>
                <w:szCs w:val="16"/>
                <w:lang w:eastAsia="de-CH"/>
              </w:rPr>
              <w:t>FaFo-1-3 Provide PLZ</w:t>
            </w:r>
          </w:p>
        </w:tc>
        <w:tc>
          <w:tcPr>
            <w:tcW w:w="261" w:type="pct"/>
            <w:tcBorders>
              <w:top w:val="nil"/>
              <w:left w:val="nil"/>
              <w:bottom w:val="single" w:sz="8" w:space="0" w:color="C0C0C0"/>
              <w:right w:val="single" w:sz="8" w:space="0" w:color="C0C0C0"/>
            </w:tcBorders>
            <w:vAlign w:val="center"/>
          </w:tcPr>
          <w:p w14:paraId="52905159" w14:textId="7E8C9409" w:rsidR="00FD476F" w:rsidRDefault="007C3BB6">
            <w:pPr>
              <w:rPr>
                <w:rFonts w:cs="Frutiger 45 Light"/>
                <w:color w:val="000000"/>
                <w:sz w:val="16"/>
                <w:szCs w:val="16"/>
                <w:lang w:eastAsia="de-CH"/>
              </w:rPr>
            </w:pPr>
            <w:r>
              <w:rPr>
                <w:rFonts w:cs="Frutiger 45 Light"/>
                <w:color w:val="000000"/>
                <w:sz w:val="16"/>
                <w:szCs w:val="16"/>
                <w:lang w:eastAsia="de-CH"/>
              </w:rPr>
              <w:t>OK</w:t>
            </w:r>
          </w:p>
        </w:tc>
        <w:tc>
          <w:tcPr>
            <w:tcW w:w="430" w:type="pct"/>
            <w:tcBorders>
              <w:top w:val="nil"/>
              <w:left w:val="nil"/>
              <w:bottom w:val="single" w:sz="8" w:space="0" w:color="C0C0C0"/>
              <w:right w:val="single" w:sz="8" w:space="0" w:color="C0C0C0"/>
            </w:tcBorders>
            <w:vAlign w:val="center"/>
          </w:tcPr>
          <w:p w14:paraId="058D9F59" w14:textId="489DD521" w:rsidR="00FD476F" w:rsidRDefault="00EC7D12">
            <w:pPr>
              <w:rPr>
                <w:rFonts w:cs="Frutiger 45 Light"/>
                <w:color w:val="000000"/>
                <w:sz w:val="16"/>
                <w:szCs w:val="16"/>
                <w:lang w:eastAsia="de-CH"/>
              </w:rPr>
            </w:pPr>
            <w:r>
              <w:rPr>
                <w:rFonts w:cs="Frutiger 45 Light"/>
                <w:color w:val="000000"/>
                <w:sz w:val="16"/>
                <w:szCs w:val="16"/>
                <w:lang w:eastAsia="de-CH"/>
              </w:rPr>
              <w:t xml:space="preserve">ABA-22: </w:t>
            </w:r>
            <w:r w:rsidR="00204249">
              <w:rPr>
                <w:rFonts w:cs="Frutiger 45 Light"/>
                <w:color w:val="000000"/>
                <w:sz w:val="16"/>
                <w:szCs w:val="16"/>
                <w:lang w:eastAsia="de-CH"/>
              </w:rPr>
              <w:t>ASDP with Mypost24</w:t>
            </w:r>
          </w:p>
        </w:tc>
        <w:tc>
          <w:tcPr>
            <w:tcW w:w="322" w:type="pct"/>
            <w:tcBorders>
              <w:top w:val="nil"/>
              <w:left w:val="nil"/>
              <w:bottom w:val="single" w:sz="8" w:space="0" w:color="C0C0C0"/>
              <w:right w:val="single" w:sz="8" w:space="0" w:color="C0C0C0"/>
            </w:tcBorders>
            <w:vAlign w:val="center"/>
          </w:tcPr>
          <w:p w14:paraId="2526CEE8" w14:textId="40A51C5C" w:rsidR="00FD476F" w:rsidRDefault="007C3BB6">
            <w:pPr>
              <w:rPr>
                <w:rFonts w:cs="Frutiger 45 Light"/>
                <w:color w:val="000000"/>
                <w:sz w:val="16"/>
                <w:szCs w:val="16"/>
                <w:lang w:eastAsia="de-CH"/>
              </w:rPr>
            </w:pPr>
            <w:r>
              <w:rPr>
                <w:rFonts w:cs="Frutiger 45 Light"/>
                <w:color w:val="000000"/>
                <w:sz w:val="16"/>
                <w:szCs w:val="16"/>
                <w:lang w:eastAsia="de-CH"/>
              </w:rPr>
              <w:t>27.0</w:t>
            </w:r>
            <w:r w:rsidR="00CF5015">
              <w:rPr>
                <w:rFonts w:cs="Frutiger 45 Light"/>
                <w:color w:val="000000"/>
                <w:sz w:val="16"/>
                <w:szCs w:val="16"/>
                <w:lang w:eastAsia="de-CH"/>
              </w:rPr>
              <w:t>2.201</w:t>
            </w:r>
            <w:r>
              <w:rPr>
                <w:rFonts w:cs="Frutiger 45 Light"/>
                <w:color w:val="000000"/>
                <w:sz w:val="16"/>
                <w:szCs w:val="16"/>
                <w:lang w:eastAsia="de-CH"/>
              </w:rPr>
              <w:t>7</w:t>
            </w:r>
          </w:p>
        </w:tc>
      </w:tr>
      <w:tr w:rsidR="00FD476F" w14:paraId="6AB049F6" w14:textId="77777777" w:rsidTr="006E2377">
        <w:trPr>
          <w:trHeight w:val="276"/>
        </w:trPr>
        <w:tc>
          <w:tcPr>
            <w:tcW w:w="243" w:type="pct"/>
            <w:tcBorders>
              <w:top w:val="nil"/>
              <w:left w:val="single" w:sz="8" w:space="0" w:color="C0C0C0"/>
              <w:bottom w:val="nil"/>
              <w:right w:val="single" w:sz="8" w:space="0" w:color="C0C0C0"/>
            </w:tcBorders>
            <w:vAlign w:val="center"/>
            <w:hideMark/>
          </w:tcPr>
          <w:p w14:paraId="3AFC1C5C" w14:textId="77777777" w:rsidR="00FD476F" w:rsidRDefault="00FD476F">
            <w:pPr>
              <w:rPr>
                <w:rFonts w:cs="Frutiger 45 Light"/>
                <w:color w:val="000000"/>
                <w:sz w:val="16"/>
                <w:szCs w:val="16"/>
                <w:lang w:eastAsia="de-CH"/>
              </w:rPr>
            </w:pPr>
            <w:r>
              <w:rPr>
                <w:rFonts w:cs="Frutiger 45 Light"/>
                <w:color w:val="000000"/>
                <w:sz w:val="16"/>
                <w:szCs w:val="16"/>
                <w:lang w:eastAsia="de-CH"/>
              </w:rPr>
              <w:t> </w:t>
            </w:r>
          </w:p>
        </w:tc>
        <w:tc>
          <w:tcPr>
            <w:tcW w:w="701" w:type="pct"/>
            <w:tcBorders>
              <w:top w:val="nil"/>
              <w:left w:val="nil"/>
              <w:bottom w:val="nil"/>
              <w:right w:val="single" w:sz="8" w:space="0" w:color="C0C0C0"/>
            </w:tcBorders>
            <w:vAlign w:val="center"/>
            <w:hideMark/>
          </w:tcPr>
          <w:p w14:paraId="74D8D879" w14:textId="77777777" w:rsidR="00FD476F" w:rsidRDefault="00FD476F">
            <w:pPr>
              <w:rPr>
                <w:rFonts w:cs="Frutiger 45 Light"/>
                <w:color w:val="000000"/>
                <w:sz w:val="16"/>
                <w:szCs w:val="16"/>
                <w:lang w:eastAsia="de-CH"/>
              </w:rPr>
            </w:pPr>
            <w:r>
              <w:rPr>
                <w:rFonts w:cs="Frutiger 45 Light"/>
                <w:color w:val="000000"/>
                <w:sz w:val="16"/>
                <w:szCs w:val="16"/>
                <w:lang w:eastAsia="de-CH"/>
              </w:rPr>
              <w:t> </w:t>
            </w:r>
          </w:p>
        </w:tc>
        <w:tc>
          <w:tcPr>
            <w:tcW w:w="231" w:type="pct"/>
            <w:tcBorders>
              <w:top w:val="nil"/>
              <w:left w:val="nil"/>
              <w:bottom w:val="nil"/>
              <w:right w:val="single" w:sz="8" w:space="0" w:color="C0C0C0"/>
            </w:tcBorders>
            <w:vAlign w:val="center"/>
            <w:hideMark/>
          </w:tcPr>
          <w:p w14:paraId="3DF59F1B" w14:textId="77777777" w:rsidR="00FD476F" w:rsidRDefault="00FD476F">
            <w:pPr>
              <w:rPr>
                <w:rFonts w:cs="Frutiger 45 Light"/>
                <w:color w:val="000000"/>
                <w:sz w:val="16"/>
                <w:szCs w:val="16"/>
                <w:lang w:eastAsia="de-CH"/>
              </w:rPr>
            </w:pPr>
            <w:r>
              <w:rPr>
                <w:rFonts w:cs="Frutiger 45 Light"/>
                <w:color w:val="000000"/>
                <w:sz w:val="16"/>
                <w:szCs w:val="16"/>
                <w:lang w:eastAsia="de-CH"/>
              </w:rPr>
              <w:t> </w:t>
            </w:r>
          </w:p>
        </w:tc>
        <w:tc>
          <w:tcPr>
            <w:tcW w:w="830" w:type="pct"/>
            <w:tcBorders>
              <w:top w:val="nil"/>
              <w:left w:val="nil"/>
              <w:bottom w:val="nil"/>
              <w:right w:val="single" w:sz="8" w:space="0" w:color="C0C0C0"/>
            </w:tcBorders>
            <w:vAlign w:val="center"/>
            <w:hideMark/>
          </w:tcPr>
          <w:p w14:paraId="12E5A01C" w14:textId="77777777" w:rsidR="00FD476F" w:rsidRDefault="00FD476F">
            <w:pPr>
              <w:rPr>
                <w:rFonts w:cs="Frutiger 45 Light"/>
                <w:color w:val="000000"/>
                <w:sz w:val="16"/>
                <w:szCs w:val="16"/>
                <w:lang w:eastAsia="de-CH"/>
              </w:rPr>
            </w:pPr>
            <w:r>
              <w:rPr>
                <w:rFonts w:cs="Frutiger 45 Light"/>
                <w:color w:val="000000"/>
                <w:sz w:val="16"/>
                <w:szCs w:val="16"/>
                <w:lang w:eastAsia="de-CH"/>
              </w:rPr>
              <w:t> </w:t>
            </w:r>
          </w:p>
        </w:tc>
        <w:tc>
          <w:tcPr>
            <w:tcW w:w="230" w:type="pct"/>
            <w:tcBorders>
              <w:top w:val="nil"/>
              <w:left w:val="nil"/>
              <w:bottom w:val="nil"/>
              <w:right w:val="single" w:sz="8" w:space="0" w:color="C0C0C0"/>
            </w:tcBorders>
            <w:vAlign w:val="center"/>
          </w:tcPr>
          <w:p w14:paraId="0E3C08B9" w14:textId="57C261E7" w:rsidR="00FD476F" w:rsidRDefault="007D2D9E">
            <w:pPr>
              <w:rPr>
                <w:rFonts w:cs="Frutiger 45 Light"/>
                <w:color w:val="000000"/>
                <w:sz w:val="16"/>
                <w:szCs w:val="16"/>
                <w:lang w:eastAsia="de-CH"/>
              </w:rPr>
            </w:pPr>
            <w:r>
              <w:rPr>
                <w:rFonts w:cs="Frutiger 45 Light"/>
                <w:color w:val="000000"/>
                <w:sz w:val="16"/>
                <w:szCs w:val="16"/>
                <w:lang w:eastAsia="de-CH"/>
              </w:rPr>
              <w:t>STK-2</w:t>
            </w:r>
          </w:p>
        </w:tc>
        <w:tc>
          <w:tcPr>
            <w:tcW w:w="184" w:type="pct"/>
            <w:tcBorders>
              <w:top w:val="nil"/>
              <w:left w:val="nil"/>
              <w:bottom w:val="nil"/>
              <w:right w:val="single" w:sz="8" w:space="0" w:color="C0C0C0"/>
            </w:tcBorders>
            <w:vAlign w:val="center"/>
          </w:tcPr>
          <w:p w14:paraId="30275DAD" w14:textId="5029AC55" w:rsidR="00FD476F" w:rsidRDefault="007D2D9E">
            <w:pPr>
              <w:jc w:val="center"/>
              <w:rPr>
                <w:rFonts w:cs="Frutiger 45 Light"/>
                <w:color w:val="000000"/>
                <w:sz w:val="16"/>
                <w:szCs w:val="16"/>
                <w:lang w:eastAsia="de-CH"/>
              </w:rPr>
            </w:pPr>
            <w:r>
              <w:rPr>
                <w:rFonts w:cs="Frutiger 45 Light"/>
                <w:color w:val="000000"/>
                <w:sz w:val="16"/>
                <w:szCs w:val="16"/>
                <w:lang w:eastAsia="de-CH"/>
              </w:rPr>
              <w:t>M</w:t>
            </w:r>
          </w:p>
        </w:tc>
        <w:tc>
          <w:tcPr>
            <w:tcW w:w="277" w:type="pct"/>
            <w:tcBorders>
              <w:top w:val="nil"/>
              <w:left w:val="nil"/>
              <w:bottom w:val="nil"/>
              <w:right w:val="single" w:sz="8" w:space="0" w:color="C0C0C0"/>
            </w:tcBorders>
            <w:vAlign w:val="center"/>
          </w:tcPr>
          <w:p w14:paraId="71417FB9" w14:textId="22E4151D" w:rsidR="00FD476F" w:rsidRDefault="007D2D9E">
            <w:pPr>
              <w:rPr>
                <w:rFonts w:cs="Frutiger 45 Light"/>
                <w:color w:val="000000"/>
                <w:sz w:val="16"/>
                <w:szCs w:val="16"/>
                <w:lang w:eastAsia="de-CH"/>
              </w:rPr>
            </w:pPr>
            <w:r>
              <w:rPr>
                <w:rFonts w:cs="Frutiger 45 Light"/>
                <w:color w:val="000000"/>
                <w:sz w:val="16"/>
                <w:szCs w:val="16"/>
                <w:lang w:eastAsia="de-CH"/>
              </w:rPr>
              <w:t>OK</w:t>
            </w:r>
          </w:p>
        </w:tc>
        <w:tc>
          <w:tcPr>
            <w:tcW w:w="1291" w:type="pct"/>
            <w:tcBorders>
              <w:top w:val="nil"/>
              <w:left w:val="nil"/>
              <w:bottom w:val="single" w:sz="8" w:space="0" w:color="C0C0C0"/>
              <w:right w:val="single" w:sz="8" w:space="0" w:color="C0C0C0"/>
            </w:tcBorders>
            <w:vAlign w:val="center"/>
            <w:hideMark/>
          </w:tcPr>
          <w:p w14:paraId="78CDE027" w14:textId="4368C1C1" w:rsidR="00FD476F" w:rsidRDefault="00FD476F">
            <w:pPr>
              <w:rPr>
                <w:rFonts w:cs="Frutiger 45 Light"/>
                <w:color w:val="000000"/>
                <w:sz w:val="16"/>
                <w:szCs w:val="16"/>
                <w:lang w:eastAsia="de-CH"/>
              </w:rPr>
            </w:pPr>
            <w:r>
              <w:rPr>
                <w:rFonts w:cs="Frutiger 45 Light"/>
                <w:color w:val="000000"/>
                <w:sz w:val="16"/>
                <w:szCs w:val="16"/>
                <w:lang w:eastAsia="de-CH"/>
              </w:rPr>
              <w:t>FaFo-1-5 Prepare Master data</w:t>
            </w:r>
          </w:p>
        </w:tc>
        <w:tc>
          <w:tcPr>
            <w:tcW w:w="261" w:type="pct"/>
            <w:tcBorders>
              <w:top w:val="nil"/>
              <w:left w:val="nil"/>
              <w:bottom w:val="single" w:sz="8" w:space="0" w:color="C0C0C0"/>
              <w:right w:val="single" w:sz="8" w:space="0" w:color="C0C0C0"/>
            </w:tcBorders>
            <w:vAlign w:val="center"/>
          </w:tcPr>
          <w:p w14:paraId="0D1D336E" w14:textId="77777777" w:rsidR="00FD476F" w:rsidRDefault="00FD476F">
            <w:pPr>
              <w:rPr>
                <w:rFonts w:cs="Frutiger 45 Light"/>
                <w:color w:val="000000"/>
                <w:sz w:val="16"/>
                <w:szCs w:val="16"/>
                <w:lang w:eastAsia="de-CH"/>
              </w:rPr>
            </w:pPr>
          </w:p>
        </w:tc>
        <w:tc>
          <w:tcPr>
            <w:tcW w:w="430" w:type="pct"/>
            <w:tcBorders>
              <w:top w:val="nil"/>
              <w:left w:val="nil"/>
              <w:bottom w:val="single" w:sz="8" w:space="0" w:color="C0C0C0"/>
              <w:right w:val="single" w:sz="8" w:space="0" w:color="C0C0C0"/>
            </w:tcBorders>
            <w:vAlign w:val="center"/>
          </w:tcPr>
          <w:p w14:paraId="344AAECC" w14:textId="77777777" w:rsidR="00FD476F" w:rsidRDefault="00FD476F">
            <w:pPr>
              <w:rPr>
                <w:rFonts w:cs="Frutiger 45 Light"/>
                <w:color w:val="000000"/>
                <w:sz w:val="16"/>
                <w:szCs w:val="16"/>
                <w:lang w:eastAsia="de-CH"/>
              </w:rPr>
            </w:pPr>
          </w:p>
        </w:tc>
        <w:tc>
          <w:tcPr>
            <w:tcW w:w="322" w:type="pct"/>
            <w:tcBorders>
              <w:top w:val="nil"/>
              <w:left w:val="nil"/>
              <w:bottom w:val="single" w:sz="8" w:space="0" w:color="C0C0C0"/>
              <w:right w:val="single" w:sz="8" w:space="0" w:color="C0C0C0"/>
            </w:tcBorders>
            <w:vAlign w:val="center"/>
          </w:tcPr>
          <w:p w14:paraId="3020858D" w14:textId="77777777" w:rsidR="00FD476F" w:rsidRDefault="00FD476F">
            <w:pPr>
              <w:rPr>
                <w:rFonts w:cs="Frutiger 45 Light"/>
                <w:color w:val="000000"/>
                <w:sz w:val="16"/>
                <w:szCs w:val="16"/>
                <w:lang w:eastAsia="de-CH"/>
              </w:rPr>
            </w:pPr>
          </w:p>
        </w:tc>
      </w:tr>
      <w:tr w:rsidR="00FD476F" w:rsidRPr="00FE7A68" w14:paraId="4D0F9BB5" w14:textId="77777777" w:rsidTr="006E2377">
        <w:trPr>
          <w:trHeight w:val="276"/>
        </w:trPr>
        <w:tc>
          <w:tcPr>
            <w:tcW w:w="243" w:type="pct"/>
            <w:tcBorders>
              <w:top w:val="nil"/>
              <w:left w:val="single" w:sz="8" w:space="0" w:color="C0C0C0"/>
              <w:bottom w:val="nil"/>
              <w:right w:val="single" w:sz="8" w:space="0" w:color="C0C0C0"/>
            </w:tcBorders>
            <w:vAlign w:val="center"/>
            <w:hideMark/>
          </w:tcPr>
          <w:p w14:paraId="0812571C" w14:textId="77777777" w:rsidR="00FD476F" w:rsidRDefault="00FD476F">
            <w:pPr>
              <w:rPr>
                <w:rFonts w:cs="Frutiger 45 Light"/>
                <w:color w:val="000000"/>
                <w:sz w:val="16"/>
                <w:szCs w:val="16"/>
                <w:lang w:eastAsia="de-CH"/>
              </w:rPr>
            </w:pPr>
            <w:r>
              <w:rPr>
                <w:rFonts w:cs="Frutiger 45 Light"/>
                <w:color w:val="000000"/>
                <w:sz w:val="16"/>
                <w:szCs w:val="16"/>
                <w:lang w:eastAsia="de-CH"/>
              </w:rPr>
              <w:t> </w:t>
            </w:r>
          </w:p>
        </w:tc>
        <w:tc>
          <w:tcPr>
            <w:tcW w:w="701" w:type="pct"/>
            <w:tcBorders>
              <w:top w:val="nil"/>
              <w:left w:val="nil"/>
              <w:bottom w:val="nil"/>
              <w:right w:val="single" w:sz="8" w:space="0" w:color="C0C0C0"/>
            </w:tcBorders>
            <w:vAlign w:val="center"/>
            <w:hideMark/>
          </w:tcPr>
          <w:p w14:paraId="42A4807F" w14:textId="77777777" w:rsidR="00FD476F" w:rsidRDefault="00FD476F">
            <w:pPr>
              <w:rPr>
                <w:rFonts w:cs="Frutiger 45 Light"/>
                <w:color w:val="000000"/>
                <w:sz w:val="16"/>
                <w:szCs w:val="16"/>
                <w:lang w:eastAsia="de-CH"/>
              </w:rPr>
            </w:pPr>
            <w:r>
              <w:rPr>
                <w:rFonts w:cs="Frutiger 45 Light"/>
                <w:color w:val="000000"/>
                <w:sz w:val="16"/>
                <w:szCs w:val="16"/>
                <w:lang w:eastAsia="de-CH"/>
              </w:rPr>
              <w:t> </w:t>
            </w:r>
          </w:p>
        </w:tc>
        <w:tc>
          <w:tcPr>
            <w:tcW w:w="231" w:type="pct"/>
            <w:tcBorders>
              <w:top w:val="nil"/>
              <w:left w:val="nil"/>
              <w:bottom w:val="nil"/>
              <w:right w:val="single" w:sz="8" w:space="0" w:color="C0C0C0"/>
            </w:tcBorders>
            <w:vAlign w:val="center"/>
            <w:hideMark/>
          </w:tcPr>
          <w:p w14:paraId="3BE2723C" w14:textId="69408EE1" w:rsidR="00FD476F" w:rsidRDefault="00FD476F">
            <w:pPr>
              <w:rPr>
                <w:rFonts w:cs="Frutiger 45 Light"/>
                <w:color w:val="000000"/>
                <w:sz w:val="16"/>
                <w:szCs w:val="16"/>
                <w:lang w:eastAsia="de-CH"/>
              </w:rPr>
            </w:pPr>
            <w:r>
              <w:rPr>
                <w:rFonts w:cs="Frutiger 45 Light"/>
                <w:color w:val="000000"/>
                <w:sz w:val="16"/>
                <w:szCs w:val="16"/>
                <w:lang w:eastAsia="de-CH"/>
              </w:rPr>
              <w:t>FUN-1-2</w:t>
            </w:r>
          </w:p>
        </w:tc>
        <w:tc>
          <w:tcPr>
            <w:tcW w:w="830" w:type="pct"/>
            <w:tcBorders>
              <w:top w:val="nil"/>
              <w:left w:val="nil"/>
              <w:bottom w:val="nil"/>
              <w:right w:val="single" w:sz="8" w:space="0" w:color="C0C0C0"/>
            </w:tcBorders>
            <w:vAlign w:val="center"/>
            <w:hideMark/>
          </w:tcPr>
          <w:p w14:paraId="7945496D" w14:textId="28D616BD" w:rsidR="00FD476F" w:rsidRDefault="00FD476F">
            <w:pPr>
              <w:rPr>
                <w:rFonts w:cs="Frutiger 45 Light"/>
                <w:color w:val="000000"/>
                <w:sz w:val="16"/>
                <w:szCs w:val="16"/>
                <w:lang w:eastAsia="de-CH"/>
              </w:rPr>
            </w:pPr>
            <w:r>
              <w:rPr>
                <w:rFonts w:cs="Frutiger 45 Light"/>
                <w:color w:val="000000"/>
                <w:sz w:val="16"/>
                <w:szCs w:val="16"/>
                <w:lang w:eastAsia="de-CH"/>
              </w:rPr>
              <w:t>Delivery of Mater data</w:t>
            </w:r>
          </w:p>
        </w:tc>
        <w:tc>
          <w:tcPr>
            <w:tcW w:w="230" w:type="pct"/>
            <w:tcBorders>
              <w:top w:val="nil"/>
              <w:left w:val="nil"/>
              <w:bottom w:val="nil"/>
              <w:right w:val="single" w:sz="8" w:space="0" w:color="C0C0C0"/>
            </w:tcBorders>
            <w:vAlign w:val="center"/>
          </w:tcPr>
          <w:p w14:paraId="721ECE6F" w14:textId="5732C757" w:rsidR="00FD476F" w:rsidRDefault="007D2D9E">
            <w:pPr>
              <w:rPr>
                <w:rFonts w:cs="Frutiger 45 Light"/>
                <w:color w:val="000000"/>
                <w:sz w:val="16"/>
                <w:szCs w:val="16"/>
                <w:lang w:eastAsia="de-CH"/>
              </w:rPr>
            </w:pPr>
            <w:r>
              <w:rPr>
                <w:rFonts w:cs="Frutiger 45 Light"/>
                <w:color w:val="000000"/>
                <w:sz w:val="16"/>
                <w:szCs w:val="16"/>
                <w:lang w:eastAsia="de-CH"/>
              </w:rPr>
              <w:t>STK-7</w:t>
            </w:r>
          </w:p>
        </w:tc>
        <w:tc>
          <w:tcPr>
            <w:tcW w:w="184" w:type="pct"/>
            <w:tcBorders>
              <w:top w:val="nil"/>
              <w:left w:val="nil"/>
              <w:bottom w:val="nil"/>
              <w:right w:val="single" w:sz="8" w:space="0" w:color="C0C0C0"/>
            </w:tcBorders>
            <w:vAlign w:val="center"/>
          </w:tcPr>
          <w:p w14:paraId="22E2717C" w14:textId="69C51FFA" w:rsidR="00FD476F" w:rsidRDefault="007D2D9E">
            <w:pPr>
              <w:jc w:val="center"/>
              <w:rPr>
                <w:rFonts w:cs="Frutiger 45 Light"/>
                <w:color w:val="000000"/>
                <w:sz w:val="16"/>
                <w:szCs w:val="16"/>
                <w:lang w:eastAsia="de-CH"/>
              </w:rPr>
            </w:pPr>
            <w:r>
              <w:rPr>
                <w:rFonts w:cs="Frutiger 45 Light"/>
                <w:color w:val="000000"/>
                <w:sz w:val="16"/>
                <w:szCs w:val="16"/>
                <w:lang w:eastAsia="de-CH"/>
              </w:rPr>
              <w:t>M</w:t>
            </w:r>
          </w:p>
        </w:tc>
        <w:tc>
          <w:tcPr>
            <w:tcW w:w="277" w:type="pct"/>
            <w:tcBorders>
              <w:top w:val="nil"/>
              <w:left w:val="nil"/>
              <w:bottom w:val="nil"/>
              <w:right w:val="single" w:sz="8" w:space="0" w:color="C0C0C0"/>
            </w:tcBorders>
            <w:vAlign w:val="center"/>
          </w:tcPr>
          <w:p w14:paraId="642870F2" w14:textId="230AC18B" w:rsidR="00FD476F" w:rsidRDefault="007D2D9E">
            <w:pPr>
              <w:rPr>
                <w:rFonts w:cs="Frutiger 45 Light"/>
                <w:color w:val="000000"/>
                <w:sz w:val="16"/>
                <w:szCs w:val="16"/>
                <w:lang w:eastAsia="de-CH"/>
              </w:rPr>
            </w:pPr>
            <w:r>
              <w:rPr>
                <w:rFonts w:cs="Frutiger 45 Light"/>
                <w:color w:val="000000"/>
                <w:sz w:val="16"/>
                <w:szCs w:val="16"/>
                <w:lang w:eastAsia="de-CH"/>
              </w:rPr>
              <w:t>OK</w:t>
            </w:r>
          </w:p>
        </w:tc>
        <w:tc>
          <w:tcPr>
            <w:tcW w:w="1291" w:type="pct"/>
            <w:tcBorders>
              <w:top w:val="nil"/>
              <w:left w:val="nil"/>
              <w:bottom w:val="single" w:sz="8" w:space="0" w:color="C0C0C0"/>
              <w:right w:val="single" w:sz="8" w:space="0" w:color="C0C0C0"/>
            </w:tcBorders>
            <w:vAlign w:val="center"/>
            <w:hideMark/>
          </w:tcPr>
          <w:p w14:paraId="7E81D804" w14:textId="6D60332C" w:rsidR="00FD476F" w:rsidRPr="00933CFA" w:rsidRDefault="00FD476F">
            <w:pPr>
              <w:rPr>
                <w:rFonts w:cs="Frutiger 45 Light"/>
                <w:color w:val="000000"/>
                <w:sz w:val="16"/>
                <w:szCs w:val="16"/>
                <w:lang w:val="en-US" w:eastAsia="de-CH"/>
              </w:rPr>
            </w:pPr>
            <w:r w:rsidRPr="00933CFA">
              <w:rPr>
                <w:rFonts w:cs="Frutiger 45 Light"/>
                <w:color w:val="000000"/>
                <w:sz w:val="16"/>
                <w:szCs w:val="16"/>
                <w:lang w:val="en-US" w:eastAsia="de-CH"/>
              </w:rPr>
              <w:t>FaFo-1-6 Processing of file delivery</w:t>
            </w:r>
          </w:p>
        </w:tc>
        <w:tc>
          <w:tcPr>
            <w:tcW w:w="261" w:type="pct"/>
            <w:tcBorders>
              <w:top w:val="nil"/>
              <w:left w:val="nil"/>
              <w:bottom w:val="single" w:sz="8" w:space="0" w:color="C0C0C0"/>
              <w:right w:val="single" w:sz="8" w:space="0" w:color="C0C0C0"/>
            </w:tcBorders>
            <w:vAlign w:val="center"/>
          </w:tcPr>
          <w:p w14:paraId="56490511" w14:textId="75EF012C" w:rsidR="00FD476F" w:rsidRPr="00933CFA" w:rsidRDefault="00FD476F">
            <w:pPr>
              <w:rPr>
                <w:rFonts w:cs="Frutiger 45 Light"/>
                <w:color w:val="000000"/>
                <w:sz w:val="16"/>
                <w:szCs w:val="16"/>
                <w:lang w:val="en-US" w:eastAsia="de-CH"/>
              </w:rPr>
            </w:pPr>
          </w:p>
        </w:tc>
        <w:tc>
          <w:tcPr>
            <w:tcW w:w="430" w:type="pct"/>
            <w:tcBorders>
              <w:top w:val="nil"/>
              <w:left w:val="nil"/>
              <w:bottom w:val="single" w:sz="8" w:space="0" w:color="C0C0C0"/>
              <w:right w:val="single" w:sz="8" w:space="0" w:color="C0C0C0"/>
            </w:tcBorders>
            <w:vAlign w:val="center"/>
          </w:tcPr>
          <w:p w14:paraId="4A544181" w14:textId="7FC590E8" w:rsidR="00FD476F" w:rsidRPr="00933CFA" w:rsidRDefault="00FD476F">
            <w:pPr>
              <w:rPr>
                <w:rFonts w:cs="Frutiger 45 Light"/>
                <w:color w:val="000000"/>
                <w:sz w:val="16"/>
                <w:szCs w:val="16"/>
                <w:lang w:val="en-US" w:eastAsia="de-CH"/>
              </w:rPr>
            </w:pPr>
          </w:p>
        </w:tc>
        <w:tc>
          <w:tcPr>
            <w:tcW w:w="322" w:type="pct"/>
            <w:tcBorders>
              <w:top w:val="nil"/>
              <w:left w:val="nil"/>
              <w:bottom w:val="single" w:sz="8" w:space="0" w:color="C0C0C0"/>
              <w:right w:val="single" w:sz="8" w:space="0" w:color="C0C0C0"/>
            </w:tcBorders>
            <w:vAlign w:val="center"/>
          </w:tcPr>
          <w:p w14:paraId="1D61D406" w14:textId="4A497461" w:rsidR="00FD476F" w:rsidRPr="00933CFA" w:rsidRDefault="00FD476F">
            <w:pPr>
              <w:rPr>
                <w:rFonts w:cs="Frutiger 45 Light"/>
                <w:color w:val="000000"/>
                <w:sz w:val="16"/>
                <w:szCs w:val="16"/>
                <w:lang w:val="en-US" w:eastAsia="de-CH"/>
              </w:rPr>
            </w:pPr>
          </w:p>
        </w:tc>
      </w:tr>
      <w:tr w:rsidR="00FD476F" w:rsidRPr="00FE7A68" w14:paraId="1158616C" w14:textId="77777777" w:rsidTr="006E2377">
        <w:trPr>
          <w:trHeight w:val="276"/>
        </w:trPr>
        <w:tc>
          <w:tcPr>
            <w:tcW w:w="243" w:type="pct"/>
            <w:tcBorders>
              <w:top w:val="nil"/>
              <w:left w:val="single" w:sz="8" w:space="0" w:color="C0C0C0"/>
              <w:bottom w:val="single" w:sz="8" w:space="0" w:color="C0C0C0"/>
              <w:right w:val="single" w:sz="8" w:space="0" w:color="C0C0C0"/>
            </w:tcBorders>
            <w:vAlign w:val="center"/>
            <w:hideMark/>
          </w:tcPr>
          <w:p w14:paraId="6AD54B10" w14:textId="77777777" w:rsidR="00FD476F" w:rsidRPr="00933CFA" w:rsidRDefault="00FD476F">
            <w:pPr>
              <w:rPr>
                <w:rFonts w:cs="Frutiger 45 Light"/>
                <w:color w:val="000000"/>
                <w:sz w:val="16"/>
                <w:szCs w:val="16"/>
                <w:lang w:val="en-US" w:eastAsia="de-CH"/>
              </w:rPr>
            </w:pPr>
            <w:r w:rsidRPr="00933CFA">
              <w:rPr>
                <w:rFonts w:cs="Frutiger 45 Light"/>
                <w:color w:val="000000"/>
                <w:sz w:val="16"/>
                <w:szCs w:val="16"/>
                <w:lang w:val="en-US" w:eastAsia="de-CH"/>
              </w:rPr>
              <w:t> </w:t>
            </w:r>
          </w:p>
        </w:tc>
        <w:tc>
          <w:tcPr>
            <w:tcW w:w="701" w:type="pct"/>
            <w:tcBorders>
              <w:top w:val="nil"/>
              <w:left w:val="nil"/>
              <w:bottom w:val="single" w:sz="8" w:space="0" w:color="C0C0C0"/>
              <w:right w:val="single" w:sz="8" w:space="0" w:color="C0C0C0"/>
            </w:tcBorders>
            <w:vAlign w:val="center"/>
            <w:hideMark/>
          </w:tcPr>
          <w:p w14:paraId="13AD9CA0" w14:textId="77777777" w:rsidR="00FD476F" w:rsidRPr="00933CFA" w:rsidRDefault="00FD476F">
            <w:pPr>
              <w:rPr>
                <w:rFonts w:cs="Frutiger 45 Light"/>
                <w:color w:val="000000"/>
                <w:sz w:val="16"/>
                <w:szCs w:val="16"/>
                <w:lang w:val="en-US" w:eastAsia="de-CH"/>
              </w:rPr>
            </w:pPr>
            <w:r w:rsidRPr="00933CFA">
              <w:rPr>
                <w:rFonts w:cs="Frutiger 45 Light"/>
                <w:color w:val="000000"/>
                <w:sz w:val="16"/>
                <w:szCs w:val="16"/>
                <w:lang w:val="en-US" w:eastAsia="de-CH"/>
              </w:rPr>
              <w:t> </w:t>
            </w:r>
          </w:p>
        </w:tc>
        <w:tc>
          <w:tcPr>
            <w:tcW w:w="231" w:type="pct"/>
            <w:tcBorders>
              <w:top w:val="nil"/>
              <w:left w:val="nil"/>
              <w:bottom w:val="single" w:sz="8" w:space="0" w:color="C0C0C0"/>
              <w:right w:val="single" w:sz="8" w:space="0" w:color="C0C0C0"/>
            </w:tcBorders>
            <w:vAlign w:val="center"/>
            <w:hideMark/>
          </w:tcPr>
          <w:p w14:paraId="065E6AB0" w14:textId="77777777" w:rsidR="00FD476F" w:rsidRPr="00933CFA" w:rsidRDefault="00FD476F">
            <w:pPr>
              <w:rPr>
                <w:rFonts w:cs="Frutiger 45 Light"/>
                <w:color w:val="000000"/>
                <w:sz w:val="16"/>
                <w:szCs w:val="16"/>
                <w:lang w:val="en-US" w:eastAsia="de-CH"/>
              </w:rPr>
            </w:pPr>
            <w:r w:rsidRPr="00933CFA">
              <w:rPr>
                <w:rFonts w:cs="Frutiger 45 Light"/>
                <w:color w:val="000000"/>
                <w:sz w:val="16"/>
                <w:szCs w:val="16"/>
                <w:lang w:val="en-US" w:eastAsia="de-CH"/>
              </w:rPr>
              <w:t> </w:t>
            </w:r>
          </w:p>
        </w:tc>
        <w:tc>
          <w:tcPr>
            <w:tcW w:w="830" w:type="pct"/>
            <w:tcBorders>
              <w:top w:val="nil"/>
              <w:left w:val="nil"/>
              <w:bottom w:val="single" w:sz="8" w:space="0" w:color="C0C0C0"/>
              <w:right w:val="single" w:sz="8" w:space="0" w:color="C0C0C0"/>
            </w:tcBorders>
            <w:vAlign w:val="center"/>
            <w:hideMark/>
          </w:tcPr>
          <w:p w14:paraId="6F2F9D21" w14:textId="77777777" w:rsidR="00FD476F" w:rsidRPr="00933CFA" w:rsidRDefault="00FD476F">
            <w:pPr>
              <w:rPr>
                <w:rFonts w:cs="Frutiger 45 Light"/>
                <w:color w:val="000000"/>
                <w:sz w:val="16"/>
                <w:szCs w:val="16"/>
                <w:lang w:val="en-US" w:eastAsia="de-CH"/>
              </w:rPr>
            </w:pPr>
            <w:r w:rsidRPr="00933CFA">
              <w:rPr>
                <w:rFonts w:cs="Frutiger 45 Light"/>
                <w:color w:val="000000"/>
                <w:sz w:val="16"/>
                <w:szCs w:val="16"/>
                <w:lang w:val="en-US" w:eastAsia="de-CH"/>
              </w:rPr>
              <w:t> </w:t>
            </w:r>
          </w:p>
        </w:tc>
        <w:tc>
          <w:tcPr>
            <w:tcW w:w="230" w:type="pct"/>
            <w:tcBorders>
              <w:top w:val="nil"/>
              <w:left w:val="nil"/>
              <w:bottom w:val="single" w:sz="8" w:space="0" w:color="C0C0C0"/>
              <w:right w:val="single" w:sz="8" w:space="0" w:color="C0C0C0"/>
            </w:tcBorders>
            <w:vAlign w:val="center"/>
          </w:tcPr>
          <w:p w14:paraId="10ABE7DD" w14:textId="52162813" w:rsidR="00FD476F" w:rsidRDefault="007D2D9E">
            <w:pPr>
              <w:rPr>
                <w:rFonts w:cs="Frutiger 45 Light"/>
                <w:color w:val="000000"/>
                <w:sz w:val="16"/>
                <w:szCs w:val="16"/>
                <w:lang w:eastAsia="de-CH"/>
              </w:rPr>
            </w:pPr>
            <w:r>
              <w:rPr>
                <w:rFonts w:cs="Frutiger 45 Light"/>
                <w:color w:val="000000"/>
                <w:sz w:val="16"/>
                <w:szCs w:val="16"/>
                <w:lang w:eastAsia="de-CH"/>
              </w:rPr>
              <w:t>STK-7</w:t>
            </w:r>
          </w:p>
        </w:tc>
        <w:tc>
          <w:tcPr>
            <w:tcW w:w="184" w:type="pct"/>
            <w:tcBorders>
              <w:top w:val="nil"/>
              <w:left w:val="nil"/>
              <w:bottom w:val="single" w:sz="8" w:space="0" w:color="C0C0C0"/>
              <w:right w:val="single" w:sz="8" w:space="0" w:color="C0C0C0"/>
            </w:tcBorders>
            <w:vAlign w:val="center"/>
          </w:tcPr>
          <w:p w14:paraId="2DEAB9EA" w14:textId="4A68B7A0" w:rsidR="00FD476F" w:rsidRDefault="007D2D9E">
            <w:pPr>
              <w:jc w:val="center"/>
              <w:rPr>
                <w:rFonts w:cs="Frutiger 45 Light"/>
                <w:color w:val="000000"/>
                <w:sz w:val="16"/>
                <w:szCs w:val="16"/>
                <w:lang w:eastAsia="de-CH"/>
              </w:rPr>
            </w:pPr>
            <w:r>
              <w:rPr>
                <w:rFonts w:cs="Frutiger 45 Light"/>
                <w:color w:val="000000"/>
                <w:sz w:val="16"/>
                <w:szCs w:val="16"/>
                <w:lang w:eastAsia="de-CH"/>
              </w:rPr>
              <w:t>M</w:t>
            </w:r>
          </w:p>
        </w:tc>
        <w:tc>
          <w:tcPr>
            <w:tcW w:w="277" w:type="pct"/>
            <w:tcBorders>
              <w:top w:val="nil"/>
              <w:left w:val="nil"/>
              <w:bottom w:val="single" w:sz="8" w:space="0" w:color="C0C0C0"/>
              <w:right w:val="single" w:sz="8" w:space="0" w:color="C0C0C0"/>
            </w:tcBorders>
            <w:vAlign w:val="center"/>
          </w:tcPr>
          <w:p w14:paraId="20EB1B6E" w14:textId="6EAFBA53" w:rsidR="00FD476F" w:rsidRDefault="007D2D9E">
            <w:pPr>
              <w:rPr>
                <w:rFonts w:cs="Frutiger 45 Light"/>
                <w:color w:val="000000"/>
                <w:sz w:val="16"/>
                <w:szCs w:val="16"/>
                <w:lang w:eastAsia="de-CH"/>
              </w:rPr>
            </w:pPr>
            <w:r>
              <w:rPr>
                <w:rFonts w:cs="Frutiger 45 Light"/>
                <w:color w:val="000000"/>
                <w:sz w:val="16"/>
                <w:szCs w:val="16"/>
                <w:lang w:eastAsia="de-CH"/>
              </w:rPr>
              <w:t>OK</w:t>
            </w:r>
          </w:p>
        </w:tc>
        <w:tc>
          <w:tcPr>
            <w:tcW w:w="1291" w:type="pct"/>
            <w:tcBorders>
              <w:top w:val="nil"/>
              <w:left w:val="nil"/>
              <w:bottom w:val="single" w:sz="8" w:space="0" w:color="C0C0C0"/>
              <w:right w:val="single" w:sz="8" w:space="0" w:color="C0C0C0"/>
            </w:tcBorders>
            <w:vAlign w:val="center"/>
            <w:hideMark/>
          </w:tcPr>
          <w:p w14:paraId="76880122" w14:textId="07EA64F3" w:rsidR="00FD476F" w:rsidRPr="00933CFA" w:rsidRDefault="00FD476F">
            <w:pPr>
              <w:rPr>
                <w:rFonts w:cs="Frutiger 45 Light"/>
                <w:color w:val="000000"/>
                <w:sz w:val="16"/>
                <w:szCs w:val="16"/>
                <w:lang w:val="en-US" w:eastAsia="de-CH"/>
              </w:rPr>
            </w:pPr>
            <w:r w:rsidRPr="00933CFA">
              <w:rPr>
                <w:rFonts w:cs="Frutiger 45 Light"/>
                <w:color w:val="000000"/>
                <w:sz w:val="16"/>
                <w:szCs w:val="16"/>
                <w:lang w:val="en-US" w:eastAsia="de-CH"/>
              </w:rPr>
              <w:t>FaFo-1-7 Provision of data to SPS</w:t>
            </w:r>
          </w:p>
        </w:tc>
        <w:tc>
          <w:tcPr>
            <w:tcW w:w="261" w:type="pct"/>
            <w:tcBorders>
              <w:top w:val="nil"/>
              <w:left w:val="nil"/>
              <w:bottom w:val="single" w:sz="8" w:space="0" w:color="C0C0C0"/>
              <w:right w:val="single" w:sz="8" w:space="0" w:color="C0C0C0"/>
            </w:tcBorders>
            <w:vAlign w:val="center"/>
          </w:tcPr>
          <w:p w14:paraId="5AA05BB4" w14:textId="6D0CF3C3" w:rsidR="00FD476F" w:rsidRPr="00933CFA" w:rsidRDefault="00FD476F">
            <w:pPr>
              <w:rPr>
                <w:rFonts w:cs="Frutiger 45 Light"/>
                <w:color w:val="000000"/>
                <w:sz w:val="16"/>
                <w:szCs w:val="16"/>
                <w:lang w:val="en-US" w:eastAsia="de-CH"/>
              </w:rPr>
            </w:pPr>
          </w:p>
        </w:tc>
        <w:tc>
          <w:tcPr>
            <w:tcW w:w="430" w:type="pct"/>
            <w:tcBorders>
              <w:top w:val="nil"/>
              <w:left w:val="nil"/>
              <w:bottom w:val="single" w:sz="8" w:space="0" w:color="C0C0C0"/>
              <w:right w:val="single" w:sz="8" w:space="0" w:color="C0C0C0"/>
            </w:tcBorders>
            <w:vAlign w:val="center"/>
          </w:tcPr>
          <w:p w14:paraId="54EAE6E0" w14:textId="5954FF94" w:rsidR="00FD476F" w:rsidRPr="00933CFA" w:rsidRDefault="00FD476F">
            <w:pPr>
              <w:rPr>
                <w:rFonts w:cs="Frutiger 45 Light"/>
                <w:color w:val="000000"/>
                <w:sz w:val="16"/>
                <w:szCs w:val="16"/>
                <w:lang w:val="en-US" w:eastAsia="de-CH"/>
              </w:rPr>
            </w:pPr>
          </w:p>
        </w:tc>
        <w:tc>
          <w:tcPr>
            <w:tcW w:w="322" w:type="pct"/>
            <w:tcBorders>
              <w:top w:val="nil"/>
              <w:left w:val="nil"/>
              <w:bottom w:val="single" w:sz="8" w:space="0" w:color="C0C0C0"/>
              <w:right w:val="single" w:sz="8" w:space="0" w:color="C0C0C0"/>
            </w:tcBorders>
            <w:vAlign w:val="center"/>
          </w:tcPr>
          <w:p w14:paraId="52A7FB16" w14:textId="7F029802" w:rsidR="00FD476F" w:rsidRPr="00933CFA" w:rsidRDefault="00FD476F">
            <w:pPr>
              <w:rPr>
                <w:rFonts w:cs="Frutiger 45 Light"/>
                <w:color w:val="000000"/>
                <w:sz w:val="16"/>
                <w:szCs w:val="16"/>
                <w:lang w:val="en-US" w:eastAsia="de-CH"/>
              </w:rPr>
            </w:pPr>
          </w:p>
        </w:tc>
      </w:tr>
      <w:tr w:rsidR="00453728" w:rsidRPr="00FE7A68" w14:paraId="196786D6" w14:textId="77777777" w:rsidTr="006E2377">
        <w:trPr>
          <w:trHeight w:val="276"/>
        </w:trPr>
        <w:tc>
          <w:tcPr>
            <w:tcW w:w="243" w:type="pct"/>
            <w:tcBorders>
              <w:top w:val="nil"/>
              <w:left w:val="single" w:sz="8" w:space="0" w:color="C0C0C0"/>
              <w:bottom w:val="nil"/>
              <w:right w:val="single" w:sz="8" w:space="0" w:color="C0C0C0"/>
            </w:tcBorders>
            <w:shd w:val="clear" w:color="auto" w:fill="EBF1DE"/>
            <w:vAlign w:val="center"/>
            <w:hideMark/>
          </w:tcPr>
          <w:p w14:paraId="069E2B54" w14:textId="77777777" w:rsidR="00FD476F" w:rsidRDefault="00FD476F">
            <w:pPr>
              <w:rPr>
                <w:rFonts w:cs="Frutiger 45 Light"/>
                <w:color w:val="000000"/>
                <w:sz w:val="16"/>
                <w:szCs w:val="16"/>
                <w:lang w:eastAsia="de-CH"/>
              </w:rPr>
            </w:pPr>
            <w:r>
              <w:rPr>
                <w:rFonts w:cs="Frutiger 45 Light"/>
                <w:color w:val="000000"/>
                <w:sz w:val="16"/>
                <w:szCs w:val="16"/>
                <w:lang w:eastAsia="de-CH"/>
              </w:rPr>
              <w:t>BUC-2</w:t>
            </w:r>
          </w:p>
        </w:tc>
        <w:tc>
          <w:tcPr>
            <w:tcW w:w="701" w:type="pct"/>
            <w:tcBorders>
              <w:top w:val="nil"/>
              <w:left w:val="nil"/>
              <w:bottom w:val="nil"/>
              <w:right w:val="single" w:sz="8" w:space="0" w:color="C0C0C0"/>
            </w:tcBorders>
            <w:shd w:val="clear" w:color="auto" w:fill="EBF1DE"/>
            <w:vAlign w:val="center"/>
            <w:hideMark/>
          </w:tcPr>
          <w:p w14:paraId="7CF0E6BD" w14:textId="1561925E" w:rsidR="00FD476F" w:rsidRDefault="00FD476F" w:rsidP="00FD476F">
            <w:pPr>
              <w:rPr>
                <w:rFonts w:cs="Frutiger 45 Light"/>
                <w:color w:val="000000"/>
                <w:sz w:val="16"/>
                <w:szCs w:val="16"/>
                <w:lang w:eastAsia="de-CH"/>
              </w:rPr>
            </w:pPr>
            <w:r w:rsidRPr="008E4C5F">
              <w:rPr>
                <w:rFonts w:cs="Frutiger 45 Light"/>
                <w:color w:val="000000"/>
                <w:sz w:val="16"/>
                <w:szCs w:val="16"/>
                <w:lang w:eastAsia="de-CH"/>
              </w:rPr>
              <w:t xml:space="preserve">Provide </w:t>
            </w:r>
            <w:r>
              <w:rPr>
                <w:rFonts w:cs="Frutiger 45 Light"/>
                <w:color w:val="000000"/>
                <w:sz w:val="16"/>
                <w:szCs w:val="16"/>
                <w:lang w:eastAsia="de-CH"/>
              </w:rPr>
              <w:t>consingment</w:t>
            </w:r>
            <w:r w:rsidRPr="008E4C5F">
              <w:rPr>
                <w:rFonts w:cs="Frutiger 45 Light"/>
                <w:color w:val="000000"/>
                <w:sz w:val="16"/>
                <w:szCs w:val="16"/>
                <w:lang w:eastAsia="de-CH"/>
              </w:rPr>
              <w:t xml:space="preserve"> data</w:t>
            </w:r>
          </w:p>
        </w:tc>
        <w:tc>
          <w:tcPr>
            <w:tcW w:w="231" w:type="pct"/>
            <w:tcBorders>
              <w:top w:val="nil"/>
              <w:left w:val="nil"/>
              <w:bottom w:val="single" w:sz="8" w:space="0" w:color="C0C0C0"/>
              <w:right w:val="single" w:sz="8" w:space="0" w:color="C0C0C0"/>
            </w:tcBorders>
            <w:shd w:val="clear" w:color="auto" w:fill="EBF1DE"/>
            <w:vAlign w:val="center"/>
            <w:hideMark/>
          </w:tcPr>
          <w:p w14:paraId="40D0EDD3" w14:textId="77777777" w:rsidR="00FD476F" w:rsidRDefault="00FD476F">
            <w:pPr>
              <w:rPr>
                <w:rFonts w:cs="Frutiger 45 Light"/>
                <w:color w:val="000000"/>
                <w:sz w:val="16"/>
                <w:szCs w:val="16"/>
                <w:lang w:eastAsia="de-CH"/>
              </w:rPr>
            </w:pPr>
            <w:r>
              <w:rPr>
                <w:rFonts w:cs="Frutiger 45 Light"/>
                <w:color w:val="000000"/>
                <w:sz w:val="16"/>
                <w:szCs w:val="16"/>
                <w:lang w:eastAsia="de-CH"/>
              </w:rPr>
              <w:t>FUN-2-1</w:t>
            </w:r>
          </w:p>
        </w:tc>
        <w:tc>
          <w:tcPr>
            <w:tcW w:w="830" w:type="pct"/>
            <w:tcBorders>
              <w:top w:val="nil"/>
              <w:left w:val="nil"/>
              <w:bottom w:val="single" w:sz="8" w:space="0" w:color="C0C0C0"/>
              <w:right w:val="single" w:sz="8" w:space="0" w:color="C0C0C0"/>
            </w:tcBorders>
            <w:shd w:val="clear" w:color="auto" w:fill="EBF1DE"/>
            <w:vAlign w:val="center"/>
            <w:hideMark/>
          </w:tcPr>
          <w:p w14:paraId="2A409996" w14:textId="425DCDA8" w:rsidR="00FD476F" w:rsidRDefault="00FD476F">
            <w:pPr>
              <w:rPr>
                <w:rFonts w:cs="Frutiger 45 Light"/>
                <w:color w:val="000000"/>
                <w:sz w:val="16"/>
                <w:szCs w:val="16"/>
                <w:lang w:eastAsia="de-CH"/>
              </w:rPr>
            </w:pPr>
            <w:r>
              <w:rPr>
                <w:rFonts w:cs="Frutiger 45 Light"/>
                <w:color w:val="000000"/>
                <w:sz w:val="16"/>
                <w:szCs w:val="16"/>
                <w:lang w:eastAsia="de-CH"/>
              </w:rPr>
              <w:t>Data from sorting</w:t>
            </w:r>
          </w:p>
        </w:tc>
        <w:tc>
          <w:tcPr>
            <w:tcW w:w="230" w:type="pct"/>
            <w:tcBorders>
              <w:top w:val="nil"/>
              <w:left w:val="nil"/>
              <w:bottom w:val="single" w:sz="8" w:space="0" w:color="C0C0C0"/>
              <w:right w:val="single" w:sz="8" w:space="0" w:color="C0C0C0"/>
            </w:tcBorders>
            <w:shd w:val="clear" w:color="auto" w:fill="EBF1DE"/>
            <w:vAlign w:val="center"/>
          </w:tcPr>
          <w:p w14:paraId="0B50D27B" w14:textId="4C849297" w:rsidR="00FD476F" w:rsidRDefault="007D2D9E">
            <w:pPr>
              <w:rPr>
                <w:rFonts w:cs="Frutiger 45 Light"/>
                <w:color w:val="000000"/>
                <w:sz w:val="16"/>
                <w:szCs w:val="16"/>
                <w:lang w:eastAsia="de-CH"/>
              </w:rPr>
            </w:pPr>
            <w:r>
              <w:rPr>
                <w:rFonts w:cs="Frutiger 45 Light"/>
                <w:color w:val="000000"/>
                <w:sz w:val="16"/>
                <w:szCs w:val="16"/>
                <w:lang w:eastAsia="de-CH"/>
              </w:rPr>
              <w:t>STK-2</w:t>
            </w:r>
          </w:p>
        </w:tc>
        <w:tc>
          <w:tcPr>
            <w:tcW w:w="184" w:type="pct"/>
            <w:tcBorders>
              <w:top w:val="nil"/>
              <w:left w:val="nil"/>
              <w:bottom w:val="single" w:sz="8" w:space="0" w:color="C0C0C0"/>
              <w:right w:val="single" w:sz="8" w:space="0" w:color="C0C0C0"/>
            </w:tcBorders>
            <w:shd w:val="clear" w:color="auto" w:fill="EBF1DE"/>
            <w:vAlign w:val="center"/>
          </w:tcPr>
          <w:p w14:paraId="36A77AFF" w14:textId="2E594DFE" w:rsidR="00FD476F" w:rsidRDefault="007D2D9E">
            <w:pPr>
              <w:jc w:val="center"/>
              <w:rPr>
                <w:rFonts w:cs="Frutiger 45 Light"/>
                <w:color w:val="000000"/>
                <w:sz w:val="16"/>
                <w:szCs w:val="16"/>
                <w:lang w:eastAsia="de-CH"/>
              </w:rPr>
            </w:pPr>
            <w:r>
              <w:rPr>
                <w:rFonts w:cs="Frutiger 45 Light"/>
                <w:color w:val="000000"/>
                <w:sz w:val="16"/>
                <w:szCs w:val="16"/>
                <w:lang w:eastAsia="de-CH"/>
              </w:rPr>
              <w:t>M</w:t>
            </w:r>
          </w:p>
        </w:tc>
        <w:tc>
          <w:tcPr>
            <w:tcW w:w="277" w:type="pct"/>
            <w:tcBorders>
              <w:top w:val="nil"/>
              <w:left w:val="nil"/>
              <w:bottom w:val="single" w:sz="8" w:space="0" w:color="C0C0C0"/>
              <w:right w:val="single" w:sz="8" w:space="0" w:color="C0C0C0"/>
            </w:tcBorders>
            <w:shd w:val="clear" w:color="auto" w:fill="EBF1DE"/>
            <w:vAlign w:val="center"/>
          </w:tcPr>
          <w:p w14:paraId="522658F6" w14:textId="668BF145" w:rsidR="00FD476F" w:rsidRDefault="007D2D9E">
            <w:pPr>
              <w:rPr>
                <w:rFonts w:cs="Frutiger 45 Light"/>
                <w:color w:val="000000"/>
                <w:sz w:val="16"/>
                <w:szCs w:val="16"/>
                <w:lang w:eastAsia="de-CH"/>
              </w:rPr>
            </w:pPr>
            <w:r>
              <w:rPr>
                <w:rFonts w:cs="Frutiger 45 Light"/>
                <w:color w:val="000000"/>
                <w:sz w:val="16"/>
                <w:szCs w:val="16"/>
                <w:lang w:eastAsia="de-CH"/>
              </w:rPr>
              <w:t>OK</w:t>
            </w:r>
          </w:p>
        </w:tc>
        <w:tc>
          <w:tcPr>
            <w:tcW w:w="1291" w:type="pct"/>
            <w:tcBorders>
              <w:top w:val="nil"/>
              <w:left w:val="nil"/>
              <w:bottom w:val="single" w:sz="8" w:space="0" w:color="C0C0C0"/>
              <w:right w:val="single" w:sz="8" w:space="0" w:color="C0C0C0"/>
            </w:tcBorders>
            <w:shd w:val="clear" w:color="auto" w:fill="EBF1DE"/>
            <w:vAlign w:val="center"/>
            <w:hideMark/>
          </w:tcPr>
          <w:p w14:paraId="242FA46B" w14:textId="138F8CDF" w:rsidR="00FD476F" w:rsidRPr="00933CFA" w:rsidRDefault="00FD476F">
            <w:pPr>
              <w:rPr>
                <w:rFonts w:cs="Frutiger 45 Light"/>
                <w:color w:val="000000"/>
                <w:sz w:val="16"/>
                <w:szCs w:val="16"/>
                <w:lang w:val="en-US" w:eastAsia="de-CH"/>
              </w:rPr>
            </w:pPr>
            <w:r w:rsidRPr="00933CFA">
              <w:rPr>
                <w:rFonts w:cs="Frutiger 45 Light"/>
                <w:color w:val="000000"/>
                <w:sz w:val="16"/>
                <w:szCs w:val="16"/>
                <w:lang w:val="en-US" w:eastAsia="de-CH"/>
              </w:rPr>
              <w:t>FaFo-2-1 Read data of RPP</w:t>
            </w:r>
          </w:p>
        </w:tc>
        <w:tc>
          <w:tcPr>
            <w:tcW w:w="261" w:type="pct"/>
            <w:tcBorders>
              <w:top w:val="nil"/>
              <w:left w:val="nil"/>
              <w:bottom w:val="single" w:sz="8" w:space="0" w:color="C0C0C0"/>
              <w:right w:val="single" w:sz="8" w:space="0" w:color="C0C0C0"/>
            </w:tcBorders>
            <w:shd w:val="clear" w:color="auto" w:fill="EBF1DE"/>
            <w:vAlign w:val="center"/>
          </w:tcPr>
          <w:p w14:paraId="52C3688C" w14:textId="77777777" w:rsidR="00FD476F" w:rsidRPr="00933CFA" w:rsidRDefault="00FD476F">
            <w:pPr>
              <w:rPr>
                <w:rFonts w:cs="Frutiger 45 Light"/>
                <w:color w:val="000000"/>
                <w:sz w:val="16"/>
                <w:szCs w:val="16"/>
                <w:lang w:val="en-US" w:eastAsia="de-CH"/>
              </w:rPr>
            </w:pPr>
          </w:p>
        </w:tc>
        <w:tc>
          <w:tcPr>
            <w:tcW w:w="430" w:type="pct"/>
            <w:tcBorders>
              <w:top w:val="nil"/>
              <w:left w:val="nil"/>
              <w:bottom w:val="single" w:sz="8" w:space="0" w:color="C0C0C0"/>
              <w:right w:val="single" w:sz="8" w:space="0" w:color="C0C0C0"/>
            </w:tcBorders>
            <w:shd w:val="clear" w:color="auto" w:fill="EBF1DE"/>
            <w:vAlign w:val="center"/>
          </w:tcPr>
          <w:p w14:paraId="2D8EAE3C" w14:textId="77777777" w:rsidR="00FD476F" w:rsidRPr="00933CFA" w:rsidRDefault="00FD476F">
            <w:pPr>
              <w:rPr>
                <w:rFonts w:cs="Frutiger 45 Light"/>
                <w:color w:val="000000"/>
                <w:sz w:val="16"/>
                <w:szCs w:val="16"/>
                <w:lang w:val="en-US" w:eastAsia="de-CH"/>
              </w:rPr>
            </w:pPr>
          </w:p>
        </w:tc>
        <w:tc>
          <w:tcPr>
            <w:tcW w:w="322" w:type="pct"/>
            <w:tcBorders>
              <w:top w:val="nil"/>
              <w:left w:val="nil"/>
              <w:bottom w:val="single" w:sz="8" w:space="0" w:color="C0C0C0"/>
              <w:right w:val="single" w:sz="8" w:space="0" w:color="C0C0C0"/>
            </w:tcBorders>
            <w:shd w:val="clear" w:color="auto" w:fill="EBF1DE"/>
            <w:vAlign w:val="center"/>
          </w:tcPr>
          <w:p w14:paraId="55BEF270" w14:textId="77777777" w:rsidR="00FD476F" w:rsidRPr="00933CFA" w:rsidRDefault="00FD476F">
            <w:pPr>
              <w:jc w:val="right"/>
              <w:rPr>
                <w:rFonts w:cs="Frutiger 45 Light"/>
                <w:color w:val="000000"/>
                <w:sz w:val="16"/>
                <w:szCs w:val="16"/>
                <w:lang w:val="en-US" w:eastAsia="de-CH"/>
              </w:rPr>
            </w:pPr>
          </w:p>
        </w:tc>
      </w:tr>
      <w:tr w:rsidR="00453728" w14:paraId="293356CB" w14:textId="77777777" w:rsidTr="00FD476F">
        <w:trPr>
          <w:trHeight w:val="276"/>
        </w:trPr>
        <w:tc>
          <w:tcPr>
            <w:tcW w:w="243" w:type="pct"/>
            <w:tcBorders>
              <w:top w:val="nil"/>
              <w:left w:val="single" w:sz="8" w:space="0" w:color="C0C0C0"/>
              <w:bottom w:val="nil"/>
              <w:right w:val="single" w:sz="8" w:space="0" w:color="C0C0C0"/>
            </w:tcBorders>
            <w:shd w:val="clear" w:color="auto" w:fill="EBF1DE"/>
            <w:vAlign w:val="center"/>
            <w:hideMark/>
          </w:tcPr>
          <w:p w14:paraId="33AC728B" w14:textId="77777777" w:rsidR="00FD476F" w:rsidRPr="00933CFA" w:rsidRDefault="00FD476F">
            <w:pPr>
              <w:rPr>
                <w:rFonts w:cs="Frutiger 45 Light"/>
                <w:color w:val="000000"/>
                <w:sz w:val="16"/>
                <w:szCs w:val="16"/>
                <w:lang w:val="en-US" w:eastAsia="de-CH"/>
              </w:rPr>
            </w:pPr>
            <w:r w:rsidRPr="00933CFA">
              <w:rPr>
                <w:rFonts w:cs="Frutiger 45 Light"/>
                <w:color w:val="000000"/>
                <w:sz w:val="16"/>
                <w:szCs w:val="16"/>
                <w:lang w:val="en-US" w:eastAsia="de-CH"/>
              </w:rPr>
              <w:t> </w:t>
            </w:r>
          </w:p>
        </w:tc>
        <w:tc>
          <w:tcPr>
            <w:tcW w:w="701" w:type="pct"/>
            <w:tcBorders>
              <w:top w:val="nil"/>
              <w:left w:val="nil"/>
              <w:bottom w:val="nil"/>
              <w:right w:val="single" w:sz="8" w:space="0" w:color="C0C0C0"/>
            </w:tcBorders>
            <w:shd w:val="clear" w:color="auto" w:fill="EBF1DE"/>
            <w:vAlign w:val="center"/>
            <w:hideMark/>
          </w:tcPr>
          <w:p w14:paraId="79B31E2D" w14:textId="77777777" w:rsidR="00FD476F" w:rsidRPr="00933CFA" w:rsidRDefault="00FD476F">
            <w:pPr>
              <w:rPr>
                <w:rFonts w:cs="Frutiger 45 Light"/>
                <w:color w:val="000000"/>
                <w:sz w:val="16"/>
                <w:szCs w:val="16"/>
                <w:lang w:val="en-US" w:eastAsia="de-CH"/>
              </w:rPr>
            </w:pPr>
            <w:r w:rsidRPr="00933CFA">
              <w:rPr>
                <w:rFonts w:cs="Frutiger 45 Light"/>
                <w:color w:val="000000"/>
                <w:sz w:val="16"/>
                <w:szCs w:val="16"/>
                <w:lang w:val="en-US" w:eastAsia="de-CH"/>
              </w:rPr>
              <w:t> </w:t>
            </w:r>
          </w:p>
        </w:tc>
        <w:tc>
          <w:tcPr>
            <w:tcW w:w="231" w:type="pct"/>
            <w:tcBorders>
              <w:top w:val="nil"/>
              <w:left w:val="nil"/>
              <w:bottom w:val="nil"/>
              <w:right w:val="single" w:sz="8" w:space="0" w:color="C0C0C0"/>
            </w:tcBorders>
            <w:shd w:val="clear" w:color="auto" w:fill="EBF1DE"/>
            <w:vAlign w:val="center"/>
          </w:tcPr>
          <w:p w14:paraId="6799A2D3" w14:textId="68E4C215" w:rsidR="00FD476F" w:rsidRPr="00933CFA" w:rsidRDefault="00FD476F">
            <w:pPr>
              <w:rPr>
                <w:rFonts w:cs="Frutiger 45 Light"/>
                <w:color w:val="000000"/>
                <w:sz w:val="16"/>
                <w:szCs w:val="16"/>
                <w:lang w:val="en-US" w:eastAsia="de-CH"/>
              </w:rPr>
            </w:pPr>
          </w:p>
        </w:tc>
        <w:tc>
          <w:tcPr>
            <w:tcW w:w="830" w:type="pct"/>
            <w:tcBorders>
              <w:top w:val="nil"/>
              <w:left w:val="nil"/>
              <w:bottom w:val="nil"/>
              <w:right w:val="single" w:sz="8" w:space="0" w:color="C0C0C0"/>
            </w:tcBorders>
            <w:shd w:val="clear" w:color="auto" w:fill="EBF1DE"/>
            <w:vAlign w:val="center"/>
          </w:tcPr>
          <w:p w14:paraId="0C0869DF" w14:textId="23A76BF1" w:rsidR="00FD476F" w:rsidRPr="00933CFA" w:rsidRDefault="00FD476F">
            <w:pPr>
              <w:rPr>
                <w:rFonts w:cs="Frutiger 45 Light"/>
                <w:color w:val="000000"/>
                <w:sz w:val="16"/>
                <w:szCs w:val="16"/>
                <w:lang w:val="en-US" w:eastAsia="de-CH"/>
              </w:rPr>
            </w:pPr>
          </w:p>
        </w:tc>
        <w:tc>
          <w:tcPr>
            <w:tcW w:w="230" w:type="pct"/>
            <w:tcBorders>
              <w:top w:val="nil"/>
              <w:left w:val="nil"/>
              <w:bottom w:val="nil"/>
              <w:right w:val="single" w:sz="8" w:space="0" w:color="C0C0C0"/>
            </w:tcBorders>
            <w:shd w:val="clear" w:color="auto" w:fill="EBF1DE"/>
            <w:vAlign w:val="center"/>
          </w:tcPr>
          <w:p w14:paraId="39D25519" w14:textId="14F8957B" w:rsidR="00FD476F" w:rsidRDefault="007D2D9E">
            <w:pPr>
              <w:rPr>
                <w:rFonts w:cs="Frutiger 45 Light"/>
                <w:color w:val="000000"/>
                <w:sz w:val="16"/>
                <w:szCs w:val="16"/>
                <w:lang w:eastAsia="de-CH"/>
              </w:rPr>
            </w:pPr>
            <w:r>
              <w:rPr>
                <w:rFonts w:cs="Frutiger 45 Light"/>
                <w:color w:val="000000"/>
                <w:sz w:val="16"/>
                <w:szCs w:val="16"/>
                <w:lang w:eastAsia="de-CH"/>
              </w:rPr>
              <w:t>STK-2</w:t>
            </w:r>
          </w:p>
        </w:tc>
        <w:tc>
          <w:tcPr>
            <w:tcW w:w="184" w:type="pct"/>
            <w:tcBorders>
              <w:top w:val="nil"/>
              <w:left w:val="nil"/>
              <w:bottom w:val="nil"/>
              <w:right w:val="single" w:sz="8" w:space="0" w:color="C0C0C0"/>
            </w:tcBorders>
            <w:shd w:val="clear" w:color="auto" w:fill="EBF1DE"/>
            <w:vAlign w:val="center"/>
          </w:tcPr>
          <w:p w14:paraId="551765B1" w14:textId="3311CD16" w:rsidR="00FD476F" w:rsidRDefault="007D2D9E">
            <w:pPr>
              <w:jc w:val="center"/>
              <w:rPr>
                <w:rFonts w:cs="Frutiger 45 Light"/>
                <w:color w:val="000000"/>
                <w:sz w:val="16"/>
                <w:szCs w:val="16"/>
                <w:lang w:eastAsia="de-CH"/>
              </w:rPr>
            </w:pPr>
            <w:r>
              <w:rPr>
                <w:rFonts w:cs="Frutiger 45 Light"/>
                <w:color w:val="000000"/>
                <w:sz w:val="16"/>
                <w:szCs w:val="16"/>
                <w:lang w:eastAsia="de-CH"/>
              </w:rPr>
              <w:t>M</w:t>
            </w:r>
          </w:p>
        </w:tc>
        <w:tc>
          <w:tcPr>
            <w:tcW w:w="277" w:type="pct"/>
            <w:tcBorders>
              <w:top w:val="nil"/>
              <w:left w:val="nil"/>
              <w:bottom w:val="nil"/>
              <w:right w:val="single" w:sz="8" w:space="0" w:color="C0C0C0"/>
            </w:tcBorders>
            <w:shd w:val="clear" w:color="auto" w:fill="EBF1DE"/>
            <w:vAlign w:val="center"/>
          </w:tcPr>
          <w:p w14:paraId="7DA50752" w14:textId="7B1E763B" w:rsidR="00FD476F" w:rsidRDefault="00BC21AC">
            <w:pPr>
              <w:rPr>
                <w:rFonts w:cs="Frutiger 45 Light"/>
                <w:color w:val="000000"/>
                <w:sz w:val="16"/>
                <w:szCs w:val="16"/>
                <w:lang w:eastAsia="de-CH"/>
              </w:rPr>
            </w:pPr>
            <w:ins w:id="6" w:author="Klauenboesch Beat, PM84" w:date="2017-06-09T14:38:00Z">
              <w:r>
                <w:rPr>
                  <w:rFonts w:cs="Frutiger 45 Light"/>
                  <w:color w:val="000000"/>
                  <w:sz w:val="16"/>
                  <w:szCs w:val="16"/>
                  <w:lang w:eastAsia="de-CH"/>
                </w:rPr>
                <w:t>N</w:t>
              </w:r>
            </w:ins>
            <w:r w:rsidR="007D2D9E">
              <w:rPr>
                <w:rFonts w:cs="Frutiger 45 Light"/>
                <w:color w:val="000000"/>
                <w:sz w:val="16"/>
                <w:szCs w:val="16"/>
                <w:lang w:eastAsia="de-CH"/>
              </w:rPr>
              <w:t>OK</w:t>
            </w:r>
          </w:p>
        </w:tc>
        <w:tc>
          <w:tcPr>
            <w:tcW w:w="1291" w:type="pct"/>
            <w:tcBorders>
              <w:top w:val="nil"/>
              <w:left w:val="nil"/>
              <w:bottom w:val="single" w:sz="8" w:space="0" w:color="C0C0C0"/>
              <w:right w:val="single" w:sz="8" w:space="0" w:color="C0C0C0"/>
            </w:tcBorders>
            <w:shd w:val="clear" w:color="auto" w:fill="EBF1DE"/>
            <w:vAlign w:val="center"/>
            <w:hideMark/>
          </w:tcPr>
          <w:p w14:paraId="3F16D4B1" w14:textId="7E55F99D" w:rsidR="00FD476F" w:rsidRDefault="00FD476F">
            <w:pPr>
              <w:rPr>
                <w:rFonts w:cs="Frutiger 45 Light"/>
                <w:color w:val="000000"/>
                <w:sz w:val="16"/>
                <w:szCs w:val="16"/>
                <w:lang w:eastAsia="de-CH"/>
              </w:rPr>
            </w:pPr>
            <w:r>
              <w:rPr>
                <w:rFonts w:cs="Frutiger 45 Light"/>
                <w:color w:val="000000"/>
                <w:sz w:val="16"/>
                <w:szCs w:val="16"/>
                <w:lang w:eastAsia="de-CH"/>
              </w:rPr>
              <w:t>FaFo-2-2 Filter</w:t>
            </w:r>
          </w:p>
        </w:tc>
        <w:tc>
          <w:tcPr>
            <w:tcW w:w="261" w:type="pct"/>
            <w:tcBorders>
              <w:top w:val="nil"/>
              <w:left w:val="nil"/>
              <w:bottom w:val="single" w:sz="8" w:space="0" w:color="C0C0C0"/>
              <w:right w:val="single" w:sz="8" w:space="0" w:color="C0C0C0"/>
            </w:tcBorders>
            <w:shd w:val="clear" w:color="auto" w:fill="EBF1DE"/>
            <w:vAlign w:val="center"/>
          </w:tcPr>
          <w:p w14:paraId="69EA6689" w14:textId="42458EC5" w:rsidR="00FD476F" w:rsidRDefault="00BC21AC">
            <w:pPr>
              <w:rPr>
                <w:rFonts w:cs="Frutiger 45 Light"/>
                <w:color w:val="000000"/>
                <w:sz w:val="16"/>
                <w:szCs w:val="16"/>
                <w:lang w:eastAsia="de-CH"/>
              </w:rPr>
            </w:pPr>
            <w:ins w:id="7" w:author="Klauenboesch Beat, PM84" w:date="2017-06-09T14:38:00Z">
              <w:r>
                <w:rPr>
                  <w:rFonts w:cs="Frutiger 45 Light"/>
                  <w:color w:val="000000"/>
                  <w:sz w:val="16"/>
                  <w:szCs w:val="16"/>
                  <w:lang w:eastAsia="de-CH"/>
                </w:rPr>
                <w:t>In work</w:t>
              </w:r>
            </w:ins>
          </w:p>
        </w:tc>
        <w:tc>
          <w:tcPr>
            <w:tcW w:w="430" w:type="pct"/>
            <w:tcBorders>
              <w:top w:val="nil"/>
              <w:left w:val="nil"/>
              <w:bottom w:val="single" w:sz="8" w:space="0" w:color="C0C0C0"/>
              <w:right w:val="single" w:sz="8" w:space="0" w:color="C0C0C0"/>
            </w:tcBorders>
            <w:shd w:val="clear" w:color="auto" w:fill="EBF1DE"/>
            <w:vAlign w:val="center"/>
          </w:tcPr>
          <w:p w14:paraId="606C869C" w14:textId="0182F8EE" w:rsidR="00FD476F" w:rsidRDefault="00BC21AC">
            <w:pPr>
              <w:rPr>
                <w:rFonts w:cs="Frutiger 45 Light"/>
                <w:color w:val="000000"/>
                <w:sz w:val="16"/>
                <w:szCs w:val="16"/>
                <w:lang w:eastAsia="de-CH"/>
              </w:rPr>
            </w:pPr>
            <w:ins w:id="8" w:author="Klauenboesch Beat, PM84" w:date="2017-06-09T14:38:00Z">
              <w:r>
                <w:rPr>
                  <w:rFonts w:cs="Frutiger 45 Light"/>
                  <w:color w:val="000000"/>
                  <w:sz w:val="16"/>
                  <w:szCs w:val="16"/>
                  <w:lang w:eastAsia="de-CH"/>
                </w:rPr>
                <w:t>ABA-100</w:t>
              </w:r>
            </w:ins>
          </w:p>
        </w:tc>
        <w:tc>
          <w:tcPr>
            <w:tcW w:w="322" w:type="pct"/>
            <w:tcBorders>
              <w:top w:val="nil"/>
              <w:left w:val="nil"/>
              <w:bottom w:val="single" w:sz="8" w:space="0" w:color="C0C0C0"/>
              <w:right w:val="single" w:sz="8" w:space="0" w:color="C0C0C0"/>
            </w:tcBorders>
            <w:shd w:val="clear" w:color="auto" w:fill="EBF1DE"/>
            <w:vAlign w:val="center"/>
          </w:tcPr>
          <w:p w14:paraId="3E74FDA4" w14:textId="18948261" w:rsidR="00FD476F" w:rsidRDefault="00BC21AC">
            <w:pPr>
              <w:jc w:val="right"/>
              <w:rPr>
                <w:rFonts w:cs="Frutiger 45 Light"/>
                <w:color w:val="000000"/>
                <w:sz w:val="16"/>
                <w:szCs w:val="16"/>
                <w:lang w:eastAsia="de-CH"/>
              </w:rPr>
            </w:pPr>
            <w:ins w:id="9" w:author="Klauenboesch Beat, PM84" w:date="2017-06-09T14:38:00Z">
              <w:r>
                <w:rPr>
                  <w:rFonts w:cs="Frutiger 45 Light"/>
                  <w:color w:val="000000"/>
                  <w:sz w:val="16"/>
                  <w:szCs w:val="16"/>
                  <w:lang w:eastAsia="de-CH"/>
                </w:rPr>
                <w:t>open</w:t>
              </w:r>
            </w:ins>
          </w:p>
        </w:tc>
      </w:tr>
      <w:tr w:rsidR="00453728" w14:paraId="1C89E3E8" w14:textId="77777777" w:rsidTr="00FD476F">
        <w:trPr>
          <w:trHeight w:val="276"/>
        </w:trPr>
        <w:tc>
          <w:tcPr>
            <w:tcW w:w="243" w:type="pct"/>
            <w:tcBorders>
              <w:top w:val="nil"/>
              <w:left w:val="single" w:sz="8" w:space="0" w:color="C0C0C0"/>
              <w:bottom w:val="nil"/>
              <w:right w:val="single" w:sz="8" w:space="0" w:color="C0C0C0"/>
            </w:tcBorders>
            <w:shd w:val="clear" w:color="auto" w:fill="EBF1DE"/>
            <w:vAlign w:val="center"/>
            <w:hideMark/>
          </w:tcPr>
          <w:p w14:paraId="319577E6" w14:textId="77777777" w:rsidR="00FD476F" w:rsidRDefault="00FD476F">
            <w:pPr>
              <w:rPr>
                <w:rFonts w:cs="Frutiger 45 Light"/>
                <w:color w:val="000000"/>
                <w:sz w:val="16"/>
                <w:szCs w:val="16"/>
                <w:lang w:eastAsia="de-CH"/>
              </w:rPr>
            </w:pPr>
            <w:r>
              <w:rPr>
                <w:rFonts w:cs="Frutiger 45 Light"/>
                <w:color w:val="000000"/>
                <w:sz w:val="16"/>
                <w:szCs w:val="16"/>
                <w:lang w:eastAsia="de-CH"/>
              </w:rPr>
              <w:t> </w:t>
            </w:r>
          </w:p>
        </w:tc>
        <w:tc>
          <w:tcPr>
            <w:tcW w:w="701" w:type="pct"/>
            <w:tcBorders>
              <w:top w:val="nil"/>
              <w:left w:val="nil"/>
              <w:bottom w:val="nil"/>
              <w:right w:val="single" w:sz="8" w:space="0" w:color="C0C0C0"/>
            </w:tcBorders>
            <w:shd w:val="clear" w:color="auto" w:fill="EBF1DE"/>
            <w:vAlign w:val="center"/>
            <w:hideMark/>
          </w:tcPr>
          <w:p w14:paraId="4E257757" w14:textId="77777777" w:rsidR="00FD476F" w:rsidRDefault="00FD476F">
            <w:pPr>
              <w:rPr>
                <w:rFonts w:cs="Frutiger 45 Light"/>
                <w:color w:val="000000"/>
                <w:sz w:val="16"/>
                <w:szCs w:val="16"/>
                <w:lang w:eastAsia="de-CH"/>
              </w:rPr>
            </w:pPr>
            <w:r>
              <w:rPr>
                <w:rFonts w:cs="Frutiger 45 Light"/>
                <w:color w:val="000000"/>
                <w:sz w:val="16"/>
                <w:szCs w:val="16"/>
                <w:lang w:eastAsia="de-CH"/>
              </w:rPr>
              <w:t> </w:t>
            </w:r>
          </w:p>
        </w:tc>
        <w:tc>
          <w:tcPr>
            <w:tcW w:w="231" w:type="pct"/>
            <w:tcBorders>
              <w:top w:val="nil"/>
              <w:left w:val="nil"/>
              <w:bottom w:val="nil"/>
              <w:right w:val="single" w:sz="8" w:space="0" w:color="C0C0C0"/>
            </w:tcBorders>
            <w:shd w:val="clear" w:color="auto" w:fill="EBF1DE"/>
            <w:vAlign w:val="center"/>
          </w:tcPr>
          <w:p w14:paraId="0E6014B5" w14:textId="4FDA9D05" w:rsidR="00FD476F" w:rsidRDefault="00FD476F">
            <w:pPr>
              <w:rPr>
                <w:rFonts w:cs="Frutiger 45 Light"/>
                <w:color w:val="000000"/>
                <w:sz w:val="16"/>
                <w:szCs w:val="16"/>
                <w:lang w:eastAsia="de-CH"/>
              </w:rPr>
            </w:pPr>
          </w:p>
        </w:tc>
        <w:tc>
          <w:tcPr>
            <w:tcW w:w="830" w:type="pct"/>
            <w:tcBorders>
              <w:top w:val="nil"/>
              <w:left w:val="nil"/>
              <w:bottom w:val="nil"/>
              <w:right w:val="single" w:sz="8" w:space="0" w:color="C0C0C0"/>
            </w:tcBorders>
            <w:shd w:val="clear" w:color="auto" w:fill="EBF1DE"/>
            <w:vAlign w:val="center"/>
          </w:tcPr>
          <w:p w14:paraId="17071DE7" w14:textId="2AF68F0D" w:rsidR="00FD476F" w:rsidRDefault="00FD476F">
            <w:pPr>
              <w:rPr>
                <w:rFonts w:cs="Frutiger 45 Light"/>
                <w:color w:val="000000"/>
                <w:sz w:val="16"/>
                <w:szCs w:val="16"/>
                <w:lang w:eastAsia="de-CH"/>
              </w:rPr>
            </w:pPr>
          </w:p>
        </w:tc>
        <w:tc>
          <w:tcPr>
            <w:tcW w:w="230" w:type="pct"/>
            <w:tcBorders>
              <w:top w:val="nil"/>
              <w:left w:val="nil"/>
              <w:bottom w:val="nil"/>
              <w:right w:val="single" w:sz="8" w:space="0" w:color="C0C0C0"/>
            </w:tcBorders>
            <w:shd w:val="clear" w:color="auto" w:fill="EBF1DE"/>
            <w:vAlign w:val="center"/>
          </w:tcPr>
          <w:p w14:paraId="0712D899" w14:textId="1F8B555F" w:rsidR="00FD476F" w:rsidRDefault="007D2D9E">
            <w:pPr>
              <w:rPr>
                <w:rFonts w:cs="Frutiger 45 Light"/>
                <w:color w:val="000000"/>
                <w:sz w:val="16"/>
                <w:szCs w:val="16"/>
                <w:lang w:eastAsia="de-CH"/>
              </w:rPr>
            </w:pPr>
            <w:r>
              <w:rPr>
                <w:rFonts w:cs="Frutiger 45 Light"/>
                <w:color w:val="000000"/>
                <w:sz w:val="16"/>
                <w:szCs w:val="16"/>
                <w:lang w:eastAsia="de-CH"/>
              </w:rPr>
              <w:t>STK-2</w:t>
            </w:r>
          </w:p>
        </w:tc>
        <w:tc>
          <w:tcPr>
            <w:tcW w:w="184" w:type="pct"/>
            <w:tcBorders>
              <w:top w:val="nil"/>
              <w:left w:val="nil"/>
              <w:bottom w:val="nil"/>
              <w:right w:val="single" w:sz="8" w:space="0" w:color="C0C0C0"/>
            </w:tcBorders>
            <w:shd w:val="clear" w:color="auto" w:fill="EBF1DE"/>
            <w:vAlign w:val="center"/>
          </w:tcPr>
          <w:p w14:paraId="790C2977" w14:textId="4CF5873A" w:rsidR="00FD476F" w:rsidRDefault="007D2D9E">
            <w:pPr>
              <w:jc w:val="center"/>
              <w:rPr>
                <w:rFonts w:cs="Frutiger 45 Light"/>
                <w:color w:val="000000"/>
                <w:sz w:val="16"/>
                <w:szCs w:val="16"/>
                <w:lang w:eastAsia="de-CH"/>
              </w:rPr>
            </w:pPr>
            <w:r>
              <w:rPr>
                <w:rFonts w:cs="Frutiger 45 Light"/>
                <w:color w:val="000000"/>
                <w:sz w:val="16"/>
                <w:szCs w:val="16"/>
                <w:lang w:eastAsia="de-CH"/>
              </w:rPr>
              <w:t>M</w:t>
            </w:r>
          </w:p>
        </w:tc>
        <w:tc>
          <w:tcPr>
            <w:tcW w:w="277" w:type="pct"/>
            <w:tcBorders>
              <w:top w:val="nil"/>
              <w:left w:val="nil"/>
              <w:bottom w:val="nil"/>
              <w:right w:val="single" w:sz="8" w:space="0" w:color="C0C0C0"/>
            </w:tcBorders>
            <w:shd w:val="clear" w:color="auto" w:fill="EBF1DE"/>
            <w:vAlign w:val="center"/>
          </w:tcPr>
          <w:p w14:paraId="629FA9CC" w14:textId="09B12620" w:rsidR="00FD476F" w:rsidRDefault="007D2D9E">
            <w:pPr>
              <w:rPr>
                <w:rFonts w:cs="Frutiger 45 Light"/>
                <w:color w:val="000000"/>
                <w:sz w:val="16"/>
                <w:szCs w:val="16"/>
                <w:lang w:eastAsia="de-CH"/>
              </w:rPr>
            </w:pPr>
            <w:r>
              <w:rPr>
                <w:rFonts w:cs="Frutiger 45 Light"/>
                <w:color w:val="000000"/>
                <w:sz w:val="16"/>
                <w:szCs w:val="16"/>
                <w:lang w:eastAsia="de-CH"/>
              </w:rPr>
              <w:t>OK</w:t>
            </w:r>
          </w:p>
        </w:tc>
        <w:tc>
          <w:tcPr>
            <w:tcW w:w="1291" w:type="pct"/>
            <w:tcBorders>
              <w:top w:val="nil"/>
              <w:left w:val="nil"/>
              <w:bottom w:val="single" w:sz="8" w:space="0" w:color="C0C0C0"/>
              <w:right w:val="single" w:sz="8" w:space="0" w:color="C0C0C0"/>
            </w:tcBorders>
            <w:shd w:val="clear" w:color="auto" w:fill="EBF1DE"/>
            <w:vAlign w:val="center"/>
            <w:hideMark/>
          </w:tcPr>
          <w:p w14:paraId="2241E2C9" w14:textId="03B1F42F" w:rsidR="00FD476F" w:rsidRDefault="00FD476F">
            <w:pPr>
              <w:rPr>
                <w:rFonts w:cs="Frutiger 45 Light"/>
                <w:color w:val="000000"/>
                <w:sz w:val="16"/>
                <w:szCs w:val="16"/>
                <w:lang w:eastAsia="de-CH"/>
              </w:rPr>
            </w:pPr>
            <w:r>
              <w:rPr>
                <w:rFonts w:cs="Frutiger 45 Light"/>
                <w:color w:val="000000"/>
                <w:sz w:val="16"/>
                <w:szCs w:val="16"/>
                <w:lang w:eastAsia="de-CH"/>
              </w:rPr>
              <w:t>FaFo-2-3 Create statistics</w:t>
            </w:r>
          </w:p>
        </w:tc>
        <w:tc>
          <w:tcPr>
            <w:tcW w:w="261" w:type="pct"/>
            <w:tcBorders>
              <w:top w:val="nil"/>
              <w:left w:val="nil"/>
              <w:bottom w:val="single" w:sz="8" w:space="0" w:color="C0C0C0"/>
              <w:right w:val="single" w:sz="8" w:space="0" w:color="C0C0C0"/>
            </w:tcBorders>
            <w:shd w:val="clear" w:color="auto" w:fill="EBF1DE"/>
            <w:vAlign w:val="center"/>
          </w:tcPr>
          <w:p w14:paraId="54A5ED2B" w14:textId="24F06692" w:rsidR="00FD476F" w:rsidRDefault="00FD476F">
            <w:pPr>
              <w:rPr>
                <w:rFonts w:cs="Frutiger 45 Light"/>
                <w:color w:val="000000"/>
                <w:sz w:val="16"/>
                <w:szCs w:val="16"/>
                <w:lang w:eastAsia="de-CH"/>
              </w:rPr>
            </w:pPr>
          </w:p>
        </w:tc>
        <w:tc>
          <w:tcPr>
            <w:tcW w:w="430" w:type="pct"/>
            <w:tcBorders>
              <w:top w:val="nil"/>
              <w:left w:val="nil"/>
              <w:bottom w:val="single" w:sz="8" w:space="0" w:color="C0C0C0"/>
              <w:right w:val="single" w:sz="8" w:space="0" w:color="C0C0C0"/>
            </w:tcBorders>
            <w:shd w:val="clear" w:color="auto" w:fill="EBF1DE"/>
            <w:vAlign w:val="center"/>
          </w:tcPr>
          <w:p w14:paraId="7C8874A4" w14:textId="2CDDAECD" w:rsidR="00FD476F" w:rsidRDefault="00FD476F">
            <w:pPr>
              <w:rPr>
                <w:rFonts w:cs="Frutiger 45 Light"/>
                <w:color w:val="000000"/>
                <w:sz w:val="16"/>
                <w:szCs w:val="16"/>
                <w:lang w:eastAsia="de-CH"/>
              </w:rPr>
            </w:pPr>
          </w:p>
        </w:tc>
        <w:tc>
          <w:tcPr>
            <w:tcW w:w="322" w:type="pct"/>
            <w:tcBorders>
              <w:top w:val="nil"/>
              <w:left w:val="nil"/>
              <w:bottom w:val="single" w:sz="8" w:space="0" w:color="C0C0C0"/>
              <w:right w:val="single" w:sz="8" w:space="0" w:color="C0C0C0"/>
            </w:tcBorders>
            <w:shd w:val="clear" w:color="auto" w:fill="EBF1DE"/>
            <w:vAlign w:val="center"/>
          </w:tcPr>
          <w:p w14:paraId="19EFB89B" w14:textId="218E7EB6" w:rsidR="00FD476F" w:rsidRDefault="00FD476F">
            <w:pPr>
              <w:rPr>
                <w:rFonts w:cs="Frutiger 45 Light"/>
                <w:color w:val="000000"/>
                <w:sz w:val="16"/>
                <w:szCs w:val="16"/>
                <w:lang w:eastAsia="de-CH"/>
              </w:rPr>
            </w:pPr>
          </w:p>
        </w:tc>
      </w:tr>
      <w:tr w:rsidR="00FD476F" w14:paraId="533D188F" w14:textId="77777777" w:rsidTr="006E2377">
        <w:trPr>
          <w:trHeight w:val="276"/>
        </w:trPr>
        <w:tc>
          <w:tcPr>
            <w:tcW w:w="243" w:type="pct"/>
            <w:tcBorders>
              <w:top w:val="nil"/>
              <w:left w:val="single" w:sz="8" w:space="0" w:color="C0C0C0"/>
              <w:bottom w:val="nil"/>
              <w:right w:val="single" w:sz="8" w:space="0" w:color="C0C0C0"/>
            </w:tcBorders>
            <w:vAlign w:val="center"/>
            <w:hideMark/>
          </w:tcPr>
          <w:p w14:paraId="532BF8FC" w14:textId="77777777" w:rsidR="00FD476F" w:rsidRDefault="00FD476F">
            <w:pPr>
              <w:rPr>
                <w:rFonts w:cs="Frutiger 45 Light"/>
                <w:color w:val="000000"/>
                <w:sz w:val="16"/>
                <w:szCs w:val="16"/>
                <w:lang w:eastAsia="de-CH"/>
              </w:rPr>
            </w:pPr>
            <w:r>
              <w:rPr>
                <w:rFonts w:cs="Frutiger 45 Light"/>
                <w:color w:val="000000"/>
                <w:sz w:val="16"/>
                <w:szCs w:val="16"/>
                <w:lang w:eastAsia="de-CH"/>
              </w:rPr>
              <w:t>BUC-3</w:t>
            </w:r>
          </w:p>
        </w:tc>
        <w:tc>
          <w:tcPr>
            <w:tcW w:w="701" w:type="pct"/>
            <w:tcBorders>
              <w:top w:val="nil"/>
              <w:left w:val="nil"/>
              <w:bottom w:val="nil"/>
              <w:right w:val="single" w:sz="8" w:space="0" w:color="C0C0C0"/>
            </w:tcBorders>
            <w:vAlign w:val="center"/>
            <w:hideMark/>
          </w:tcPr>
          <w:p w14:paraId="58FBB5E9" w14:textId="4A0C83F8" w:rsidR="00FD476F" w:rsidRDefault="0085754C">
            <w:pPr>
              <w:rPr>
                <w:rFonts w:cs="Frutiger 45 Light"/>
                <w:color w:val="000000"/>
                <w:sz w:val="16"/>
                <w:szCs w:val="16"/>
                <w:lang w:eastAsia="de-CH"/>
              </w:rPr>
            </w:pPr>
            <w:r>
              <w:rPr>
                <w:rFonts w:cs="Frutiger 45 Light"/>
                <w:color w:val="000000"/>
                <w:sz w:val="16"/>
                <w:szCs w:val="16"/>
                <w:lang w:eastAsia="de-CH"/>
              </w:rPr>
              <w:t>Match an distribute data</w:t>
            </w:r>
          </w:p>
        </w:tc>
        <w:tc>
          <w:tcPr>
            <w:tcW w:w="231" w:type="pct"/>
            <w:tcBorders>
              <w:top w:val="nil"/>
              <w:left w:val="nil"/>
              <w:bottom w:val="nil"/>
              <w:right w:val="single" w:sz="8" w:space="0" w:color="C0C0C0"/>
            </w:tcBorders>
            <w:vAlign w:val="center"/>
            <w:hideMark/>
          </w:tcPr>
          <w:p w14:paraId="4B7E87BB" w14:textId="77777777" w:rsidR="00FD476F" w:rsidRDefault="00FD476F">
            <w:pPr>
              <w:rPr>
                <w:rFonts w:cs="Frutiger 45 Light"/>
                <w:color w:val="000000"/>
                <w:sz w:val="16"/>
                <w:szCs w:val="16"/>
                <w:lang w:eastAsia="de-CH"/>
              </w:rPr>
            </w:pPr>
            <w:r>
              <w:rPr>
                <w:rFonts w:cs="Frutiger 45 Light"/>
                <w:color w:val="000000"/>
                <w:sz w:val="16"/>
                <w:szCs w:val="16"/>
                <w:lang w:eastAsia="de-CH"/>
              </w:rPr>
              <w:t>FUN-3-1</w:t>
            </w:r>
          </w:p>
        </w:tc>
        <w:tc>
          <w:tcPr>
            <w:tcW w:w="830" w:type="pct"/>
            <w:tcBorders>
              <w:top w:val="nil"/>
              <w:left w:val="nil"/>
              <w:bottom w:val="nil"/>
              <w:right w:val="single" w:sz="8" w:space="0" w:color="C0C0C0"/>
            </w:tcBorders>
            <w:vAlign w:val="center"/>
            <w:hideMark/>
          </w:tcPr>
          <w:p w14:paraId="5029F3D7" w14:textId="17155B4B" w:rsidR="00FD476F" w:rsidRDefault="0085754C">
            <w:pPr>
              <w:rPr>
                <w:rFonts w:cs="Frutiger 45 Light"/>
                <w:color w:val="000000"/>
                <w:sz w:val="16"/>
                <w:szCs w:val="16"/>
                <w:lang w:eastAsia="de-CH"/>
              </w:rPr>
            </w:pPr>
            <w:r>
              <w:rPr>
                <w:rFonts w:cs="Frutiger 45 Light"/>
                <w:color w:val="000000"/>
                <w:sz w:val="16"/>
                <w:szCs w:val="16"/>
                <w:lang w:eastAsia="de-CH"/>
              </w:rPr>
              <w:t>Processing Datatransfer datas</w:t>
            </w:r>
          </w:p>
        </w:tc>
        <w:tc>
          <w:tcPr>
            <w:tcW w:w="230" w:type="pct"/>
            <w:tcBorders>
              <w:top w:val="nil"/>
              <w:left w:val="nil"/>
              <w:bottom w:val="nil"/>
              <w:right w:val="single" w:sz="8" w:space="0" w:color="C0C0C0"/>
            </w:tcBorders>
            <w:vAlign w:val="center"/>
          </w:tcPr>
          <w:p w14:paraId="747C4FF3" w14:textId="3F56CE24" w:rsidR="00FD476F" w:rsidRDefault="007D2D9E">
            <w:pPr>
              <w:rPr>
                <w:rFonts w:cs="Frutiger 45 Light"/>
                <w:color w:val="000000"/>
                <w:sz w:val="16"/>
                <w:szCs w:val="16"/>
                <w:lang w:eastAsia="de-CH"/>
              </w:rPr>
            </w:pPr>
            <w:r>
              <w:rPr>
                <w:rFonts w:cs="Frutiger 45 Light"/>
                <w:color w:val="000000"/>
                <w:sz w:val="16"/>
                <w:szCs w:val="16"/>
                <w:lang w:eastAsia="de-CH"/>
              </w:rPr>
              <w:t>STK-2</w:t>
            </w:r>
          </w:p>
        </w:tc>
        <w:tc>
          <w:tcPr>
            <w:tcW w:w="184" w:type="pct"/>
            <w:tcBorders>
              <w:top w:val="nil"/>
              <w:left w:val="nil"/>
              <w:bottom w:val="nil"/>
              <w:right w:val="single" w:sz="8" w:space="0" w:color="C0C0C0"/>
            </w:tcBorders>
            <w:vAlign w:val="center"/>
          </w:tcPr>
          <w:p w14:paraId="60141D1A" w14:textId="0251ABCB" w:rsidR="00FD476F" w:rsidRDefault="007D2D9E">
            <w:pPr>
              <w:jc w:val="center"/>
              <w:rPr>
                <w:rFonts w:cs="Frutiger 45 Light"/>
                <w:color w:val="000000"/>
                <w:sz w:val="16"/>
                <w:szCs w:val="16"/>
                <w:lang w:eastAsia="de-CH"/>
              </w:rPr>
            </w:pPr>
            <w:r>
              <w:rPr>
                <w:rFonts w:cs="Frutiger 45 Light"/>
                <w:color w:val="000000"/>
                <w:sz w:val="16"/>
                <w:szCs w:val="16"/>
                <w:lang w:eastAsia="de-CH"/>
              </w:rPr>
              <w:t>M</w:t>
            </w:r>
          </w:p>
        </w:tc>
        <w:tc>
          <w:tcPr>
            <w:tcW w:w="277" w:type="pct"/>
            <w:tcBorders>
              <w:top w:val="nil"/>
              <w:left w:val="nil"/>
              <w:bottom w:val="nil"/>
              <w:right w:val="single" w:sz="8" w:space="0" w:color="C0C0C0"/>
            </w:tcBorders>
            <w:vAlign w:val="center"/>
          </w:tcPr>
          <w:p w14:paraId="7EAD6A00" w14:textId="77D84C64" w:rsidR="00FD476F" w:rsidRDefault="00445352">
            <w:pPr>
              <w:rPr>
                <w:rFonts w:cs="Frutiger 45 Light"/>
                <w:color w:val="000000"/>
                <w:sz w:val="16"/>
                <w:szCs w:val="16"/>
                <w:lang w:eastAsia="de-CH"/>
              </w:rPr>
            </w:pPr>
            <w:ins w:id="10" w:author="Klauenboesch Beat, PM84" w:date="2017-10-02T10:47:00Z">
              <w:r>
                <w:rPr>
                  <w:rFonts w:cs="Frutiger 45 Light"/>
                  <w:color w:val="000000"/>
                  <w:sz w:val="16"/>
                  <w:szCs w:val="16"/>
                  <w:lang w:eastAsia="de-CH"/>
                </w:rPr>
                <w:t>N</w:t>
              </w:r>
            </w:ins>
            <w:r w:rsidR="007D2D9E">
              <w:rPr>
                <w:rFonts w:cs="Frutiger 45 Light"/>
                <w:color w:val="000000"/>
                <w:sz w:val="16"/>
                <w:szCs w:val="16"/>
                <w:lang w:eastAsia="de-CH"/>
              </w:rPr>
              <w:t>OK</w:t>
            </w:r>
          </w:p>
        </w:tc>
        <w:tc>
          <w:tcPr>
            <w:tcW w:w="1291" w:type="pct"/>
            <w:tcBorders>
              <w:top w:val="nil"/>
              <w:left w:val="nil"/>
              <w:bottom w:val="single" w:sz="8" w:space="0" w:color="C0C0C0"/>
              <w:right w:val="single" w:sz="8" w:space="0" w:color="C0C0C0"/>
            </w:tcBorders>
            <w:vAlign w:val="center"/>
            <w:hideMark/>
          </w:tcPr>
          <w:p w14:paraId="5DC86FFE" w14:textId="6D5AC198" w:rsidR="00FD476F" w:rsidRDefault="00FD476F">
            <w:pPr>
              <w:rPr>
                <w:rFonts w:cs="Frutiger 45 Light"/>
                <w:color w:val="000000"/>
                <w:sz w:val="16"/>
                <w:szCs w:val="16"/>
                <w:lang w:eastAsia="de-CH"/>
              </w:rPr>
            </w:pPr>
            <w:r>
              <w:rPr>
                <w:rFonts w:cs="Frutiger 45 Light"/>
                <w:color w:val="000000"/>
                <w:sz w:val="16"/>
                <w:szCs w:val="16"/>
                <w:lang w:eastAsia="de-CH"/>
              </w:rPr>
              <w:t xml:space="preserve">FaFo-3-1 </w:t>
            </w:r>
            <w:r w:rsidR="0085754C">
              <w:rPr>
                <w:rFonts w:cs="Frutiger 45 Light"/>
                <w:color w:val="000000"/>
                <w:sz w:val="16"/>
                <w:szCs w:val="16"/>
                <w:lang w:eastAsia="de-CH"/>
              </w:rPr>
              <w:t>Receive data</w:t>
            </w:r>
          </w:p>
        </w:tc>
        <w:tc>
          <w:tcPr>
            <w:tcW w:w="261" w:type="pct"/>
            <w:tcBorders>
              <w:top w:val="nil"/>
              <w:left w:val="nil"/>
              <w:bottom w:val="single" w:sz="8" w:space="0" w:color="C0C0C0"/>
              <w:right w:val="single" w:sz="8" w:space="0" w:color="C0C0C0"/>
            </w:tcBorders>
            <w:vAlign w:val="center"/>
          </w:tcPr>
          <w:p w14:paraId="6D7D55FC" w14:textId="5A87E6C8" w:rsidR="00FD476F" w:rsidRDefault="009F645C">
            <w:pPr>
              <w:rPr>
                <w:rFonts w:cs="Frutiger 45 Light"/>
                <w:color w:val="000000"/>
                <w:sz w:val="16"/>
                <w:szCs w:val="16"/>
                <w:lang w:eastAsia="de-CH"/>
              </w:rPr>
            </w:pPr>
            <w:ins w:id="11" w:author="Klauenboesch Beat, PM84" w:date="2017-10-02T10:46:00Z">
              <w:r>
                <w:rPr>
                  <w:rFonts w:cs="Frutiger 45 Light"/>
                  <w:color w:val="000000"/>
                  <w:sz w:val="16"/>
                  <w:szCs w:val="16"/>
                  <w:lang w:eastAsia="de-CH"/>
                </w:rPr>
                <w:t>In work</w:t>
              </w:r>
            </w:ins>
          </w:p>
        </w:tc>
        <w:tc>
          <w:tcPr>
            <w:tcW w:w="430" w:type="pct"/>
            <w:tcBorders>
              <w:top w:val="nil"/>
              <w:left w:val="nil"/>
              <w:bottom w:val="single" w:sz="8" w:space="0" w:color="C0C0C0"/>
              <w:right w:val="single" w:sz="8" w:space="0" w:color="C0C0C0"/>
            </w:tcBorders>
            <w:vAlign w:val="center"/>
          </w:tcPr>
          <w:p w14:paraId="7C58A844" w14:textId="22A7F82C" w:rsidR="00FD476F" w:rsidRDefault="0033344D">
            <w:pPr>
              <w:rPr>
                <w:rFonts w:cs="Frutiger 45 Light"/>
                <w:color w:val="000000"/>
                <w:sz w:val="16"/>
                <w:szCs w:val="16"/>
                <w:lang w:eastAsia="de-CH"/>
              </w:rPr>
            </w:pPr>
            <w:ins w:id="12" w:author="Klauenboesch Beat, PM84" w:date="2017-10-02T10:46:00Z">
              <w:r>
                <w:rPr>
                  <w:rFonts w:cs="Frutiger 45 Light"/>
                  <w:color w:val="000000"/>
                  <w:sz w:val="16"/>
                  <w:szCs w:val="16"/>
                  <w:lang w:eastAsia="de-CH"/>
                </w:rPr>
                <w:t>ABA-162</w:t>
              </w:r>
            </w:ins>
          </w:p>
        </w:tc>
        <w:tc>
          <w:tcPr>
            <w:tcW w:w="322" w:type="pct"/>
            <w:tcBorders>
              <w:top w:val="nil"/>
              <w:left w:val="nil"/>
              <w:bottom w:val="single" w:sz="8" w:space="0" w:color="C0C0C0"/>
              <w:right w:val="single" w:sz="8" w:space="0" w:color="C0C0C0"/>
            </w:tcBorders>
            <w:vAlign w:val="center"/>
          </w:tcPr>
          <w:p w14:paraId="703C4557" w14:textId="540D68F1" w:rsidR="00FD476F" w:rsidRDefault="009F645C">
            <w:pPr>
              <w:rPr>
                <w:rFonts w:cs="Frutiger 45 Light"/>
                <w:color w:val="000000"/>
                <w:sz w:val="16"/>
                <w:szCs w:val="16"/>
                <w:lang w:eastAsia="de-CH"/>
              </w:rPr>
            </w:pPr>
            <w:ins w:id="13" w:author="Klauenboesch Beat, PM84" w:date="2017-10-02T10:46:00Z">
              <w:r>
                <w:rPr>
                  <w:rFonts w:cs="Frutiger 45 Light"/>
                  <w:color w:val="000000"/>
                  <w:sz w:val="16"/>
                  <w:szCs w:val="16"/>
                  <w:lang w:eastAsia="de-CH"/>
                </w:rPr>
                <w:t>open</w:t>
              </w:r>
            </w:ins>
          </w:p>
        </w:tc>
      </w:tr>
      <w:tr w:rsidR="00FD476F" w14:paraId="06D7D48D" w14:textId="77777777" w:rsidTr="006E2377">
        <w:trPr>
          <w:trHeight w:val="276"/>
        </w:trPr>
        <w:tc>
          <w:tcPr>
            <w:tcW w:w="243" w:type="pct"/>
            <w:tcBorders>
              <w:top w:val="nil"/>
              <w:left w:val="single" w:sz="8" w:space="0" w:color="C0C0C0"/>
              <w:bottom w:val="nil"/>
              <w:right w:val="single" w:sz="8" w:space="0" w:color="C0C0C0"/>
            </w:tcBorders>
            <w:vAlign w:val="center"/>
            <w:hideMark/>
          </w:tcPr>
          <w:p w14:paraId="69E40CD3" w14:textId="77777777" w:rsidR="00FD476F" w:rsidRDefault="00FD476F">
            <w:pPr>
              <w:rPr>
                <w:rFonts w:cs="Frutiger 45 Light"/>
                <w:color w:val="000000"/>
                <w:sz w:val="16"/>
                <w:szCs w:val="16"/>
                <w:lang w:eastAsia="de-CH"/>
              </w:rPr>
            </w:pPr>
            <w:r>
              <w:rPr>
                <w:rFonts w:cs="Frutiger 45 Light"/>
                <w:color w:val="000000"/>
                <w:sz w:val="16"/>
                <w:szCs w:val="16"/>
                <w:lang w:eastAsia="de-CH"/>
              </w:rPr>
              <w:t> </w:t>
            </w:r>
          </w:p>
        </w:tc>
        <w:tc>
          <w:tcPr>
            <w:tcW w:w="701" w:type="pct"/>
            <w:tcBorders>
              <w:top w:val="nil"/>
              <w:left w:val="nil"/>
              <w:bottom w:val="nil"/>
              <w:right w:val="single" w:sz="8" w:space="0" w:color="C0C0C0"/>
            </w:tcBorders>
            <w:vAlign w:val="center"/>
            <w:hideMark/>
          </w:tcPr>
          <w:p w14:paraId="6CCCE38D" w14:textId="77777777" w:rsidR="00FD476F" w:rsidRDefault="00FD476F">
            <w:pPr>
              <w:rPr>
                <w:rFonts w:cs="Frutiger 45 Light"/>
                <w:color w:val="000000"/>
                <w:sz w:val="16"/>
                <w:szCs w:val="16"/>
                <w:lang w:eastAsia="de-CH"/>
              </w:rPr>
            </w:pPr>
            <w:r>
              <w:rPr>
                <w:rFonts w:cs="Frutiger 45 Light"/>
                <w:color w:val="000000"/>
                <w:sz w:val="16"/>
                <w:szCs w:val="16"/>
                <w:lang w:eastAsia="de-CH"/>
              </w:rPr>
              <w:t> </w:t>
            </w:r>
          </w:p>
        </w:tc>
        <w:tc>
          <w:tcPr>
            <w:tcW w:w="231" w:type="pct"/>
            <w:tcBorders>
              <w:top w:val="nil"/>
              <w:left w:val="nil"/>
              <w:bottom w:val="nil"/>
              <w:right w:val="single" w:sz="8" w:space="0" w:color="C0C0C0"/>
            </w:tcBorders>
            <w:vAlign w:val="center"/>
            <w:hideMark/>
          </w:tcPr>
          <w:p w14:paraId="0B427D74" w14:textId="77777777" w:rsidR="00FD476F" w:rsidRDefault="00FD476F">
            <w:pPr>
              <w:rPr>
                <w:rFonts w:cs="Frutiger 45 Light"/>
                <w:color w:val="000000"/>
                <w:sz w:val="16"/>
                <w:szCs w:val="16"/>
                <w:lang w:eastAsia="de-CH"/>
              </w:rPr>
            </w:pPr>
            <w:r>
              <w:rPr>
                <w:rFonts w:cs="Frutiger 45 Light"/>
                <w:color w:val="000000"/>
                <w:sz w:val="16"/>
                <w:szCs w:val="16"/>
                <w:lang w:eastAsia="de-CH"/>
              </w:rPr>
              <w:t> </w:t>
            </w:r>
          </w:p>
        </w:tc>
        <w:tc>
          <w:tcPr>
            <w:tcW w:w="830" w:type="pct"/>
            <w:tcBorders>
              <w:top w:val="nil"/>
              <w:left w:val="nil"/>
              <w:bottom w:val="nil"/>
              <w:right w:val="single" w:sz="8" w:space="0" w:color="C0C0C0"/>
            </w:tcBorders>
            <w:vAlign w:val="center"/>
            <w:hideMark/>
          </w:tcPr>
          <w:p w14:paraId="10D38DE8" w14:textId="77777777" w:rsidR="00FD476F" w:rsidRDefault="00FD476F">
            <w:pPr>
              <w:rPr>
                <w:rFonts w:cs="Frutiger 45 Light"/>
                <w:color w:val="000000"/>
                <w:sz w:val="16"/>
                <w:szCs w:val="16"/>
                <w:lang w:eastAsia="de-CH"/>
              </w:rPr>
            </w:pPr>
            <w:r>
              <w:rPr>
                <w:rFonts w:cs="Frutiger 45 Light"/>
                <w:color w:val="000000"/>
                <w:sz w:val="16"/>
                <w:szCs w:val="16"/>
                <w:lang w:eastAsia="de-CH"/>
              </w:rPr>
              <w:t> </w:t>
            </w:r>
          </w:p>
        </w:tc>
        <w:tc>
          <w:tcPr>
            <w:tcW w:w="230" w:type="pct"/>
            <w:tcBorders>
              <w:top w:val="nil"/>
              <w:left w:val="nil"/>
              <w:bottom w:val="nil"/>
              <w:right w:val="single" w:sz="8" w:space="0" w:color="C0C0C0"/>
            </w:tcBorders>
            <w:vAlign w:val="center"/>
          </w:tcPr>
          <w:p w14:paraId="1EF7AAB1" w14:textId="43D4E898" w:rsidR="00FD476F" w:rsidRDefault="00FD476F">
            <w:pPr>
              <w:rPr>
                <w:rFonts w:cs="Frutiger 45 Light"/>
                <w:color w:val="000000"/>
                <w:sz w:val="16"/>
                <w:szCs w:val="16"/>
                <w:lang w:eastAsia="de-CH"/>
              </w:rPr>
            </w:pPr>
          </w:p>
        </w:tc>
        <w:tc>
          <w:tcPr>
            <w:tcW w:w="184" w:type="pct"/>
            <w:tcBorders>
              <w:top w:val="nil"/>
              <w:left w:val="nil"/>
              <w:bottom w:val="nil"/>
              <w:right w:val="single" w:sz="8" w:space="0" w:color="C0C0C0"/>
            </w:tcBorders>
            <w:vAlign w:val="center"/>
          </w:tcPr>
          <w:p w14:paraId="1E5BFEA0" w14:textId="1238378E" w:rsidR="00FD476F" w:rsidRDefault="007D2D9E">
            <w:pPr>
              <w:jc w:val="center"/>
              <w:rPr>
                <w:rFonts w:cs="Frutiger 45 Light"/>
                <w:color w:val="000000"/>
                <w:sz w:val="16"/>
                <w:szCs w:val="16"/>
                <w:lang w:eastAsia="de-CH"/>
              </w:rPr>
            </w:pPr>
            <w:r>
              <w:rPr>
                <w:rFonts w:cs="Frutiger 45 Light"/>
                <w:color w:val="000000"/>
                <w:sz w:val="16"/>
                <w:szCs w:val="16"/>
                <w:lang w:eastAsia="de-CH"/>
              </w:rPr>
              <w:t>M</w:t>
            </w:r>
          </w:p>
        </w:tc>
        <w:tc>
          <w:tcPr>
            <w:tcW w:w="277" w:type="pct"/>
            <w:tcBorders>
              <w:top w:val="nil"/>
              <w:left w:val="nil"/>
              <w:bottom w:val="nil"/>
              <w:right w:val="single" w:sz="8" w:space="0" w:color="C0C0C0"/>
            </w:tcBorders>
            <w:vAlign w:val="center"/>
          </w:tcPr>
          <w:p w14:paraId="4A440E0D" w14:textId="4A815810" w:rsidR="00FD476F" w:rsidRDefault="007D2D9E">
            <w:pPr>
              <w:rPr>
                <w:rFonts w:cs="Frutiger 45 Light"/>
                <w:color w:val="000000"/>
                <w:sz w:val="16"/>
                <w:szCs w:val="16"/>
                <w:lang w:eastAsia="de-CH"/>
              </w:rPr>
            </w:pPr>
            <w:r>
              <w:rPr>
                <w:rFonts w:cs="Frutiger 45 Light"/>
                <w:color w:val="000000"/>
                <w:sz w:val="16"/>
                <w:szCs w:val="16"/>
                <w:lang w:eastAsia="de-CH"/>
              </w:rPr>
              <w:t>OK</w:t>
            </w:r>
          </w:p>
        </w:tc>
        <w:tc>
          <w:tcPr>
            <w:tcW w:w="1291" w:type="pct"/>
            <w:tcBorders>
              <w:top w:val="nil"/>
              <w:left w:val="nil"/>
              <w:bottom w:val="single" w:sz="8" w:space="0" w:color="C0C0C0"/>
              <w:right w:val="single" w:sz="8" w:space="0" w:color="C0C0C0"/>
            </w:tcBorders>
            <w:vAlign w:val="center"/>
            <w:hideMark/>
          </w:tcPr>
          <w:p w14:paraId="2FDBDEF7" w14:textId="56523581" w:rsidR="00FD476F" w:rsidRDefault="00FD476F">
            <w:pPr>
              <w:rPr>
                <w:rFonts w:cs="Frutiger 45 Light"/>
                <w:color w:val="000000"/>
                <w:sz w:val="16"/>
                <w:szCs w:val="16"/>
                <w:lang w:eastAsia="de-CH"/>
              </w:rPr>
            </w:pPr>
            <w:r>
              <w:rPr>
                <w:rFonts w:cs="Frutiger 45 Light"/>
                <w:color w:val="000000"/>
                <w:sz w:val="16"/>
                <w:szCs w:val="16"/>
                <w:lang w:eastAsia="de-CH"/>
              </w:rPr>
              <w:t xml:space="preserve">FaFo-3-2 </w:t>
            </w:r>
            <w:r w:rsidR="0085754C">
              <w:rPr>
                <w:rFonts w:cs="Frutiger 45 Light"/>
                <w:color w:val="000000"/>
                <w:sz w:val="16"/>
                <w:szCs w:val="16"/>
                <w:lang w:eastAsia="de-CH"/>
              </w:rPr>
              <w:t>&lt;frei&gt;</w:t>
            </w:r>
          </w:p>
        </w:tc>
        <w:tc>
          <w:tcPr>
            <w:tcW w:w="261" w:type="pct"/>
            <w:tcBorders>
              <w:top w:val="nil"/>
              <w:left w:val="nil"/>
              <w:bottom w:val="single" w:sz="8" w:space="0" w:color="C0C0C0"/>
              <w:right w:val="single" w:sz="8" w:space="0" w:color="C0C0C0"/>
            </w:tcBorders>
            <w:vAlign w:val="center"/>
          </w:tcPr>
          <w:p w14:paraId="21058632" w14:textId="359BA3B7" w:rsidR="00FD476F" w:rsidRDefault="00FD476F">
            <w:pPr>
              <w:rPr>
                <w:rFonts w:cs="Frutiger 45 Light"/>
                <w:color w:val="000000"/>
                <w:sz w:val="16"/>
                <w:szCs w:val="16"/>
                <w:lang w:eastAsia="de-CH"/>
              </w:rPr>
            </w:pPr>
          </w:p>
        </w:tc>
        <w:tc>
          <w:tcPr>
            <w:tcW w:w="430" w:type="pct"/>
            <w:tcBorders>
              <w:top w:val="nil"/>
              <w:left w:val="nil"/>
              <w:bottom w:val="single" w:sz="8" w:space="0" w:color="C0C0C0"/>
              <w:right w:val="single" w:sz="8" w:space="0" w:color="C0C0C0"/>
            </w:tcBorders>
            <w:vAlign w:val="center"/>
          </w:tcPr>
          <w:p w14:paraId="6BF9E52F" w14:textId="7E3D33FB" w:rsidR="00FD476F" w:rsidRDefault="00FD476F">
            <w:pPr>
              <w:rPr>
                <w:rFonts w:cs="Frutiger 45 Light"/>
                <w:color w:val="000000"/>
                <w:sz w:val="16"/>
                <w:szCs w:val="16"/>
                <w:lang w:eastAsia="de-CH"/>
              </w:rPr>
            </w:pPr>
          </w:p>
        </w:tc>
        <w:tc>
          <w:tcPr>
            <w:tcW w:w="322" w:type="pct"/>
            <w:tcBorders>
              <w:top w:val="nil"/>
              <w:left w:val="nil"/>
              <w:bottom w:val="single" w:sz="8" w:space="0" w:color="C0C0C0"/>
              <w:right w:val="single" w:sz="8" w:space="0" w:color="C0C0C0"/>
            </w:tcBorders>
            <w:vAlign w:val="center"/>
          </w:tcPr>
          <w:p w14:paraId="6CDA1EAD" w14:textId="1BC4C374" w:rsidR="00FD476F" w:rsidRDefault="00FD476F">
            <w:pPr>
              <w:rPr>
                <w:rFonts w:cs="Frutiger 45 Light"/>
                <w:color w:val="000000"/>
                <w:sz w:val="16"/>
                <w:szCs w:val="16"/>
                <w:lang w:eastAsia="de-CH"/>
              </w:rPr>
            </w:pPr>
          </w:p>
        </w:tc>
      </w:tr>
      <w:tr w:rsidR="00FD476F" w14:paraId="11F844A5" w14:textId="77777777" w:rsidTr="006E2377">
        <w:trPr>
          <w:trHeight w:val="276"/>
        </w:trPr>
        <w:tc>
          <w:tcPr>
            <w:tcW w:w="243" w:type="pct"/>
            <w:tcBorders>
              <w:top w:val="nil"/>
              <w:left w:val="single" w:sz="8" w:space="0" w:color="C0C0C0"/>
              <w:bottom w:val="nil"/>
              <w:right w:val="single" w:sz="8" w:space="0" w:color="C0C0C0"/>
            </w:tcBorders>
            <w:vAlign w:val="center"/>
            <w:hideMark/>
          </w:tcPr>
          <w:p w14:paraId="2101E8E3" w14:textId="77777777" w:rsidR="00FD476F" w:rsidRDefault="00FD476F">
            <w:pPr>
              <w:rPr>
                <w:rFonts w:cs="Frutiger 45 Light"/>
                <w:color w:val="000000"/>
                <w:sz w:val="16"/>
                <w:szCs w:val="16"/>
                <w:lang w:eastAsia="de-CH"/>
              </w:rPr>
            </w:pPr>
            <w:r>
              <w:rPr>
                <w:rFonts w:cs="Frutiger 45 Light"/>
                <w:color w:val="000000"/>
                <w:sz w:val="16"/>
                <w:szCs w:val="16"/>
                <w:lang w:eastAsia="de-CH"/>
              </w:rPr>
              <w:t> </w:t>
            </w:r>
          </w:p>
        </w:tc>
        <w:tc>
          <w:tcPr>
            <w:tcW w:w="701" w:type="pct"/>
            <w:tcBorders>
              <w:top w:val="nil"/>
              <w:left w:val="nil"/>
              <w:bottom w:val="nil"/>
              <w:right w:val="single" w:sz="8" w:space="0" w:color="C0C0C0"/>
            </w:tcBorders>
            <w:vAlign w:val="center"/>
            <w:hideMark/>
          </w:tcPr>
          <w:p w14:paraId="615000C3" w14:textId="77777777" w:rsidR="00FD476F" w:rsidRDefault="00FD476F">
            <w:pPr>
              <w:rPr>
                <w:rFonts w:cs="Frutiger 45 Light"/>
                <w:color w:val="000000"/>
                <w:sz w:val="16"/>
                <w:szCs w:val="16"/>
                <w:lang w:eastAsia="de-CH"/>
              </w:rPr>
            </w:pPr>
            <w:r>
              <w:rPr>
                <w:rFonts w:cs="Frutiger 45 Light"/>
                <w:color w:val="000000"/>
                <w:sz w:val="16"/>
                <w:szCs w:val="16"/>
                <w:lang w:eastAsia="de-CH"/>
              </w:rPr>
              <w:t> </w:t>
            </w:r>
          </w:p>
        </w:tc>
        <w:tc>
          <w:tcPr>
            <w:tcW w:w="231" w:type="pct"/>
            <w:tcBorders>
              <w:top w:val="nil"/>
              <w:left w:val="nil"/>
              <w:bottom w:val="nil"/>
              <w:right w:val="single" w:sz="8" w:space="0" w:color="C0C0C0"/>
            </w:tcBorders>
            <w:vAlign w:val="center"/>
            <w:hideMark/>
          </w:tcPr>
          <w:p w14:paraId="553A30CD" w14:textId="77777777" w:rsidR="00FD476F" w:rsidRDefault="00FD476F">
            <w:pPr>
              <w:rPr>
                <w:rFonts w:cs="Frutiger 45 Light"/>
                <w:color w:val="000000"/>
                <w:sz w:val="16"/>
                <w:szCs w:val="16"/>
                <w:lang w:eastAsia="de-CH"/>
              </w:rPr>
            </w:pPr>
            <w:r>
              <w:rPr>
                <w:rFonts w:cs="Frutiger 45 Light"/>
                <w:color w:val="000000"/>
                <w:sz w:val="16"/>
                <w:szCs w:val="16"/>
                <w:lang w:eastAsia="de-CH"/>
              </w:rPr>
              <w:t> </w:t>
            </w:r>
          </w:p>
        </w:tc>
        <w:tc>
          <w:tcPr>
            <w:tcW w:w="830" w:type="pct"/>
            <w:tcBorders>
              <w:top w:val="nil"/>
              <w:left w:val="nil"/>
              <w:bottom w:val="nil"/>
              <w:right w:val="single" w:sz="8" w:space="0" w:color="C0C0C0"/>
            </w:tcBorders>
            <w:vAlign w:val="center"/>
            <w:hideMark/>
          </w:tcPr>
          <w:p w14:paraId="346EFAE5" w14:textId="77777777" w:rsidR="00FD476F" w:rsidRDefault="00FD476F">
            <w:pPr>
              <w:rPr>
                <w:rFonts w:cs="Frutiger 45 Light"/>
                <w:color w:val="000000"/>
                <w:sz w:val="16"/>
                <w:szCs w:val="16"/>
                <w:lang w:eastAsia="de-CH"/>
              </w:rPr>
            </w:pPr>
            <w:r>
              <w:rPr>
                <w:rFonts w:cs="Frutiger 45 Light"/>
                <w:color w:val="000000"/>
                <w:sz w:val="16"/>
                <w:szCs w:val="16"/>
                <w:lang w:eastAsia="de-CH"/>
              </w:rPr>
              <w:t> </w:t>
            </w:r>
          </w:p>
        </w:tc>
        <w:tc>
          <w:tcPr>
            <w:tcW w:w="230" w:type="pct"/>
            <w:tcBorders>
              <w:top w:val="nil"/>
              <w:left w:val="nil"/>
              <w:bottom w:val="nil"/>
              <w:right w:val="single" w:sz="8" w:space="0" w:color="C0C0C0"/>
            </w:tcBorders>
            <w:vAlign w:val="center"/>
          </w:tcPr>
          <w:p w14:paraId="209BF58A" w14:textId="002F1080" w:rsidR="00FD476F" w:rsidRDefault="007D2D9E">
            <w:pPr>
              <w:rPr>
                <w:rFonts w:cs="Frutiger 45 Light"/>
                <w:color w:val="000000"/>
                <w:sz w:val="16"/>
                <w:szCs w:val="16"/>
                <w:lang w:eastAsia="de-CH"/>
              </w:rPr>
            </w:pPr>
            <w:r>
              <w:rPr>
                <w:rFonts w:cs="Frutiger 45 Light"/>
                <w:color w:val="000000"/>
                <w:sz w:val="16"/>
                <w:szCs w:val="16"/>
                <w:lang w:eastAsia="de-CH"/>
              </w:rPr>
              <w:t>STK-2</w:t>
            </w:r>
          </w:p>
        </w:tc>
        <w:tc>
          <w:tcPr>
            <w:tcW w:w="184" w:type="pct"/>
            <w:tcBorders>
              <w:top w:val="nil"/>
              <w:left w:val="nil"/>
              <w:bottom w:val="nil"/>
              <w:right w:val="single" w:sz="8" w:space="0" w:color="C0C0C0"/>
            </w:tcBorders>
            <w:vAlign w:val="center"/>
          </w:tcPr>
          <w:p w14:paraId="1A277A83" w14:textId="11B80DE5" w:rsidR="00FD476F" w:rsidRDefault="007D2D9E">
            <w:pPr>
              <w:jc w:val="center"/>
              <w:rPr>
                <w:rFonts w:cs="Frutiger 45 Light"/>
                <w:color w:val="000000"/>
                <w:sz w:val="16"/>
                <w:szCs w:val="16"/>
                <w:lang w:eastAsia="de-CH"/>
              </w:rPr>
            </w:pPr>
            <w:r>
              <w:rPr>
                <w:rFonts w:cs="Frutiger 45 Light"/>
                <w:color w:val="000000"/>
                <w:sz w:val="16"/>
                <w:szCs w:val="16"/>
                <w:lang w:eastAsia="de-CH"/>
              </w:rPr>
              <w:t>M</w:t>
            </w:r>
          </w:p>
        </w:tc>
        <w:tc>
          <w:tcPr>
            <w:tcW w:w="277" w:type="pct"/>
            <w:tcBorders>
              <w:top w:val="nil"/>
              <w:left w:val="nil"/>
              <w:bottom w:val="nil"/>
              <w:right w:val="single" w:sz="8" w:space="0" w:color="C0C0C0"/>
            </w:tcBorders>
            <w:vAlign w:val="center"/>
          </w:tcPr>
          <w:p w14:paraId="7793C316" w14:textId="0541F039" w:rsidR="00FD476F" w:rsidRDefault="00445352">
            <w:pPr>
              <w:rPr>
                <w:rFonts w:cs="Frutiger 45 Light"/>
                <w:color w:val="000000"/>
                <w:sz w:val="16"/>
                <w:szCs w:val="16"/>
                <w:lang w:eastAsia="de-CH"/>
              </w:rPr>
            </w:pPr>
            <w:ins w:id="14" w:author="Klauenboesch Beat, PM84" w:date="2017-10-02T10:47:00Z">
              <w:r>
                <w:rPr>
                  <w:rFonts w:cs="Frutiger 45 Light"/>
                  <w:color w:val="000000"/>
                  <w:sz w:val="16"/>
                  <w:szCs w:val="16"/>
                  <w:lang w:eastAsia="de-CH"/>
                </w:rPr>
                <w:t>N</w:t>
              </w:r>
            </w:ins>
            <w:r w:rsidR="007D2D9E">
              <w:rPr>
                <w:rFonts w:cs="Frutiger 45 Light"/>
                <w:color w:val="000000"/>
                <w:sz w:val="16"/>
                <w:szCs w:val="16"/>
                <w:lang w:eastAsia="de-CH"/>
              </w:rPr>
              <w:t>OK</w:t>
            </w:r>
          </w:p>
        </w:tc>
        <w:tc>
          <w:tcPr>
            <w:tcW w:w="1291" w:type="pct"/>
            <w:tcBorders>
              <w:top w:val="nil"/>
              <w:left w:val="nil"/>
              <w:bottom w:val="single" w:sz="8" w:space="0" w:color="C0C0C0"/>
              <w:right w:val="single" w:sz="8" w:space="0" w:color="C0C0C0"/>
            </w:tcBorders>
            <w:vAlign w:val="center"/>
            <w:hideMark/>
          </w:tcPr>
          <w:p w14:paraId="7AB0187A" w14:textId="68C42807" w:rsidR="00FD476F" w:rsidRDefault="00FD476F">
            <w:pPr>
              <w:rPr>
                <w:rFonts w:cs="Frutiger 45 Light"/>
                <w:color w:val="000000"/>
                <w:sz w:val="16"/>
                <w:szCs w:val="16"/>
                <w:lang w:eastAsia="de-CH"/>
              </w:rPr>
            </w:pPr>
            <w:r>
              <w:rPr>
                <w:rFonts w:cs="Frutiger 45 Light"/>
                <w:color w:val="000000"/>
                <w:sz w:val="16"/>
                <w:szCs w:val="16"/>
                <w:lang w:eastAsia="de-CH"/>
              </w:rPr>
              <w:t xml:space="preserve">FaFo-3-3 </w:t>
            </w:r>
            <w:r w:rsidR="0085754C">
              <w:rPr>
                <w:rFonts w:cs="Frutiger 45 Light"/>
                <w:color w:val="000000"/>
                <w:sz w:val="16"/>
                <w:szCs w:val="16"/>
                <w:lang w:eastAsia="de-CH"/>
              </w:rPr>
              <w:t>Forward data</w:t>
            </w:r>
          </w:p>
        </w:tc>
        <w:tc>
          <w:tcPr>
            <w:tcW w:w="261" w:type="pct"/>
            <w:tcBorders>
              <w:top w:val="nil"/>
              <w:left w:val="nil"/>
              <w:bottom w:val="single" w:sz="8" w:space="0" w:color="C0C0C0"/>
              <w:right w:val="single" w:sz="8" w:space="0" w:color="C0C0C0"/>
            </w:tcBorders>
            <w:vAlign w:val="center"/>
          </w:tcPr>
          <w:p w14:paraId="5F4B7460" w14:textId="77777777" w:rsidR="00FD476F" w:rsidRDefault="007A3FF0">
            <w:pPr>
              <w:rPr>
                <w:rFonts w:cs="Frutiger 45 Light"/>
                <w:color w:val="000000"/>
                <w:sz w:val="16"/>
                <w:szCs w:val="16"/>
                <w:lang w:eastAsia="de-CH"/>
              </w:rPr>
            </w:pPr>
            <w:r>
              <w:rPr>
                <w:rFonts w:cs="Frutiger 45 Light"/>
                <w:color w:val="000000"/>
                <w:sz w:val="16"/>
                <w:szCs w:val="16"/>
                <w:lang w:eastAsia="de-CH"/>
              </w:rPr>
              <w:t>OK</w:t>
            </w:r>
          </w:p>
          <w:p w14:paraId="5FE7071D" w14:textId="77777777" w:rsidR="00453728" w:rsidRDefault="005D2D53">
            <w:pPr>
              <w:rPr>
                <w:ins w:id="15" w:author="Klauenboesch Beat, PM84" w:date="2017-10-02T10:46:00Z"/>
                <w:rFonts w:cs="Frutiger 45 Light"/>
                <w:color w:val="000000"/>
                <w:sz w:val="16"/>
                <w:szCs w:val="16"/>
                <w:lang w:eastAsia="de-CH"/>
              </w:rPr>
            </w:pPr>
            <w:r>
              <w:rPr>
                <w:rFonts w:cs="Frutiger 45 Light"/>
                <w:color w:val="000000"/>
                <w:sz w:val="16"/>
                <w:szCs w:val="16"/>
                <w:lang w:eastAsia="de-CH"/>
              </w:rPr>
              <w:t>OK</w:t>
            </w:r>
          </w:p>
          <w:p w14:paraId="50A7F954" w14:textId="014A5F32" w:rsidR="009F645C" w:rsidRDefault="009F645C">
            <w:pPr>
              <w:rPr>
                <w:rFonts w:cs="Frutiger 45 Light"/>
                <w:color w:val="000000"/>
                <w:sz w:val="16"/>
                <w:szCs w:val="16"/>
                <w:lang w:eastAsia="de-CH"/>
              </w:rPr>
            </w:pPr>
            <w:ins w:id="16" w:author="Klauenboesch Beat, PM84" w:date="2017-10-02T10:46:00Z">
              <w:r>
                <w:rPr>
                  <w:rFonts w:cs="Frutiger 45 Light"/>
                  <w:color w:val="000000"/>
                  <w:sz w:val="16"/>
                  <w:szCs w:val="16"/>
                  <w:lang w:eastAsia="de-CH"/>
                </w:rPr>
                <w:t>In work</w:t>
              </w:r>
            </w:ins>
          </w:p>
        </w:tc>
        <w:tc>
          <w:tcPr>
            <w:tcW w:w="430" w:type="pct"/>
            <w:tcBorders>
              <w:top w:val="nil"/>
              <w:left w:val="nil"/>
              <w:bottom w:val="single" w:sz="8" w:space="0" w:color="C0C0C0"/>
              <w:right w:val="single" w:sz="8" w:space="0" w:color="C0C0C0"/>
            </w:tcBorders>
            <w:vAlign w:val="center"/>
          </w:tcPr>
          <w:p w14:paraId="6FBB95C3" w14:textId="77777777" w:rsidR="00FD476F" w:rsidRDefault="000577AF">
            <w:pPr>
              <w:rPr>
                <w:rFonts w:cs="Frutiger 45 Light"/>
                <w:color w:val="000000"/>
                <w:sz w:val="16"/>
                <w:szCs w:val="16"/>
                <w:lang w:eastAsia="de-CH"/>
              </w:rPr>
            </w:pPr>
            <w:r>
              <w:rPr>
                <w:rFonts w:cs="Frutiger 45 Light"/>
                <w:color w:val="000000"/>
                <w:sz w:val="16"/>
                <w:szCs w:val="16"/>
                <w:lang w:eastAsia="de-CH"/>
              </w:rPr>
              <w:t>ABA-32</w:t>
            </w:r>
          </w:p>
          <w:p w14:paraId="0E19790E" w14:textId="77777777" w:rsidR="00453728" w:rsidRDefault="00453728">
            <w:pPr>
              <w:rPr>
                <w:ins w:id="17" w:author="Klauenboesch Beat, PM84" w:date="2017-10-02T10:46:00Z"/>
                <w:rFonts w:cs="Frutiger 45 Light"/>
                <w:color w:val="000000"/>
                <w:sz w:val="16"/>
                <w:szCs w:val="16"/>
                <w:lang w:eastAsia="de-CH"/>
              </w:rPr>
            </w:pPr>
            <w:r>
              <w:rPr>
                <w:rFonts w:cs="Frutiger 45 Light"/>
                <w:color w:val="000000"/>
                <w:sz w:val="16"/>
                <w:szCs w:val="16"/>
                <w:lang w:eastAsia="de-CH"/>
              </w:rPr>
              <w:t>ABA-89</w:t>
            </w:r>
          </w:p>
          <w:p w14:paraId="5714F2D7" w14:textId="19475FD7" w:rsidR="009F645C" w:rsidRDefault="0033344D">
            <w:pPr>
              <w:rPr>
                <w:rFonts w:cs="Frutiger 45 Light"/>
                <w:color w:val="000000"/>
                <w:sz w:val="16"/>
                <w:szCs w:val="16"/>
                <w:lang w:eastAsia="de-CH"/>
              </w:rPr>
            </w:pPr>
            <w:ins w:id="18" w:author="Klauenboesch Beat, PM84" w:date="2017-10-02T10:46:00Z">
              <w:r>
                <w:rPr>
                  <w:rFonts w:cs="Frutiger 45 Light"/>
                  <w:color w:val="000000"/>
                  <w:sz w:val="16"/>
                  <w:szCs w:val="16"/>
                  <w:lang w:eastAsia="de-CH"/>
                </w:rPr>
                <w:t>ABA-162</w:t>
              </w:r>
            </w:ins>
          </w:p>
        </w:tc>
        <w:tc>
          <w:tcPr>
            <w:tcW w:w="322" w:type="pct"/>
            <w:tcBorders>
              <w:top w:val="nil"/>
              <w:left w:val="nil"/>
              <w:bottom w:val="single" w:sz="8" w:space="0" w:color="C0C0C0"/>
              <w:right w:val="single" w:sz="8" w:space="0" w:color="C0C0C0"/>
            </w:tcBorders>
            <w:vAlign w:val="center"/>
          </w:tcPr>
          <w:p w14:paraId="7AB3E3BC" w14:textId="77777777" w:rsidR="00FD476F" w:rsidRDefault="007A3FF0">
            <w:pPr>
              <w:rPr>
                <w:rFonts w:cs="Frutiger 45 Light"/>
                <w:color w:val="000000"/>
                <w:sz w:val="16"/>
                <w:szCs w:val="16"/>
                <w:lang w:eastAsia="de-CH"/>
              </w:rPr>
            </w:pPr>
            <w:r>
              <w:rPr>
                <w:rFonts w:cs="Frutiger 45 Light"/>
                <w:color w:val="000000"/>
                <w:sz w:val="16"/>
                <w:szCs w:val="16"/>
                <w:lang w:eastAsia="de-CH"/>
              </w:rPr>
              <w:t>03.01</w:t>
            </w:r>
            <w:r w:rsidR="000577AF">
              <w:rPr>
                <w:rFonts w:cs="Frutiger 45 Light"/>
                <w:color w:val="000000"/>
                <w:sz w:val="16"/>
                <w:szCs w:val="16"/>
                <w:lang w:eastAsia="de-CH"/>
              </w:rPr>
              <w:t>.210</w:t>
            </w:r>
            <w:r>
              <w:rPr>
                <w:rFonts w:cs="Frutiger 45 Light"/>
                <w:color w:val="000000"/>
                <w:sz w:val="16"/>
                <w:szCs w:val="16"/>
                <w:lang w:eastAsia="de-CH"/>
              </w:rPr>
              <w:t>7</w:t>
            </w:r>
          </w:p>
          <w:p w14:paraId="341F035C" w14:textId="77777777" w:rsidR="00453728" w:rsidRDefault="005D2D53">
            <w:pPr>
              <w:rPr>
                <w:ins w:id="19" w:author="Klauenboesch Beat, PM84" w:date="2017-10-02T10:46:00Z"/>
                <w:rFonts w:cs="Frutiger 45 Light"/>
                <w:color w:val="000000"/>
                <w:sz w:val="16"/>
                <w:szCs w:val="16"/>
                <w:lang w:eastAsia="de-CH"/>
              </w:rPr>
            </w:pPr>
            <w:r>
              <w:rPr>
                <w:rFonts w:cs="Frutiger 45 Light"/>
                <w:color w:val="000000"/>
                <w:sz w:val="16"/>
                <w:szCs w:val="16"/>
                <w:lang w:eastAsia="de-CH"/>
              </w:rPr>
              <w:t>19.07.2017</w:t>
            </w:r>
          </w:p>
          <w:p w14:paraId="59B50E73" w14:textId="7CDFDEA2" w:rsidR="009F645C" w:rsidRDefault="009F645C">
            <w:pPr>
              <w:rPr>
                <w:rFonts w:cs="Frutiger 45 Light"/>
                <w:color w:val="000000"/>
                <w:sz w:val="16"/>
                <w:szCs w:val="16"/>
                <w:lang w:eastAsia="de-CH"/>
              </w:rPr>
            </w:pPr>
            <w:ins w:id="20" w:author="Klauenboesch Beat, PM84" w:date="2017-10-02T10:46:00Z">
              <w:r>
                <w:rPr>
                  <w:rFonts w:cs="Frutiger 45 Light"/>
                  <w:color w:val="000000"/>
                  <w:sz w:val="16"/>
                  <w:szCs w:val="16"/>
                  <w:lang w:eastAsia="de-CH"/>
                </w:rPr>
                <w:t>open</w:t>
              </w:r>
            </w:ins>
          </w:p>
        </w:tc>
      </w:tr>
      <w:tr w:rsidR="007A3FF0" w14:paraId="2F5CFD45" w14:textId="77777777" w:rsidTr="006E2377">
        <w:trPr>
          <w:trHeight w:val="276"/>
        </w:trPr>
        <w:tc>
          <w:tcPr>
            <w:tcW w:w="243" w:type="pct"/>
            <w:tcBorders>
              <w:top w:val="nil"/>
              <w:left w:val="single" w:sz="8" w:space="0" w:color="C0C0C0"/>
              <w:bottom w:val="nil"/>
              <w:right w:val="single" w:sz="8" w:space="0" w:color="C0C0C0"/>
            </w:tcBorders>
            <w:vAlign w:val="center"/>
            <w:hideMark/>
          </w:tcPr>
          <w:p w14:paraId="35EF7C47" w14:textId="77777777" w:rsidR="007A3FF0" w:rsidRDefault="007A3FF0">
            <w:pPr>
              <w:rPr>
                <w:rFonts w:cs="Frutiger 45 Light"/>
                <w:color w:val="000000"/>
                <w:sz w:val="16"/>
                <w:szCs w:val="16"/>
                <w:lang w:eastAsia="de-CH"/>
              </w:rPr>
            </w:pPr>
            <w:r>
              <w:rPr>
                <w:rFonts w:cs="Frutiger 45 Light"/>
                <w:color w:val="000000"/>
                <w:sz w:val="16"/>
                <w:szCs w:val="16"/>
                <w:lang w:eastAsia="de-CH"/>
              </w:rPr>
              <w:t> </w:t>
            </w:r>
          </w:p>
        </w:tc>
        <w:tc>
          <w:tcPr>
            <w:tcW w:w="701" w:type="pct"/>
            <w:tcBorders>
              <w:top w:val="nil"/>
              <w:left w:val="nil"/>
              <w:bottom w:val="nil"/>
              <w:right w:val="single" w:sz="8" w:space="0" w:color="C0C0C0"/>
            </w:tcBorders>
            <w:vAlign w:val="center"/>
            <w:hideMark/>
          </w:tcPr>
          <w:p w14:paraId="3F7F7ACC" w14:textId="77777777" w:rsidR="007A3FF0" w:rsidRDefault="007A3FF0">
            <w:pPr>
              <w:rPr>
                <w:rFonts w:cs="Frutiger 45 Light"/>
                <w:color w:val="000000"/>
                <w:sz w:val="16"/>
                <w:szCs w:val="16"/>
                <w:lang w:eastAsia="de-CH"/>
              </w:rPr>
            </w:pPr>
            <w:r>
              <w:rPr>
                <w:rFonts w:cs="Frutiger 45 Light"/>
                <w:color w:val="000000"/>
                <w:sz w:val="16"/>
                <w:szCs w:val="16"/>
                <w:lang w:eastAsia="de-CH"/>
              </w:rPr>
              <w:t> </w:t>
            </w:r>
          </w:p>
        </w:tc>
        <w:tc>
          <w:tcPr>
            <w:tcW w:w="231" w:type="pct"/>
            <w:tcBorders>
              <w:top w:val="nil"/>
              <w:left w:val="nil"/>
              <w:bottom w:val="nil"/>
              <w:right w:val="single" w:sz="8" w:space="0" w:color="C0C0C0"/>
            </w:tcBorders>
            <w:vAlign w:val="center"/>
            <w:hideMark/>
          </w:tcPr>
          <w:p w14:paraId="1896B722" w14:textId="77777777" w:rsidR="007A3FF0" w:rsidRDefault="007A3FF0">
            <w:pPr>
              <w:rPr>
                <w:rFonts w:cs="Frutiger 45 Light"/>
                <w:color w:val="000000"/>
                <w:sz w:val="16"/>
                <w:szCs w:val="16"/>
                <w:lang w:eastAsia="de-CH"/>
              </w:rPr>
            </w:pPr>
            <w:r>
              <w:rPr>
                <w:rFonts w:cs="Frutiger 45 Light"/>
                <w:color w:val="000000"/>
                <w:sz w:val="16"/>
                <w:szCs w:val="16"/>
                <w:lang w:eastAsia="de-CH"/>
              </w:rPr>
              <w:t>FUN-3-2</w:t>
            </w:r>
          </w:p>
        </w:tc>
        <w:tc>
          <w:tcPr>
            <w:tcW w:w="830" w:type="pct"/>
            <w:tcBorders>
              <w:top w:val="nil"/>
              <w:left w:val="nil"/>
              <w:bottom w:val="nil"/>
              <w:right w:val="single" w:sz="8" w:space="0" w:color="C0C0C0"/>
            </w:tcBorders>
            <w:vAlign w:val="center"/>
            <w:hideMark/>
          </w:tcPr>
          <w:p w14:paraId="68FC50B7" w14:textId="03FCFB9B" w:rsidR="007A3FF0" w:rsidRDefault="007A3FF0">
            <w:pPr>
              <w:rPr>
                <w:rFonts w:cs="Frutiger 45 Light"/>
                <w:color w:val="000000"/>
                <w:sz w:val="16"/>
                <w:szCs w:val="16"/>
                <w:lang w:eastAsia="de-CH"/>
              </w:rPr>
            </w:pPr>
            <w:r>
              <w:rPr>
                <w:rFonts w:cs="Frutiger 45 Light"/>
                <w:color w:val="000000"/>
                <w:sz w:val="16"/>
                <w:szCs w:val="16"/>
                <w:lang w:eastAsia="de-CH"/>
              </w:rPr>
              <w:t>Match</w:t>
            </w:r>
          </w:p>
        </w:tc>
        <w:tc>
          <w:tcPr>
            <w:tcW w:w="230" w:type="pct"/>
            <w:tcBorders>
              <w:top w:val="nil"/>
              <w:left w:val="nil"/>
              <w:bottom w:val="nil"/>
              <w:right w:val="single" w:sz="8" w:space="0" w:color="C0C0C0"/>
            </w:tcBorders>
            <w:vAlign w:val="center"/>
          </w:tcPr>
          <w:p w14:paraId="32B1739E" w14:textId="1E8ACE9E" w:rsidR="007A3FF0" w:rsidRDefault="007A3FF0">
            <w:pPr>
              <w:rPr>
                <w:rFonts w:cs="Frutiger 45 Light"/>
                <w:color w:val="000000"/>
                <w:sz w:val="16"/>
                <w:szCs w:val="16"/>
                <w:lang w:eastAsia="de-CH"/>
              </w:rPr>
            </w:pPr>
            <w:r>
              <w:rPr>
                <w:rFonts w:cs="Frutiger 45 Light"/>
                <w:color w:val="000000"/>
                <w:sz w:val="16"/>
                <w:szCs w:val="16"/>
                <w:lang w:eastAsia="de-CH"/>
              </w:rPr>
              <w:t>STK-7</w:t>
            </w:r>
          </w:p>
        </w:tc>
        <w:tc>
          <w:tcPr>
            <w:tcW w:w="184" w:type="pct"/>
            <w:tcBorders>
              <w:top w:val="nil"/>
              <w:left w:val="nil"/>
              <w:bottom w:val="nil"/>
              <w:right w:val="single" w:sz="8" w:space="0" w:color="C0C0C0"/>
            </w:tcBorders>
            <w:vAlign w:val="center"/>
          </w:tcPr>
          <w:p w14:paraId="5CAD46E5" w14:textId="5CF9C35C" w:rsidR="007A3FF0" w:rsidRDefault="007A3FF0">
            <w:pPr>
              <w:jc w:val="center"/>
              <w:rPr>
                <w:rFonts w:cs="Frutiger 45 Light"/>
                <w:color w:val="000000"/>
                <w:sz w:val="16"/>
                <w:szCs w:val="16"/>
                <w:lang w:eastAsia="de-CH"/>
              </w:rPr>
            </w:pPr>
            <w:r>
              <w:rPr>
                <w:rFonts w:cs="Frutiger 45 Light"/>
                <w:color w:val="000000"/>
                <w:sz w:val="16"/>
                <w:szCs w:val="16"/>
                <w:lang w:eastAsia="de-CH"/>
              </w:rPr>
              <w:t>M</w:t>
            </w:r>
          </w:p>
        </w:tc>
        <w:tc>
          <w:tcPr>
            <w:tcW w:w="277" w:type="pct"/>
            <w:tcBorders>
              <w:top w:val="nil"/>
              <w:left w:val="nil"/>
              <w:bottom w:val="nil"/>
              <w:right w:val="single" w:sz="8" w:space="0" w:color="C0C0C0"/>
            </w:tcBorders>
            <w:vAlign w:val="center"/>
          </w:tcPr>
          <w:p w14:paraId="7E859881" w14:textId="589B52D2" w:rsidR="007A3FF0" w:rsidRDefault="007A3FF0">
            <w:pPr>
              <w:rPr>
                <w:rFonts w:cs="Frutiger 45 Light"/>
                <w:color w:val="000000"/>
                <w:sz w:val="16"/>
                <w:szCs w:val="16"/>
                <w:lang w:eastAsia="de-CH"/>
              </w:rPr>
            </w:pPr>
            <w:r>
              <w:rPr>
                <w:rFonts w:cs="Frutiger 45 Light"/>
                <w:color w:val="000000"/>
                <w:sz w:val="16"/>
                <w:szCs w:val="16"/>
                <w:lang w:eastAsia="de-CH"/>
              </w:rPr>
              <w:t>OK</w:t>
            </w:r>
          </w:p>
        </w:tc>
        <w:tc>
          <w:tcPr>
            <w:tcW w:w="1291" w:type="pct"/>
            <w:tcBorders>
              <w:top w:val="nil"/>
              <w:left w:val="nil"/>
              <w:bottom w:val="single" w:sz="8" w:space="0" w:color="C0C0C0"/>
              <w:right w:val="single" w:sz="8" w:space="0" w:color="C0C0C0"/>
            </w:tcBorders>
            <w:vAlign w:val="center"/>
            <w:hideMark/>
          </w:tcPr>
          <w:p w14:paraId="66387A7B" w14:textId="15BAF89F" w:rsidR="007A3FF0" w:rsidRDefault="007A3FF0">
            <w:pPr>
              <w:rPr>
                <w:rFonts w:cs="Frutiger 45 Light"/>
                <w:color w:val="000000"/>
                <w:sz w:val="16"/>
                <w:szCs w:val="16"/>
                <w:lang w:eastAsia="de-CH"/>
              </w:rPr>
            </w:pPr>
            <w:r>
              <w:rPr>
                <w:rFonts w:cs="Frutiger 45 Light"/>
                <w:color w:val="000000"/>
                <w:sz w:val="16"/>
                <w:szCs w:val="16"/>
                <w:lang w:eastAsia="de-CH"/>
              </w:rPr>
              <w:t>FaFo-3-5 Match data</w:t>
            </w:r>
          </w:p>
        </w:tc>
        <w:tc>
          <w:tcPr>
            <w:tcW w:w="261" w:type="pct"/>
            <w:tcBorders>
              <w:top w:val="nil"/>
              <w:left w:val="nil"/>
              <w:bottom w:val="single" w:sz="8" w:space="0" w:color="C0C0C0"/>
              <w:right w:val="single" w:sz="8" w:space="0" w:color="C0C0C0"/>
            </w:tcBorders>
            <w:vAlign w:val="center"/>
          </w:tcPr>
          <w:p w14:paraId="1FBFB6FF" w14:textId="76BD6787" w:rsidR="007A3FF0" w:rsidRDefault="007A3FF0">
            <w:pPr>
              <w:rPr>
                <w:rFonts w:cs="Frutiger 45 Light"/>
                <w:color w:val="000000"/>
                <w:sz w:val="16"/>
                <w:szCs w:val="16"/>
                <w:lang w:eastAsia="de-CH"/>
              </w:rPr>
            </w:pPr>
            <w:r>
              <w:rPr>
                <w:rFonts w:cs="Frutiger 45 Light"/>
                <w:color w:val="000000"/>
                <w:sz w:val="16"/>
                <w:szCs w:val="16"/>
                <w:lang w:eastAsia="de-CH"/>
              </w:rPr>
              <w:t>OK</w:t>
            </w:r>
          </w:p>
        </w:tc>
        <w:tc>
          <w:tcPr>
            <w:tcW w:w="430" w:type="pct"/>
            <w:tcBorders>
              <w:top w:val="nil"/>
              <w:left w:val="nil"/>
              <w:bottom w:val="single" w:sz="8" w:space="0" w:color="C0C0C0"/>
              <w:right w:val="single" w:sz="8" w:space="0" w:color="C0C0C0"/>
            </w:tcBorders>
            <w:vAlign w:val="center"/>
          </w:tcPr>
          <w:p w14:paraId="18DC2736" w14:textId="3F91C265" w:rsidR="007A3FF0" w:rsidRDefault="007A3FF0">
            <w:pPr>
              <w:rPr>
                <w:rFonts w:cs="Frutiger 45 Light"/>
                <w:color w:val="000000"/>
                <w:sz w:val="16"/>
                <w:szCs w:val="16"/>
                <w:lang w:eastAsia="de-CH"/>
              </w:rPr>
            </w:pPr>
            <w:r>
              <w:rPr>
                <w:rFonts w:cs="Frutiger 45 Light"/>
                <w:color w:val="000000"/>
                <w:sz w:val="16"/>
                <w:szCs w:val="16"/>
                <w:lang w:eastAsia="de-CH"/>
              </w:rPr>
              <w:t>ABA-32</w:t>
            </w:r>
          </w:p>
        </w:tc>
        <w:tc>
          <w:tcPr>
            <w:tcW w:w="322" w:type="pct"/>
            <w:tcBorders>
              <w:top w:val="nil"/>
              <w:left w:val="nil"/>
              <w:bottom w:val="single" w:sz="8" w:space="0" w:color="C0C0C0"/>
              <w:right w:val="single" w:sz="8" w:space="0" w:color="C0C0C0"/>
            </w:tcBorders>
            <w:vAlign w:val="center"/>
          </w:tcPr>
          <w:p w14:paraId="50D8FC89" w14:textId="2BA3A389" w:rsidR="007A3FF0" w:rsidRDefault="007A3FF0">
            <w:pPr>
              <w:rPr>
                <w:rFonts w:cs="Frutiger 45 Light"/>
                <w:color w:val="000000"/>
                <w:sz w:val="16"/>
                <w:szCs w:val="16"/>
                <w:lang w:eastAsia="de-CH"/>
              </w:rPr>
            </w:pPr>
            <w:r>
              <w:rPr>
                <w:rFonts w:cs="Frutiger 45 Light"/>
                <w:color w:val="000000"/>
                <w:sz w:val="16"/>
                <w:szCs w:val="16"/>
                <w:lang w:eastAsia="de-CH"/>
              </w:rPr>
              <w:t>03.01.2107</w:t>
            </w:r>
          </w:p>
        </w:tc>
      </w:tr>
      <w:tr w:rsidR="00453728" w14:paraId="78C64F01" w14:textId="77777777" w:rsidTr="006E2377">
        <w:trPr>
          <w:trHeight w:val="276"/>
        </w:trPr>
        <w:tc>
          <w:tcPr>
            <w:tcW w:w="243" w:type="pct"/>
            <w:tcBorders>
              <w:top w:val="nil"/>
              <w:left w:val="single" w:sz="8" w:space="0" w:color="C0C0C0"/>
              <w:bottom w:val="nil"/>
              <w:right w:val="single" w:sz="8" w:space="0" w:color="C0C0C0"/>
            </w:tcBorders>
            <w:shd w:val="clear" w:color="auto" w:fill="EBF1DE"/>
            <w:vAlign w:val="center"/>
            <w:hideMark/>
          </w:tcPr>
          <w:p w14:paraId="4B0D38A2" w14:textId="77777777" w:rsidR="000577AF" w:rsidRDefault="000577AF">
            <w:pPr>
              <w:rPr>
                <w:rFonts w:cs="Frutiger 45 Light"/>
                <w:color w:val="000000"/>
                <w:sz w:val="16"/>
                <w:szCs w:val="16"/>
                <w:lang w:eastAsia="de-CH"/>
              </w:rPr>
            </w:pPr>
            <w:r>
              <w:rPr>
                <w:rFonts w:cs="Frutiger 45 Light"/>
                <w:color w:val="000000"/>
                <w:sz w:val="16"/>
                <w:szCs w:val="16"/>
                <w:lang w:eastAsia="de-CH"/>
              </w:rPr>
              <w:t>BUC-4</w:t>
            </w:r>
          </w:p>
        </w:tc>
        <w:tc>
          <w:tcPr>
            <w:tcW w:w="701" w:type="pct"/>
            <w:tcBorders>
              <w:top w:val="nil"/>
              <w:left w:val="nil"/>
              <w:bottom w:val="nil"/>
              <w:right w:val="single" w:sz="8" w:space="0" w:color="C0C0C0"/>
            </w:tcBorders>
            <w:shd w:val="clear" w:color="auto" w:fill="EBF1DE"/>
            <w:vAlign w:val="center"/>
            <w:hideMark/>
          </w:tcPr>
          <w:p w14:paraId="55428787" w14:textId="38DEF765" w:rsidR="000577AF" w:rsidRDefault="000577AF">
            <w:pPr>
              <w:rPr>
                <w:rFonts w:cs="Frutiger 45 Light"/>
                <w:color w:val="000000"/>
                <w:sz w:val="16"/>
                <w:szCs w:val="16"/>
                <w:lang w:eastAsia="de-CH"/>
              </w:rPr>
            </w:pPr>
            <w:r>
              <w:rPr>
                <w:rFonts w:cs="Frutiger 45 Light"/>
                <w:color w:val="000000"/>
                <w:sz w:val="16"/>
                <w:szCs w:val="16"/>
                <w:lang w:eastAsia="de-CH"/>
              </w:rPr>
              <w:t>Offshore data entry</w:t>
            </w:r>
          </w:p>
        </w:tc>
        <w:tc>
          <w:tcPr>
            <w:tcW w:w="231" w:type="pct"/>
            <w:tcBorders>
              <w:top w:val="nil"/>
              <w:left w:val="nil"/>
              <w:bottom w:val="single" w:sz="8" w:space="0" w:color="C0C0C0"/>
              <w:right w:val="single" w:sz="8" w:space="0" w:color="C0C0C0"/>
            </w:tcBorders>
            <w:shd w:val="clear" w:color="auto" w:fill="EBF1DE"/>
            <w:vAlign w:val="center"/>
            <w:hideMark/>
          </w:tcPr>
          <w:p w14:paraId="7456165D" w14:textId="77777777" w:rsidR="000577AF" w:rsidRDefault="000577AF">
            <w:pPr>
              <w:rPr>
                <w:rFonts w:cs="Frutiger 45 Light"/>
                <w:color w:val="000000"/>
                <w:sz w:val="16"/>
                <w:szCs w:val="16"/>
                <w:lang w:eastAsia="de-CH"/>
              </w:rPr>
            </w:pPr>
            <w:r>
              <w:rPr>
                <w:rFonts w:cs="Frutiger 45 Light"/>
                <w:color w:val="000000"/>
                <w:sz w:val="16"/>
                <w:szCs w:val="16"/>
                <w:lang w:eastAsia="de-CH"/>
              </w:rPr>
              <w:t>FUN-4-1</w:t>
            </w:r>
          </w:p>
        </w:tc>
        <w:tc>
          <w:tcPr>
            <w:tcW w:w="830" w:type="pct"/>
            <w:tcBorders>
              <w:top w:val="nil"/>
              <w:left w:val="nil"/>
              <w:bottom w:val="single" w:sz="8" w:space="0" w:color="C0C0C0"/>
              <w:right w:val="single" w:sz="8" w:space="0" w:color="C0C0C0"/>
            </w:tcBorders>
            <w:shd w:val="clear" w:color="auto" w:fill="EBF1DE"/>
            <w:vAlign w:val="center"/>
            <w:hideMark/>
          </w:tcPr>
          <w:p w14:paraId="25A4E333" w14:textId="6C0D95E2" w:rsidR="000577AF" w:rsidRDefault="000577AF">
            <w:pPr>
              <w:rPr>
                <w:rFonts w:cs="Frutiger 45 Light"/>
                <w:color w:val="000000"/>
                <w:sz w:val="16"/>
                <w:szCs w:val="16"/>
                <w:lang w:eastAsia="de-CH"/>
              </w:rPr>
            </w:pPr>
            <w:r>
              <w:rPr>
                <w:rFonts w:cs="Frutiger 45 Light"/>
                <w:color w:val="000000"/>
                <w:sz w:val="16"/>
                <w:szCs w:val="16"/>
                <w:lang w:eastAsia="de-CH"/>
              </w:rPr>
              <w:t>Data coding</w:t>
            </w:r>
          </w:p>
        </w:tc>
        <w:tc>
          <w:tcPr>
            <w:tcW w:w="230" w:type="pct"/>
            <w:tcBorders>
              <w:top w:val="nil"/>
              <w:left w:val="nil"/>
              <w:bottom w:val="single" w:sz="8" w:space="0" w:color="C0C0C0"/>
              <w:right w:val="single" w:sz="8" w:space="0" w:color="C0C0C0"/>
            </w:tcBorders>
            <w:shd w:val="clear" w:color="auto" w:fill="EBF1DE"/>
            <w:vAlign w:val="center"/>
          </w:tcPr>
          <w:p w14:paraId="41ACE748" w14:textId="7778452E" w:rsidR="000577AF" w:rsidRDefault="000577AF">
            <w:pPr>
              <w:rPr>
                <w:rFonts w:cs="Frutiger 45 Light"/>
                <w:color w:val="000000"/>
                <w:sz w:val="16"/>
                <w:szCs w:val="16"/>
                <w:lang w:eastAsia="de-CH"/>
              </w:rPr>
            </w:pPr>
            <w:r>
              <w:rPr>
                <w:rFonts w:cs="Frutiger 45 Light"/>
                <w:color w:val="000000"/>
                <w:sz w:val="16"/>
                <w:szCs w:val="16"/>
                <w:lang w:eastAsia="de-CH"/>
              </w:rPr>
              <w:t>STK-7</w:t>
            </w:r>
          </w:p>
        </w:tc>
        <w:tc>
          <w:tcPr>
            <w:tcW w:w="184" w:type="pct"/>
            <w:tcBorders>
              <w:top w:val="nil"/>
              <w:left w:val="nil"/>
              <w:bottom w:val="single" w:sz="8" w:space="0" w:color="C0C0C0"/>
              <w:right w:val="single" w:sz="8" w:space="0" w:color="C0C0C0"/>
            </w:tcBorders>
            <w:shd w:val="clear" w:color="auto" w:fill="EBF1DE"/>
            <w:vAlign w:val="center"/>
          </w:tcPr>
          <w:p w14:paraId="21318123" w14:textId="74C890F6" w:rsidR="000577AF" w:rsidRDefault="000577AF">
            <w:pPr>
              <w:jc w:val="center"/>
              <w:rPr>
                <w:rFonts w:cs="Frutiger 45 Light"/>
                <w:color w:val="000000"/>
                <w:sz w:val="16"/>
                <w:szCs w:val="16"/>
                <w:lang w:eastAsia="de-CH"/>
              </w:rPr>
            </w:pPr>
            <w:r>
              <w:rPr>
                <w:rFonts w:cs="Frutiger 45 Light"/>
                <w:color w:val="000000"/>
                <w:sz w:val="16"/>
                <w:szCs w:val="16"/>
                <w:lang w:eastAsia="de-CH"/>
              </w:rPr>
              <w:t>M</w:t>
            </w:r>
          </w:p>
        </w:tc>
        <w:tc>
          <w:tcPr>
            <w:tcW w:w="277" w:type="pct"/>
            <w:tcBorders>
              <w:top w:val="nil"/>
              <w:left w:val="nil"/>
              <w:bottom w:val="single" w:sz="8" w:space="0" w:color="C0C0C0"/>
              <w:right w:val="single" w:sz="8" w:space="0" w:color="C0C0C0"/>
            </w:tcBorders>
            <w:shd w:val="clear" w:color="auto" w:fill="EBF1DE"/>
            <w:vAlign w:val="center"/>
          </w:tcPr>
          <w:p w14:paraId="0333D63D" w14:textId="59C5318E" w:rsidR="000577AF" w:rsidRDefault="000577AF">
            <w:pPr>
              <w:rPr>
                <w:rFonts w:cs="Frutiger 45 Light"/>
                <w:color w:val="000000"/>
                <w:sz w:val="16"/>
                <w:szCs w:val="16"/>
                <w:lang w:eastAsia="de-CH"/>
              </w:rPr>
            </w:pPr>
            <w:r>
              <w:rPr>
                <w:rFonts w:cs="Frutiger 45 Light"/>
                <w:color w:val="000000"/>
                <w:sz w:val="16"/>
                <w:szCs w:val="16"/>
                <w:lang w:eastAsia="de-CH"/>
              </w:rPr>
              <w:t>OK</w:t>
            </w:r>
          </w:p>
        </w:tc>
        <w:tc>
          <w:tcPr>
            <w:tcW w:w="1291" w:type="pct"/>
            <w:tcBorders>
              <w:top w:val="nil"/>
              <w:left w:val="nil"/>
              <w:bottom w:val="single" w:sz="8" w:space="0" w:color="C0C0C0"/>
              <w:right w:val="single" w:sz="8" w:space="0" w:color="C0C0C0"/>
            </w:tcBorders>
            <w:shd w:val="clear" w:color="auto" w:fill="EBF1DE"/>
            <w:vAlign w:val="center"/>
            <w:hideMark/>
          </w:tcPr>
          <w:p w14:paraId="76AE9050" w14:textId="2C4BB1A5" w:rsidR="000577AF" w:rsidRDefault="000577AF">
            <w:pPr>
              <w:rPr>
                <w:rFonts w:cs="Frutiger 45 Light"/>
                <w:color w:val="000000"/>
                <w:sz w:val="16"/>
                <w:szCs w:val="16"/>
                <w:lang w:eastAsia="de-CH"/>
              </w:rPr>
            </w:pPr>
            <w:r>
              <w:rPr>
                <w:rFonts w:cs="Frutiger 45 Light"/>
                <w:color w:val="000000"/>
                <w:sz w:val="16"/>
                <w:szCs w:val="16"/>
                <w:lang w:eastAsia="de-CH"/>
              </w:rPr>
              <w:t>FaFo-4-1 Search data</w:t>
            </w:r>
          </w:p>
        </w:tc>
        <w:tc>
          <w:tcPr>
            <w:tcW w:w="261" w:type="pct"/>
            <w:tcBorders>
              <w:top w:val="nil"/>
              <w:left w:val="nil"/>
              <w:bottom w:val="single" w:sz="8" w:space="0" w:color="C0C0C0"/>
              <w:right w:val="single" w:sz="8" w:space="0" w:color="C0C0C0"/>
            </w:tcBorders>
            <w:shd w:val="clear" w:color="auto" w:fill="EBF1DE"/>
            <w:vAlign w:val="center"/>
          </w:tcPr>
          <w:p w14:paraId="21E34913" w14:textId="5F548E5E" w:rsidR="000577AF" w:rsidRDefault="000577AF">
            <w:pPr>
              <w:rPr>
                <w:rFonts w:cs="Frutiger 45 Light"/>
                <w:color w:val="000000"/>
                <w:sz w:val="16"/>
                <w:szCs w:val="16"/>
                <w:lang w:eastAsia="de-CH"/>
              </w:rPr>
            </w:pPr>
          </w:p>
        </w:tc>
        <w:tc>
          <w:tcPr>
            <w:tcW w:w="430" w:type="pct"/>
            <w:tcBorders>
              <w:top w:val="nil"/>
              <w:left w:val="nil"/>
              <w:bottom w:val="single" w:sz="8" w:space="0" w:color="C0C0C0"/>
              <w:right w:val="single" w:sz="8" w:space="0" w:color="C0C0C0"/>
            </w:tcBorders>
            <w:shd w:val="clear" w:color="auto" w:fill="EBF1DE"/>
            <w:vAlign w:val="center"/>
          </w:tcPr>
          <w:p w14:paraId="2777199F" w14:textId="69F93EB4" w:rsidR="000577AF" w:rsidRDefault="000577AF">
            <w:pPr>
              <w:rPr>
                <w:rFonts w:cs="Frutiger 45 Light"/>
                <w:color w:val="000000"/>
                <w:sz w:val="16"/>
                <w:szCs w:val="16"/>
                <w:lang w:eastAsia="de-CH"/>
              </w:rPr>
            </w:pPr>
          </w:p>
        </w:tc>
        <w:tc>
          <w:tcPr>
            <w:tcW w:w="322" w:type="pct"/>
            <w:tcBorders>
              <w:top w:val="nil"/>
              <w:left w:val="nil"/>
              <w:bottom w:val="single" w:sz="8" w:space="0" w:color="C0C0C0"/>
              <w:right w:val="single" w:sz="8" w:space="0" w:color="C0C0C0"/>
            </w:tcBorders>
            <w:shd w:val="clear" w:color="auto" w:fill="EBF1DE"/>
            <w:vAlign w:val="center"/>
          </w:tcPr>
          <w:p w14:paraId="1F1EB9B0" w14:textId="73B973B1" w:rsidR="000577AF" w:rsidRDefault="000577AF">
            <w:pPr>
              <w:rPr>
                <w:rFonts w:cs="Frutiger 45 Light"/>
                <w:color w:val="000000"/>
                <w:sz w:val="16"/>
                <w:szCs w:val="16"/>
                <w:lang w:eastAsia="de-CH"/>
              </w:rPr>
            </w:pPr>
          </w:p>
        </w:tc>
      </w:tr>
      <w:tr w:rsidR="00453728" w14:paraId="23276B06" w14:textId="77777777" w:rsidTr="00B10571">
        <w:trPr>
          <w:trHeight w:val="276"/>
        </w:trPr>
        <w:tc>
          <w:tcPr>
            <w:tcW w:w="243" w:type="pct"/>
            <w:tcBorders>
              <w:top w:val="nil"/>
              <w:left w:val="single" w:sz="8" w:space="0" w:color="C0C0C0"/>
              <w:bottom w:val="nil"/>
              <w:right w:val="single" w:sz="8" w:space="0" w:color="C0C0C0"/>
            </w:tcBorders>
            <w:shd w:val="clear" w:color="auto" w:fill="EBF1DE"/>
            <w:vAlign w:val="center"/>
            <w:hideMark/>
          </w:tcPr>
          <w:p w14:paraId="6AD1D0CC" w14:textId="77777777" w:rsidR="000577AF" w:rsidRDefault="000577AF">
            <w:pPr>
              <w:rPr>
                <w:rFonts w:cs="Frutiger 45 Light"/>
                <w:color w:val="000000"/>
                <w:sz w:val="16"/>
                <w:szCs w:val="16"/>
                <w:lang w:eastAsia="de-CH"/>
              </w:rPr>
            </w:pPr>
            <w:r>
              <w:rPr>
                <w:rFonts w:cs="Frutiger 45 Light"/>
                <w:color w:val="000000"/>
                <w:sz w:val="16"/>
                <w:szCs w:val="16"/>
                <w:lang w:eastAsia="de-CH"/>
              </w:rPr>
              <w:t> </w:t>
            </w:r>
          </w:p>
        </w:tc>
        <w:tc>
          <w:tcPr>
            <w:tcW w:w="701" w:type="pct"/>
            <w:tcBorders>
              <w:top w:val="nil"/>
              <w:left w:val="nil"/>
              <w:bottom w:val="nil"/>
              <w:right w:val="single" w:sz="8" w:space="0" w:color="C0C0C0"/>
            </w:tcBorders>
            <w:shd w:val="clear" w:color="auto" w:fill="EBF1DE"/>
            <w:vAlign w:val="center"/>
            <w:hideMark/>
          </w:tcPr>
          <w:p w14:paraId="0E44107B" w14:textId="77777777" w:rsidR="000577AF" w:rsidRDefault="000577AF">
            <w:pPr>
              <w:rPr>
                <w:rFonts w:cs="Frutiger 45 Light"/>
                <w:color w:val="000000"/>
                <w:sz w:val="16"/>
                <w:szCs w:val="16"/>
                <w:lang w:eastAsia="de-CH"/>
              </w:rPr>
            </w:pPr>
            <w:r>
              <w:rPr>
                <w:rFonts w:cs="Frutiger 45 Light"/>
                <w:color w:val="000000"/>
                <w:sz w:val="16"/>
                <w:szCs w:val="16"/>
                <w:lang w:eastAsia="de-CH"/>
              </w:rPr>
              <w:t> </w:t>
            </w:r>
          </w:p>
        </w:tc>
        <w:tc>
          <w:tcPr>
            <w:tcW w:w="231" w:type="pct"/>
            <w:tcBorders>
              <w:top w:val="nil"/>
              <w:left w:val="nil"/>
              <w:bottom w:val="nil"/>
              <w:right w:val="single" w:sz="8" w:space="0" w:color="C0C0C0"/>
            </w:tcBorders>
            <w:shd w:val="clear" w:color="auto" w:fill="EBF1DE"/>
            <w:vAlign w:val="center"/>
          </w:tcPr>
          <w:p w14:paraId="64390796" w14:textId="59363976" w:rsidR="000577AF" w:rsidRDefault="000577AF">
            <w:pPr>
              <w:rPr>
                <w:rFonts w:cs="Frutiger 45 Light"/>
                <w:color w:val="000000"/>
                <w:sz w:val="16"/>
                <w:szCs w:val="16"/>
                <w:lang w:eastAsia="de-CH"/>
              </w:rPr>
            </w:pPr>
          </w:p>
        </w:tc>
        <w:tc>
          <w:tcPr>
            <w:tcW w:w="830" w:type="pct"/>
            <w:tcBorders>
              <w:top w:val="nil"/>
              <w:left w:val="nil"/>
              <w:bottom w:val="nil"/>
              <w:right w:val="single" w:sz="8" w:space="0" w:color="C0C0C0"/>
            </w:tcBorders>
            <w:shd w:val="clear" w:color="auto" w:fill="EBF1DE"/>
            <w:vAlign w:val="center"/>
          </w:tcPr>
          <w:p w14:paraId="7AE4FB93" w14:textId="4CB51011" w:rsidR="000577AF" w:rsidRDefault="000577AF">
            <w:pPr>
              <w:rPr>
                <w:rFonts w:cs="Frutiger 45 Light"/>
                <w:color w:val="000000"/>
                <w:sz w:val="16"/>
                <w:szCs w:val="16"/>
                <w:lang w:eastAsia="de-CH"/>
              </w:rPr>
            </w:pPr>
          </w:p>
        </w:tc>
        <w:tc>
          <w:tcPr>
            <w:tcW w:w="230" w:type="pct"/>
            <w:tcBorders>
              <w:top w:val="nil"/>
              <w:left w:val="nil"/>
              <w:bottom w:val="nil"/>
              <w:right w:val="single" w:sz="8" w:space="0" w:color="C0C0C0"/>
            </w:tcBorders>
            <w:shd w:val="clear" w:color="auto" w:fill="EBF1DE"/>
            <w:vAlign w:val="center"/>
          </w:tcPr>
          <w:p w14:paraId="3D9440CC" w14:textId="7C821E38" w:rsidR="000577AF" w:rsidRDefault="000577AF">
            <w:pPr>
              <w:rPr>
                <w:rFonts w:cs="Frutiger 45 Light"/>
                <w:color w:val="000000"/>
                <w:sz w:val="16"/>
                <w:szCs w:val="16"/>
                <w:lang w:eastAsia="de-CH"/>
              </w:rPr>
            </w:pPr>
            <w:r>
              <w:rPr>
                <w:rFonts w:cs="Frutiger 45 Light"/>
                <w:color w:val="000000"/>
                <w:sz w:val="16"/>
                <w:szCs w:val="16"/>
                <w:lang w:eastAsia="de-CH"/>
              </w:rPr>
              <w:t>STK-7</w:t>
            </w:r>
          </w:p>
        </w:tc>
        <w:tc>
          <w:tcPr>
            <w:tcW w:w="184" w:type="pct"/>
            <w:tcBorders>
              <w:top w:val="nil"/>
              <w:left w:val="nil"/>
              <w:bottom w:val="nil"/>
              <w:right w:val="single" w:sz="8" w:space="0" w:color="C0C0C0"/>
            </w:tcBorders>
            <w:shd w:val="clear" w:color="auto" w:fill="EBF1DE"/>
            <w:vAlign w:val="center"/>
          </w:tcPr>
          <w:p w14:paraId="7B869877" w14:textId="4D6E26D3" w:rsidR="000577AF" w:rsidRDefault="000577AF">
            <w:pPr>
              <w:jc w:val="center"/>
              <w:rPr>
                <w:rFonts w:cs="Frutiger 45 Light"/>
                <w:color w:val="000000"/>
                <w:sz w:val="16"/>
                <w:szCs w:val="16"/>
                <w:lang w:eastAsia="de-CH"/>
              </w:rPr>
            </w:pPr>
            <w:r>
              <w:rPr>
                <w:rFonts w:cs="Frutiger 45 Light"/>
                <w:color w:val="000000"/>
                <w:sz w:val="16"/>
                <w:szCs w:val="16"/>
                <w:lang w:eastAsia="de-CH"/>
              </w:rPr>
              <w:t>M</w:t>
            </w:r>
          </w:p>
        </w:tc>
        <w:tc>
          <w:tcPr>
            <w:tcW w:w="277" w:type="pct"/>
            <w:tcBorders>
              <w:top w:val="nil"/>
              <w:left w:val="nil"/>
              <w:bottom w:val="nil"/>
              <w:right w:val="single" w:sz="8" w:space="0" w:color="C0C0C0"/>
            </w:tcBorders>
            <w:shd w:val="clear" w:color="auto" w:fill="EBF1DE"/>
            <w:vAlign w:val="center"/>
          </w:tcPr>
          <w:p w14:paraId="7593FC92" w14:textId="7D0B0AAB" w:rsidR="000577AF" w:rsidRDefault="000577AF">
            <w:pPr>
              <w:rPr>
                <w:rFonts w:cs="Frutiger 45 Light"/>
                <w:color w:val="000000"/>
                <w:sz w:val="16"/>
                <w:szCs w:val="16"/>
                <w:lang w:eastAsia="de-CH"/>
              </w:rPr>
            </w:pPr>
            <w:r>
              <w:rPr>
                <w:rFonts w:cs="Frutiger 45 Light"/>
                <w:color w:val="000000"/>
                <w:sz w:val="16"/>
                <w:szCs w:val="16"/>
                <w:lang w:eastAsia="de-CH"/>
              </w:rPr>
              <w:t>OK</w:t>
            </w:r>
          </w:p>
        </w:tc>
        <w:tc>
          <w:tcPr>
            <w:tcW w:w="1291" w:type="pct"/>
            <w:tcBorders>
              <w:top w:val="nil"/>
              <w:left w:val="nil"/>
              <w:bottom w:val="single" w:sz="8" w:space="0" w:color="C0C0C0"/>
              <w:right w:val="single" w:sz="8" w:space="0" w:color="C0C0C0"/>
            </w:tcBorders>
            <w:shd w:val="clear" w:color="auto" w:fill="EBF1DE"/>
            <w:vAlign w:val="center"/>
            <w:hideMark/>
          </w:tcPr>
          <w:p w14:paraId="494D6A18" w14:textId="65C151CC" w:rsidR="000577AF" w:rsidRDefault="000577AF">
            <w:pPr>
              <w:rPr>
                <w:rFonts w:cs="Frutiger 45 Light"/>
                <w:color w:val="000000"/>
                <w:sz w:val="16"/>
                <w:szCs w:val="16"/>
                <w:lang w:eastAsia="de-CH"/>
              </w:rPr>
            </w:pPr>
            <w:r>
              <w:rPr>
                <w:rFonts w:cs="Frutiger 45 Light"/>
                <w:color w:val="000000"/>
                <w:sz w:val="16"/>
                <w:szCs w:val="16"/>
                <w:lang w:eastAsia="de-CH"/>
              </w:rPr>
              <w:t>FaFo-4-2 Typing keyword</w:t>
            </w:r>
          </w:p>
        </w:tc>
        <w:tc>
          <w:tcPr>
            <w:tcW w:w="261" w:type="pct"/>
            <w:tcBorders>
              <w:top w:val="nil"/>
              <w:left w:val="nil"/>
              <w:bottom w:val="single" w:sz="8" w:space="0" w:color="C0C0C0"/>
              <w:right w:val="single" w:sz="8" w:space="0" w:color="C0C0C0"/>
            </w:tcBorders>
            <w:shd w:val="clear" w:color="auto" w:fill="EBF1DE"/>
            <w:vAlign w:val="center"/>
          </w:tcPr>
          <w:p w14:paraId="39EBFAB4" w14:textId="68F55E4D" w:rsidR="000577AF" w:rsidRDefault="00887F1A">
            <w:pPr>
              <w:rPr>
                <w:rFonts w:cs="Frutiger 45 Light"/>
                <w:color w:val="000000"/>
                <w:sz w:val="16"/>
                <w:szCs w:val="16"/>
                <w:lang w:eastAsia="de-CH"/>
              </w:rPr>
            </w:pPr>
            <w:r>
              <w:rPr>
                <w:rFonts w:cs="Frutiger 45 Light"/>
                <w:color w:val="000000"/>
                <w:sz w:val="16"/>
                <w:szCs w:val="16"/>
                <w:lang w:eastAsia="de-CH"/>
              </w:rPr>
              <w:t>OK</w:t>
            </w:r>
          </w:p>
        </w:tc>
        <w:tc>
          <w:tcPr>
            <w:tcW w:w="430" w:type="pct"/>
            <w:tcBorders>
              <w:top w:val="nil"/>
              <w:left w:val="nil"/>
              <w:bottom w:val="single" w:sz="8" w:space="0" w:color="C0C0C0"/>
              <w:right w:val="single" w:sz="8" w:space="0" w:color="C0C0C0"/>
            </w:tcBorders>
            <w:shd w:val="clear" w:color="auto" w:fill="EBF1DE"/>
            <w:vAlign w:val="center"/>
          </w:tcPr>
          <w:p w14:paraId="2CFD9905" w14:textId="6620BCAC" w:rsidR="000577AF" w:rsidRDefault="00687704">
            <w:pPr>
              <w:rPr>
                <w:rFonts w:cs="Frutiger 45 Light"/>
                <w:color w:val="000000"/>
                <w:sz w:val="16"/>
                <w:szCs w:val="16"/>
                <w:lang w:eastAsia="de-CH"/>
              </w:rPr>
            </w:pPr>
            <w:r>
              <w:rPr>
                <w:rFonts w:cs="Frutiger 45 Light"/>
                <w:color w:val="000000"/>
                <w:sz w:val="16"/>
                <w:szCs w:val="16"/>
                <w:lang w:eastAsia="de-CH"/>
              </w:rPr>
              <w:t>ABA-113</w:t>
            </w:r>
          </w:p>
        </w:tc>
        <w:tc>
          <w:tcPr>
            <w:tcW w:w="322" w:type="pct"/>
            <w:tcBorders>
              <w:top w:val="nil"/>
              <w:left w:val="nil"/>
              <w:bottom w:val="single" w:sz="8" w:space="0" w:color="C0C0C0"/>
              <w:right w:val="single" w:sz="8" w:space="0" w:color="C0C0C0"/>
            </w:tcBorders>
            <w:shd w:val="clear" w:color="auto" w:fill="EBF1DE"/>
            <w:vAlign w:val="center"/>
          </w:tcPr>
          <w:p w14:paraId="17E40F30" w14:textId="2BE38D24" w:rsidR="000577AF" w:rsidRDefault="00887F1A">
            <w:pPr>
              <w:jc w:val="right"/>
              <w:rPr>
                <w:rFonts w:cs="Frutiger 45 Light"/>
                <w:color w:val="000000"/>
                <w:sz w:val="16"/>
                <w:szCs w:val="16"/>
                <w:lang w:eastAsia="de-CH"/>
              </w:rPr>
            </w:pPr>
            <w:r>
              <w:rPr>
                <w:rFonts w:cs="Frutiger 45 Light"/>
                <w:color w:val="000000"/>
                <w:sz w:val="16"/>
                <w:szCs w:val="16"/>
                <w:lang w:eastAsia="de-CH"/>
              </w:rPr>
              <w:t>01.09.2017</w:t>
            </w:r>
          </w:p>
        </w:tc>
      </w:tr>
      <w:tr w:rsidR="00453728" w14:paraId="6C9ADF60" w14:textId="77777777" w:rsidTr="006E2377">
        <w:trPr>
          <w:trHeight w:val="276"/>
        </w:trPr>
        <w:tc>
          <w:tcPr>
            <w:tcW w:w="243" w:type="pct"/>
            <w:tcBorders>
              <w:top w:val="nil"/>
              <w:left w:val="single" w:sz="8" w:space="0" w:color="C0C0C0"/>
              <w:bottom w:val="nil"/>
              <w:right w:val="single" w:sz="8" w:space="0" w:color="C0C0C0"/>
            </w:tcBorders>
            <w:shd w:val="clear" w:color="auto" w:fill="EBF1DE"/>
            <w:vAlign w:val="center"/>
            <w:hideMark/>
          </w:tcPr>
          <w:p w14:paraId="3A417CB4" w14:textId="77777777" w:rsidR="000577AF" w:rsidRDefault="000577AF">
            <w:pPr>
              <w:rPr>
                <w:rFonts w:cs="Frutiger 45 Light"/>
                <w:color w:val="000000"/>
                <w:sz w:val="16"/>
                <w:szCs w:val="16"/>
                <w:lang w:eastAsia="de-CH"/>
              </w:rPr>
            </w:pPr>
            <w:r>
              <w:rPr>
                <w:rFonts w:cs="Frutiger 45 Light"/>
                <w:color w:val="000000"/>
                <w:sz w:val="16"/>
                <w:szCs w:val="16"/>
                <w:lang w:eastAsia="de-CH"/>
              </w:rPr>
              <w:t> </w:t>
            </w:r>
          </w:p>
        </w:tc>
        <w:tc>
          <w:tcPr>
            <w:tcW w:w="701" w:type="pct"/>
            <w:tcBorders>
              <w:top w:val="nil"/>
              <w:left w:val="nil"/>
              <w:bottom w:val="nil"/>
              <w:right w:val="single" w:sz="8" w:space="0" w:color="C0C0C0"/>
            </w:tcBorders>
            <w:shd w:val="clear" w:color="auto" w:fill="EBF1DE"/>
            <w:vAlign w:val="center"/>
            <w:hideMark/>
          </w:tcPr>
          <w:p w14:paraId="7D59CFB7" w14:textId="77777777" w:rsidR="000577AF" w:rsidRDefault="000577AF">
            <w:pPr>
              <w:rPr>
                <w:rFonts w:cs="Frutiger 45 Light"/>
                <w:color w:val="000000"/>
                <w:sz w:val="16"/>
                <w:szCs w:val="16"/>
                <w:lang w:eastAsia="de-CH"/>
              </w:rPr>
            </w:pPr>
            <w:r>
              <w:rPr>
                <w:rFonts w:cs="Frutiger 45 Light"/>
                <w:color w:val="000000"/>
                <w:sz w:val="16"/>
                <w:szCs w:val="16"/>
                <w:lang w:eastAsia="de-CH"/>
              </w:rPr>
              <w:t> </w:t>
            </w:r>
          </w:p>
        </w:tc>
        <w:tc>
          <w:tcPr>
            <w:tcW w:w="231" w:type="pct"/>
            <w:tcBorders>
              <w:top w:val="nil"/>
              <w:left w:val="nil"/>
              <w:bottom w:val="nil"/>
              <w:right w:val="single" w:sz="8" w:space="0" w:color="C0C0C0"/>
            </w:tcBorders>
            <w:shd w:val="clear" w:color="auto" w:fill="EBF1DE"/>
            <w:vAlign w:val="center"/>
            <w:hideMark/>
          </w:tcPr>
          <w:p w14:paraId="7982A6DF" w14:textId="77777777" w:rsidR="000577AF" w:rsidRDefault="000577AF">
            <w:pPr>
              <w:rPr>
                <w:rFonts w:cs="Frutiger 45 Light"/>
                <w:color w:val="000000"/>
                <w:sz w:val="16"/>
                <w:szCs w:val="16"/>
                <w:lang w:eastAsia="de-CH"/>
              </w:rPr>
            </w:pPr>
            <w:r>
              <w:rPr>
                <w:rFonts w:cs="Frutiger 45 Light"/>
                <w:color w:val="000000"/>
                <w:sz w:val="16"/>
                <w:szCs w:val="16"/>
                <w:lang w:eastAsia="de-CH"/>
              </w:rPr>
              <w:t> </w:t>
            </w:r>
          </w:p>
        </w:tc>
        <w:tc>
          <w:tcPr>
            <w:tcW w:w="830" w:type="pct"/>
            <w:tcBorders>
              <w:top w:val="nil"/>
              <w:left w:val="nil"/>
              <w:bottom w:val="nil"/>
              <w:right w:val="single" w:sz="8" w:space="0" w:color="C0C0C0"/>
            </w:tcBorders>
            <w:shd w:val="clear" w:color="auto" w:fill="EBF1DE"/>
            <w:vAlign w:val="center"/>
            <w:hideMark/>
          </w:tcPr>
          <w:p w14:paraId="2448C1E8" w14:textId="77777777" w:rsidR="000577AF" w:rsidRDefault="000577AF">
            <w:pPr>
              <w:rPr>
                <w:rFonts w:cs="Frutiger 45 Light"/>
                <w:color w:val="000000"/>
                <w:sz w:val="16"/>
                <w:szCs w:val="16"/>
                <w:lang w:eastAsia="de-CH"/>
              </w:rPr>
            </w:pPr>
            <w:r>
              <w:rPr>
                <w:rFonts w:cs="Frutiger 45 Light"/>
                <w:color w:val="000000"/>
                <w:sz w:val="16"/>
                <w:szCs w:val="16"/>
                <w:lang w:eastAsia="de-CH"/>
              </w:rPr>
              <w:t> </w:t>
            </w:r>
          </w:p>
        </w:tc>
        <w:tc>
          <w:tcPr>
            <w:tcW w:w="230" w:type="pct"/>
            <w:tcBorders>
              <w:top w:val="nil"/>
              <w:left w:val="nil"/>
              <w:bottom w:val="nil"/>
              <w:right w:val="single" w:sz="8" w:space="0" w:color="C0C0C0"/>
            </w:tcBorders>
            <w:shd w:val="clear" w:color="auto" w:fill="EBF1DE"/>
            <w:vAlign w:val="center"/>
            <w:hideMark/>
          </w:tcPr>
          <w:p w14:paraId="1643B5BA" w14:textId="0E79B706" w:rsidR="000577AF" w:rsidRDefault="000577AF">
            <w:pPr>
              <w:rPr>
                <w:rFonts w:cs="Frutiger 45 Light"/>
                <w:color w:val="000000"/>
                <w:sz w:val="16"/>
                <w:szCs w:val="16"/>
                <w:lang w:eastAsia="de-CH"/>
              </w:rPr>
            </w:pPr>
            <w:r>
              <w:rPr>
                <w:rFonts w:cs="Frutiger 45 Light"/>
                <w:color w:val="000000"/>
                <w:sz w:val="16"/>
                <w:szCs w:val="16"/>
                <w:lang w:eastAsia="de-CH"/>
              </w:rPr>
              <w:t>STK-7</w:t>
            </w:r>
          </w:p>
        </w:tc>
        <w:tc>
          <w:tcPr>
            <w:tcW w:w="184" w:type="pct"/>
            <w:tcBorders>
              <w:top w:val="nil"/>
              <w:left w:val="nil"/>
              <w:bottom w:val="nil"/>
              <w:right w:val="single" w:sz="8" w:space="0" w:color="C0C0C0"/>
            </w:tcBorders>
            <w:shd w:val="clear" w:color="auto" w:fill="EBF1DE"/>
            <w:vAlign w:val="center"/>
          </w:tcPr>
          <w:p w14:paraId="3E9F6F3F" w14:textId="15D4576E" w:rsidR="000577AF" w:rsidRDefault="000577AF">
            <w:pPr>
              <w:jc w:val="center"/>
              <w:rPr>
                <w:rFonts w:cs="Frutiger 45 Light"/>
                <w:color w:val="000000"/>
                <w:sz w:val="16"/>
                <w:szCs w:val="16"/>
                <w:lang w:eastAsia="de-CH"/>
              </w:rPr>
            </w:pPr>
            <w:r>
              <w:rPr>
                <w:rFonts w:cs="Frutiger 45 Light"/>
                <w:color w:val="000000"/>
                <w:sz w:val="16"/>
                <w:szCs w:val="16"/>
                <w:lang w:eastAsia="de-CH"/>
              </w:rPr>
              <w:t>M</w:t>
            </w:r>
          </w:p>
        </w:tc>
        <w:tc>
          <w:tcPr>
            <w:tcW w:w="277" w:type="pct"/>
            <w:tcBorders>
              <w:top w:val="nil"/>
              <w:left w:val="nil"/>
              <w:bottom w:val="nil"/>
              <w:right w:val="single" w:sz="8" w:space="0" w:color="C0C0C0"/>
            </w:tcBorders>
            <w:shd w:val="clear" w:color="auto" w:fill="EBF1DE"/>
            <w:vAlign w:val="center"/>
          </w:tcPr>
          <w:p w14:paraId="057B9317" w14:textId="2BA54C84" w:rsidR="000577AF" w:rsidRDefault="000577AF">
            <w:pPr>
              <w:rPr>
                <w:rFonts w:cs="Frutiger 45 Light"/>
                <w:color w:val="000000"/>
                <w:sz w:val="16"/>
                <w:szCs w:val="16"/>
                <w:lang w:eastAsia="de-CH"/>
              </w:rPr>
            </w:pPr>
            <w:r>
              <w:rPr>
                <w:rFonts w:cs="Frutiger 45 Light"/>
                <w:color w:val="000000"/>
                <w:sz w:val="16"/>
                <w:szCs w:val="16"/>
                <w:lang w:eastAsia="de-CH"/>
              </w:rPr>
              <w:t>OK</w:t>
            </w:r>
          </w:p>
        </w:tc>
        <w:tc>
          <w:tcPr>
            <w:tcW w:w="1291" w:type="pct"/>
            <w:tcBorders>
              <w:top w:val="nil"/>
              <w:left w:val="nil"/>
              <w:bottom w:val="single" w:sz="8" w:space="0" w:color="C0C0C0"/>
              <w:right w:val="single" w:sz="8" w:space="0" w:color="C0C0C0"/>
            </w:tcBorders>
            <w:shd w:val="clear" w:color="auto" w:fill="EBF1DE"/>
            <w:vAlign w:val="center"/>
            <w:hideMark/>
          </w:tcPr>
          <w:p w14:paraId="70C68C9B" w14:textId="2791A275" w:rsidR="000577AF" w:rsidRDefault="000577AF">
            <w:pPr>
              <w:rPr>
                <w:rFonts w:cs="Frutiger 45 Light"/>
                <w:color w:val="000000"/>
                <w:sz w:val="16"/>
                <w:szCs w:val="16"/>
                <w:lang w:eastAsia="de-CH"/>
              </w:rPr>
            </w:pPr>
            <w:r>
              <w:rPr>
                <w:rFonts w:cs="Frutiger 45 Light"/>
                <w:color w:val="000000"/>
                <w:sz w:val="16"/>
                <w:szCs w:val="16"/>
                <w:lang w:eastAsia="de-CH"/>
              </w:rPr>
              <w:t>FaFo-4-3 AMP-Key coding</w:t>
            </w:r>
          </w:p>
        </w:tc>
        <w:tc>
          <w:tcPr>
            <w:tcW w:w="261" w:type="pct"/>
            <w:tcBorders>
              <w:top w:val="nil"/>
              <w:left w:val="nil"/>
              <w:bottom w:val="single" w:sz="8" w:space="0" w:color="C0C0C0"/>
              <w:right w:val="single" w:sz="8" w:space="0" w:color="C0C0C0"/>
            </w:tcBorders>
            <w:shd w:val="clear" w:color="auto" w:fill="EBF1DE"/>
            <w:vAlign w:val="center"/>
          </w:tcPr>
          <w:p w14:paraId="0C0CF971" w14:textId="2BF1299C" w:rsidR="000577AF" w:rsidRDefault="000577AF">
            <w:pPr>
              <w:rPr>
                <w:rFonts w:cs="Frutiger 45 Light"/>
                <w:color w:val="000000"/>
                <w:sz w:val="16"/>
                <w:szCs w:val="16"/>
                <w:lang w:eastAsia="de-CH"/>
              </w:rPr>
            </w:pPr>
          </w:p>
        </w:tc>
        <w:tc>
          <w:tcPr>
            <w:tcW w:w="430" w:type="pct"/>
            <w:tcBorders>
              <w:top w:val="nil"/>
              <w:left w:val="nil"/>
              <w:bottom w:val="single" w:sz="8" w:space="0" w:color="C0C0C0"/>
              <w:right w:val="single" w:sz="8" w:space="0" w:color="C0C0C0"/>
            </w:tcBorders>
            <w:shd w:val="clear" w:color="auto" w:fill="EBF1DE"/>
            <w:vAlign w:val="center"/>
          </w:tcPr>
          <w:p w14:paraId="68CA2383" w14:textId="5E453C5A" w:rsidR="000577AF" w:rsidRDefault="000577AF">
            <w:pPr>
              <w:rPr>
                <w:rFonts w:cs="Frutiger 45 Light"/>
                <w:color w:val="000000"/>
                <w:sz w:val="16"/>
                <w:szCs w:val="16"/>
                <w:lang w:eastAsia="de-CH"/>
              </w:rPr>
            </w:pPr>
          </w:p>
        </w:tc>
        <w:tc>
          <w:tcPr>
            <w:tcW w:w="322" w:type="pct"/>
            <w:tcBorders>
              <w:top w:val="nil"/>
              <w:left w:val="nil"/>
              <w:bottom w:val="single" w:sz="8" w:space="0" w:color="C0C0C0"/>
              <w:right w:val="single" w:sz="8" w:space="0" w:color="C0C0C0"/>
            </w:tcBorders>
            <w:shd w:val="clear" w:color="auto" w:fill="EBF1DE"/>
            <w:vAlign w:val="center"/>
          </w:tcPr>
          <w:p w14:paraId="2DC15306" w14:textId="6B241120" w:rsidR="000577AF" w:rsidRDefault="000577AF">
            <w:pPr>
              <w:jc w:val="right"/>
              <w:rPr>
                <w:rFonts w:cs="Frutiger 45 Light"/>
                <w:color w:val="000000"/>
                <w:sz w:val="16"/>
                <w:szCs w:val="16"/>
                <w:lang w:eastAsia="de-CH"/>
              </w:rPr>
            </w:pPr>
          </w:p>
        </w:tc>
      </w:tr>
      <w:tr w:rsidR="00453728" w14:paraId="2F41FD33" w14:textId="77777777" w:rsidTr="006E2377">
        <w:trPr>
          <w:trHeight w:val="276"/>
        </w:trPr>
        <w:tc>
          <w:tcPr>
            <w:tcW w:w="243" w:type="pct"/>
            <w:tcBorders>
              <w:top w:val="nil"/>
              <w:left w:val="single" w:sz="8" w:space="0" w:color="C0C0C0"/>
              <w:bottom w:val="nil"/>
              <w:right w:val="single" w:sz="8" w:space="0" w:color="C0C0C0"/>
            </w:tcBorders>
            <w:shd w:val="clear" w:color="auto" w:fill="EBF1DE"/>
            <w:vAlign w:val="center"/>
            <w:hideMark/>
          </w:tcPr>
          <w:p w14:paraId="0C7849AF" w14:textId="77777777" w:rsidR="000577AF" w:rsidRDefault="000577AF">
            <w:pPr>
              <w:rPr>
                <w:rFonts w:cs="Frutiger 45 Light"/>
                <w:color w:val="000000"/>
                <w:sz w:val="16"/>
                <w:szCs w:val="16"/>
                <w:lang w:eastAsia="de-CH"/>
              </w:rPr>
            </w:pPr>
            <w:r>
              <w:rPr>
                <w:rFonts w:cs="Frutiger 45 Light"/>
                <w:color w:val="000000"/>
                <w:sz w:val="16"/>
                <w:szCs w:val="16"/>
                <w:lang w:eastAsia="de-CH"/>
              </w:rPr>
              <w:t> </w:t>
            </w:r>
          </w:p>
        </w:tc>
        <w:tc>
          <w:tcPr>
            <w:tcW w:w="701" w:type="pct"/>
            <w:tcBorders>
              <w:top w:val="nil"/>
              <w:left w:val="nil"/>
              <w:bottom w:val="nil"/>
              <w:right w:val="single" w:sz="8" w:space="0" w:color="C0C0C0"/>
            </w:tcBorders>
            <w:shd w:val="clear" w:color="auto" w:fill="EBF1DE"/>
            <w:vAlign w:val="center"/>
            <w:hideMark/>
          </w:tcPr>
          <w:p w14:paraId="7DAF6FF3" w14:textId="77777777" w:rsidR="000577AF" w:rsidRDefault="000577AF">
            <w:pPr>
              <w:rPr>
                <w:rFonts w:cs="Frutiger 45 Light"/>
                <w:color w:val="000000"/>
                <w:sz w:val="16"/>
                <w:szCs w:val="16"/>
                <w:lang w:eastAsia="de-CH"/>
              </w:rPr>
            </w:pPr>
            <w:r>
              <w:rPr>
                <w:rFonts w:cs="Frutiger 45 Light"/>
                <w:color w:val="000000"/>
                <w:sz w:val="16"/>
                <w:szCs w:val="16"/>
                <w:lang w:eastAsia="de-CH"/>
              </w:rPr>
              <w:t> </w:t>
            </w:r>
          </w:p>
        </w:tc>
        <w:tc>
          <w:tcPr>
            <w:tcW w:w="231" w:type="pct"/>
            <w:tcBorders>
              <w:top w:val="nil"/>
              <w:left w:val="nil"/>
              <w:bottom w:val="single" w:sz="8" w:space="0" w:color="C0C0C0"/>
              <w:right w:val="single" w:sz="8" w:space="0" w:color="C0C0C0"/>
            </w:tcBorders>
            <w:shd w:val="clear" w:color="auto" w:fill="EBF1DE"/>
            <w:vAlign w:val="center"/>
            <w:hideMark/>
          </w:tcPr>
          <w:p w14:paraId="4E66B204" w14:textId="77777777" w:rsidR="000577AF" w:rsidRDefault="000577AF">
            <w:pPr>
              <w:rPr>
                <w:rFonts w:cs="Frutiger 45 Light"/>
                <w:color w:val="000000"/>
                <w:sz w:val="16"/>
                <w:szCs w:val="16"/>
                <w:lang w:eastAsia="de-CH"/>
              </w:rPr>
            </w:pPr>
            <w:r>
              <w:rPr>
                <w:rFonts w:cs="Frutiger 45 Light"/>
                <w:color w:val="000000"/>
                <w:sz w:val="16"/>
                <w:szCs w:val="16"/>
                <w:lang w:eastAsia="de-CH"/>
              </w:rPr>
              <w:t> </w:t>
            </w:r>
          </w:p>
        </w:tc>
        <w:tc>
          <w:tcPr>
            <w:tcW w:w="830" w:type="pct"/>
            <w:tcBorders>
              <w:top w:val="nil"/>
              <w:left w:val="nil"/>
              <w:bottom w:val="single" w:sz="8" w:space="0" w:color="C0C0C0"/>
              <w:right w:val="single" w:sz="8" w:space="0" w:color="C0C0C0"/>
            </w:tcBorders>
            <w:shd w:val="clear" w:color="auto" w:fill="EBF1DE"/>
            <w:vAlign w:val="center"/>
            <w:hideMark/>
          </w:tcPr>
          <w:p w14:paraId="54C81D24" w14:textId="77777777" w:rsidR="000577AF" w:rsidRDefault="000577AF">
            <w:pPr>
              <w:rPr>
                <w:rFonts w:cs="Frutiger 45 Light"/>
                <w:color w:val="000000"/>
                <w:sz w:val="16"/>
                <w:szCs w:val="16"/>
                <w:lang w:eastAsia="de-CH"/>
              </w:rPr>
            </w:pPr>
            <w:r>
              <w:rPr>
                <w:rFonts w:cs="Frutiger 45 Light"/>
                <w:color w:val="000000"/>
                <w:sz w:val="16"/>
                <w:szCs w:val="16"/>
                <w:lang w:eastAsia="de-CH"/>
              </w:rPr>
              <w:t> </w:t>
            </w:r>
          </w:p>
        </w:tc>
        <w:tc>
          <w:tcPr>
            <w:tcW w:w="230" w:type="pct"/>
            <w:tcBorders>
              <w:top w:val="nil"/>
              <w:left w:val="nil"/>
              <w:bottom w:val="single" w:sz="8" w:space="0" w:color="C0C0C0"/>
              <w:right w:val="single" w:sz="8" w:space="0" w:color="C0C0C0"/>
            </w:tcBorders>
            <w:shd w:val="clear" w:color="auto" w:fill="EBF1DE"/>
            <w:vAlign w:val="center"/>
            <w:hideMark/>
          </w:tcPr>
          <w:p w14:paraId="1C12D82E" w14:textId="634DE500" w:rsidR="000577AF" w:rsidRDefault="000577AF">
            <w:pPr>
              <w:rPr>
                <w:rFonts w:cs="Frutiger 45 Light"/>
                <w:color w:val="000000"/>
                <w:sz w:val="16"/>
                <w:szCs w:val="16"/>
                <w:lang w:eastAsia="de-CH"/>
              </w:rPr>
            </w:pPr>
            <w:r>
              <w:rPr>
                <w:rFonts w:cs="Frutiger 45 Light"/>
                <w:color w:val="000000"/>
                <w:sz w:val="16"/>
                <w:szCs w:val="16"/>
                <w:lang w:eastAsia="de-CH"/>
              </w:rPr>
              <w:t>STK-7</w:t>
            </w:r>
          </w:p>
        </w:tc>
        <w:tc>
          <w:tcPr>
            <w:tcW w:w="184" w:type="pct"/>
            <w:tcBorders>
              <w:top w:val="nil"/>
              <w:left w:val="nil"/>
              <w:bottom w:val="single" w:sz="8" w:space="0" w:color="C0C0C0"/>
              <w:right w:val="single" w:sz="8" w:space="0" w:color="C0C0C0"/>
            </w:tcBorders>
            <w:shd w:val="clear" w:color="auto" w:fill="EBF1DE"/>
            <w:vAlign w:val="center"/>
          </w:tcPr>
          <w:p w14:paraId="19FC17FB" w14:textId="0E2AC439" w:rsidR="000577AF" w:rsidRDefault="000577AF">
            <w:pPr>
              <w:jc w:val="center"/>
              <w:rPr>
                <w:rFonts w:cs="Frutiger 45 Light"/>
                <w:color w:val="000000"/>
                <w:sz w:val="16"/>
                <w:szCs w:val="16"/>
                <w:lang w:eastAsia="de-CH"/>
              </w:rPr>
            </w:pPr>
            <w:r>
              <w:rPr>
                <w:rFonts w:cs="Frutiger 45 Light"/>
                <w:color w:val="000000"/>
                <w:sz w:val="16"/>
                <w:szCs w:val="16"/>
                <w:lang w:eastAsia="de-CH"/>
              </w:rPr>
              <w:t>M</w:t>
            </w:r>
          </w:p>
        </w:tc>
        <w:tc>
          <w:tcPr>
            <w:tcW w:w="277" w:type="pct"/>
            <w:tcBorders>
              <w:top w:val="nil"/>
              <w:left w:val="nil"/>
              <w:bottom w:val="single" w:sz="8" w:space="0" w:color="C0C0C0"/>
              <w:right w:val="single" w:sz="8" w:space="0" w:color="C0C0C0"/>
            </w:tcBorders>
            <w:shd w:val="clear" w:color="auto" w:fill="EBF1DE"/>
            <w:vAlign w:val="center"/>
          </w:tcPr>
          <w:p w14:paraId="7730C5A8" w14:textId="7F752A4F" w:rsidR="000577AF" w:rsidRDefault="000577AF">
            <w:pPr>
              <w:rPr>
                <w:rFonts w:cs="Frutiger 45 Light"/>
                <w:color w:val="000000"/>
                <w:sz w:val="16"/>
                <w:szCs w:val="16"/>
                <w:lang w:eastAsia="de-CH"/>
              </w:rPr>
            </w:pPr>
            <w:r>
              <w:rPr>
                <w:rFonts w:cs="Frutiger 45 Light"/>
                <w:color w:val="000000"/>
                <w:sz w:val="16"/>
                <w:szCs w:val="16"/>
                <w:lang w:eastAsia="de-CH"/>
              </w:rPr>
              <w:t>OK</w:t>
            </w:r>
          </w:p>
        </w:tc>
        <w:tc>
          <w:tcPr>
            <w:tcW w:w="1291" w:type="pct"/>
            <w:tcBorders>
              <w:top w:val="nil"/>
              <w:left w:val="nil"/>
              <w:bottom w:val="single" w:sz="8" w:space="0" w:color="C0C0C0"/>
              <w:right w:val="single" w:sz="8" w:space="0" w:color="C0C0C0"/>
            </w:tcBorders>
            <w:shd w:val="clear" w:color="auto" w:fill="EBF1DE"/>
            <w:vAlign w:val="center"/>
            <w:hideMark/>
          </w:tcPr>
          <w:p w14:paraId="251BB731" w14:textId="0A8D03BB" w:rsidR="000577AF" w:rsidRDefault="000577AF">
            <w:pPr>
              <w:rPr>
                <w:rFonts w:cs="Frutiger 45 Light"/>
                <w:color w:val="000000"/>
                <w:sz w:val="16"/>
                <w:szCs w:val="16"/>
                <w:lang w:eastAsia="de-CH"/>
              </w:rPr>
            </w:pPr>
            <w:r>
              <w:rPr>
                <w:rFonts w:cs="Frutiger 45 Light"/>
                <w:color w:val="000000"/>
                <w:sz w:val="16"/>
                <w:szCs w:val="16"/>
                <w:lang w:eastAsia="de-CH"/>
              </w:rPr>
              <w:t>FaFo-4-4 HAUSKEY coding</w:t>
            </w:r>
          </w:p>
        </w:tc>
        <w:tc>
          <w:tcPr>
            <w:tcW w:w="261" w:type="pct"/>
            <w:tcBorders>
              <w:top w:val="nil"/>
              <w:left w:val="nil"/>
              <w:bottom w:val="single" w:sz="8" w:space="0" w:color="C0C0C0"/>
              <w:right w:val="single" w:sz="8" w:space="0" w:color="C0C0C0"/>
            </w:tcBorders>
            <w:shd w:val="clear" w:color="auto" w:fill="EBF1DE"/>
            <w:vAlign w:val="center"/>
          </w:tcPr>
          <w:p w14:paraId="334FA1B4" w14:textId="5DD60D01" w:rsidR="000577AF" w:rsidRDefault="000577AF">
            <w:pPr>
              <w:rPr>
                <w:rFonts w:cs="Frutiger 45 Light"/>
                <w:color w:val="000000"/>
                <w:sz w:val="16"/>
                <w:szCs w:val="16"/>
                <w:lang w:eastAsia="de-CH"/>
              </w:rPr>
            </w:pPr>
          </w:p>
        </w:tc>
        <w:tc>
          <w:tcPr>
            <w:tcW w:w="430" w:type="pct"/>
            <w:tcBorders>
              <w:top w:val="nil"/>
              <w:left w:val="nil"/>
              <w:bottom w:val="single" w:sz="8" w:space="0" w:color="C0C0C0"/>
              <w:right w:val="single" w:sz="8" w:space="0" w:color="C0C0C0"/>
            </w:tcBorders>
            <w:shd w:val="clear" w:color="auto" w:fill="EBF1DE"/>
            <w:vAlign w:val="center"/>
          </w:tcPr>
          <w:p w14:paraId="10FB3422" w14:textId="212920AA" w:rsidR="000577AF" w:rsidRDefault="000577AF">
            <w:pPr>
              <w:rPr>
                <w:rFonts w:cs="Frutiger 45 Light"/>
                <w:color w:val="000000"/>
                <w:sz w:val="16"/>
                <w:szCs w:val="16"/>
                <w:lang w:eastAsia="de-CH"/>
              </w:rPr>
            </w:pPr>
          </w:p>
        </w:tc>
        <w:tc>
          <w:tcPr>
            <w:tcW w:w="322" w:type="pct"/>
            <w:tcBorders>
              <w:top w:val="nil"/>
              <w:left w:val="nil"/>
              <w:bottom w:val="single" w:sz="8" w:space="0" w:color="C0C0C0"/>
              <w:right w:val="single" w:sz="8" w:space="0" w:color="C0C0C0"/>
            </w:tcBorders>
            <w:shd w:val="clear" w:color="auto" w:fill="EBF1DE"/>
            <w:vAlign w:val="center"/>
          </w:tcPr>
          <w:p w14:paraId="100BC99B" w14:textId="61B1D7C8" w:rsidR="000577AF" w:rsidRDefault="000577AF">
            <w:pPr>
              <w:jc w:val="right"/>
              <w:rPr>
                <w:rFonts w:cs="Frutiger 45 Light"/>
                <w:color w:val="000000"/>
                <w:sz w:val="16"/>
                <w:szCs w:val="16"/>
                <w:lang w:eastAsia="de-CH"/>
              </w:rPr>
            </w:pPr>
          </w:p>
        </w:tc>
      </w:tr>
      <w:tr w:rsidR="00453728" w14:paraId="2BC7C4E7" w14:textId="77777777" w:rsidTr="006E2377">
        <w:trPr>
          <w:trHeight w:val="276"/>
        </w:trPr>
        <w:tc>
          <w:tcPr>
            <w:tcW w:w="243" w:type="pct"/>
            <w:tcBorders>
              <w:top w:val="nil"/>
              <w:left w:val="single" w:sz="8" w:space="0" w:color="C0C0C0"/>
              <w:bottom w:val="single" w:sz="8" w:space="0" w:color="C0C0C0"/>
              <w:right w:val="single" w:sz="8" w:space="0" w:color="C0C0C0"/>
            </w:tcBorders>
            <w:shd w:val="clear" w:color="auto" w:fill="EBF1DE"/>
            <w:vAlign w:val="center"/>
            <w:hideMark/>
          </w:tcPr>
          <w:p w14:paraId="119B68B8" w14:textId="77777777" w:rsidR="000577AF" w:rsidRDefault="000577AF">
            <w:pPr>
              <w:rPr>
                <w:rFonts w:cs="Frutiger 45 Light"/>
                <w:color w:val="000000"/>
                <w:sz w:val="16"/>
                <w:szCs w:val="16"/>
                <w:lang w:eastAsia="de-CH"/>
              </w:rPr>
            </w:pPr>
            <w:r>
              <w:rPr>
                <w:rFonts w:cs="Frutiger 45 Light"/>
                <w:color w:val="000000"/>
                <w:sz w:val="16"/>
                <w:szCs w:val="16"/>
                <w:lang w:eastAsia="de-CH"/>
              </w:rPr>
              <w:t> </w:t>
            </w:r>
          </w:p>
        </w:tc>
        <w:tc>
          <w:tcPr>
            <w:tcW w:w="701" w:type="pct"/>
            <w:tcBorders>
              <w:top w:val="nil"/>
              <w:left w:val="nil"/>
              <w:bottom w:val="single" w:sz="8" w:space="0" w:color="C0C0C0"/>
              <w:right w:val="single" w:sz="8" w:space="0" w:color="C0C0C0"/>
            </w:tcBorders>
            <w:shd w:val="clear" w:color="auto" w:fill="EBF1DE"/>
            <w:vAlign w:val="center"/>
            <w:hideMark/>
          </w:tcPr>
          <w:p w14:paraId="120D107F" w14:textId="77777777" w:rsidR="000577AF" w:rsidRDefault="000577AF">
            <w:pPr>
              <w:rPr>
                <w:rFonts w:cs="Frutiger 45 Light"/>
                <w:color w:val="000000"/>
                <w:sz w:val="16"/>
                <w:szCs w:val="16"/>
                <w:lang w:eastAsia="de-CH"/>
              </w:rPr>
            </w:pPr>
            <w:r>
              <w:rPr>
                <w:rFonts w:cs="Frutiger 45 Light"/>
                <w:color w:val="000000"/>
                <w:sz w:val="16"/>
                <w:szCs w:val="16"/>
                <w:lang w:eastAsia="de-CH"/>
              </w:rPr>
              <w:t> </w:t>
            </w:r>
          </w:p>
        </w:tc>
        <w:tc>
          <w:tcPr>
            <w:tcW w:w="231" w:type="pct"/>
            <w:tcBorders>
              <w:top w:val="nil"/>
              <w:left w:val="nil"/>
              <w:bottom w:val="single" w:sz="8" w:space="0" w:color="C0C0C0"/>
              <w:right w:val="single" w:sz="8" w:space="0" w:color="C0C0C0"/>
            </w:tcBorders>
            <w:shd w:val="clear" w:color="auto" w:fill="EBF1DE"/>
            <w:vAlign w:val="center"/>
            <w:hideMark/>
          </w:tcPr>
          <w:p w14:paraId="1A3E8DB7" w14:textId="3B514E3D" w:rsidR="000577AF" w:rsidRDefault="000577AF">
            <w:pPr>
              <w:rPr>
                <w:rFonts w:cs="Frutiger 45 Light"/>
                <w:color w:val="000000"/>
                <w:sz w:val="16"/>
                <w:szCs w:val="16"/>
                <w:lang w:eastAsia="de-CH"/>
              </w:rPr>
            </w:pPr>
            <w:r>
              <w:rPr>
                <w:rFonts w:cs="Frutiger 45 Light"/>
                <w:color w:val="000000"/>
                <w:sz w:val="16"/>
                <w:szCs w:val="16"/>
                <w:lang w:eastAsia="de-CH"/>
              </w:rPr>
              <w:t>FUN-4-2</w:t>
            </w:r>
          </w:p>
        </w:tc>
        <w:tc>
          <w:tcPr>
            <w:tcW w:w="830" w:type="pct"/>
            <w:tcBorders>
              <w:top w:val="nil"/>
              <w:left w:val="nil"/>
              <w:bottom w:val="single" w:sz="8" w:space="0" w:color="C0C0C0"/>
              <w:right w:val="single" w:sz="8" w:space="0" w:color="C0C0C0"/>
            </w:tcBorders>
            <w:shd w:val="clear" w:color="auto" w:fill="EBF1DE"/>
            <w:vAlign w:val="center"/>
            <w:hideMark/>
          </w:tcPr>
          <w:p w14:paraId="6CCF5415" w14:textId="7E2AD833" w:rsidR="000577AF" w:rsidRDefault="000577AF">
            <w:pPr>
              <w:rPr>
                <w:rFonts w:cs="Frutiger 45 Light"/>
                <w:color w:val="000000"/>
                <w:sz w:val="16"/>
                <w:szCs w:val="16"/>
                <w:lang w:eastAsia="de-CH"/>
              </w:rPr>
            </w:pPr>
            <w:r>
              <w:rPr>
                <w:rFonts w:cs="Frutiger 45 Light"/>
                <w:color w:val="000000"/>
                <w:sz w:val="16"/>
                <w:szCs w:val="16"/>
                <w:lang w:eastAsia="de-CH"/>
              </w:rPr>
              <w:t>Data send</w:t>
            </w:r>
          </w:p>
        </w:tc>
        <w:tc>
          <w:tcPr>
            <w:tcW w:w="230" w:type="pct"/>
            <w:tcBorders>
              <w:top w:val="nil"/>
              <w:left w:val="nil"/>
              <w:bottom w:val="single" w:sz="8" w:space="0" w:color="C0C0C0"/>
              <w:right w:val="single" w:sz="8" w:space="0" w:color="C0C0C0"/>
            </w:tcBorders>
            <w:shd w:val="clear" w:color="auto" w:fill="EBF1DE"/>
            <w:vAlign w:val="center"/>
          </w:tcPr>
          <w:p w14:paraId="68D9A914" w14:textId="618DB962" w:rsidR="000577AF" w:rsidRDefault="000577AF">
            <w:pPr>
              <w:rPr>
                <w:rFonts w:cs="Frutiger 45 Light"/>
                <w:color w:val="000000"/>
                <w:sz w:val="16"/>
                <w:szCs w:val="16"/>
                <w:lang w:eastAsia="de-CH"/>
              </w:rPr>
            </w:pPr>
            <w:r>
              <w:rPr>
                <w:rFonts w:cs="Frutiger 45 Light"/>
                <w:color w:val="000000"/>
                <w:sz w:val="16"/>
                <w:szCs w:val="16"/>
                <w:lang w:eastAsia="de-CH"/>
              </w:rPr>
              <w:t>STK-2</w:t>
            </w:r>
          </w:p>
        </w:tc>
        <w:tc>
          <w:tcPr>
            <w:tcW w:w="184" w:type="pct"/>
            <w:tcBorders>
              <w:top w:val="nil"/>
              <w:left w:val="nil"/>
              <w:bottom w:val="single" w:sz="8" w:space="0" w:color="C0C0C0"/>
              <w:right w:val="single" w:sz="8" w:space="0" w:color="C0C0C0"/>
            </w:tcBorders>
            <w:shd w:val="clear" w:color="auto" w:fill="EBF1DE"/>
            <w:vAlign w:val="center"/>
          </w:tcPr>
          <w:p w14:paraId="0138636C" w14:textId="19B66719" w:rsidR="000577AF" w:rsidRDefault="000577AF">
            <w:pPr>
              <w:jc w:val="center"/>
              <w:rPr>
                <w:rFonts w:cs="Frutiger 45 Light"/>
                <w:color w:val="000000"/>
                <w:sz w:val="16"/>
                <w:szCs w:val="16"/>
                <w:lang w:eastAsia="de-CH"/>
              </w:rPr>
            </w:pPr>
            <w:r>
              <w:rPr>
                <w:rFonts w:cs="Frutiger 45 Light"/>
                <w:color w:val="000000"/>
                <w:sz w:val="16"/>
                <w:szCs w:val="16"/>
                <w:lang w:eastAsia="de-CH"/>
              </w:rPr>
              <w:t>M</w:t>
            </w:r>
          </w:p>
        </w:tc>
        <w:tc>
          <w:tcPr>
            <w:tcW w:w="277" w:type="pct"/>
            <w:tcBorders>
              <w:top w:val="nil"/>
              <w:left w:val="nil"/>
              <w:bottom w:val="single" w:sz="8" w:space="0" w:color="C0C0C0"/>
              <w:right w:val="single" w:sz="8" w:space="0" w:color="C0C0C0"/>
            </w:tcBorders>
            <w:shd w:val="clear" w:color="auto" w:fill="EBF1DE"/>
            <w:vAlign w:val="center"/>
          </w:tcPr>
          <w:p w14:paraId="6B4AE313" w14:textId="4CE5080B" w:rsidR="000577AF" w:rsidRDefault="000577AF">
            <w:pPr>
              <w:rPr>
                <w:rFonts w:cs="Frutiger 45 Light"/>
                <w:color w:val="000000"/>
                <w:sz w:val="16"/>
                <w:szCs w:val="16"/>
                <w:lang w:eastAsia="de-CH"/>
              </w:rPr>
            </w:pPr>
            <w:r>
              <w:rPr>
                <w:rFonts w:cs="Frutiger 45 Light"/>
                <w:color w:val="000000"/>
                <w:sz w:val="16"/>
                <w:szCs w:val="16"/>
                <w:lang w:eastAsia="de-CH"/>
              </w:rPr>
              <w:t>OK</w:t>
            </w:r>
          </w:p>
        </w:tc>
        <w:tc>
          <w:tcPr>
            <w:tcW w:w="1291" w:type="pct"/>
            <w:tcBorders>
              <w:top w:val="nil"/>
              <w:left w:val="nil"/>
              <w:bottom w:val="single" w:sz="8" w:space="0" w:color="C0C0C0"/>
              <w:right w:val="single" w:sz="8" w:space="0" w:color="C0C0C0"/>
            </w:tcBorders>
            <w:shd w:val="clear" w:color="auto" w:fill="EBF1DE"/>
            <w:vAlign w:val="center"/>
            <w:hideMark/>
          </w:tcPr>
          <w:p w14:paraId="32F63CA0" w14:textId="19DEF655" w:rsidR="000577AF" w:rsidRDefault="000577AF">
            <w:pPr>
              <w:rPr>
                <w:rFonts w:cs="Frutiger 45 Light"/>
                <w:color w:val="000000"/>
                <w:sz w:val="16"/>
                <w:szCs w:val="16"/>
                <w:lang w:eastAsia="de-CH"/>
              </w:rPr>
            </w:pPr>
            <w:r>
              <w:rPr>
                <w:rFonts w:cs="Frutiger 45 Light"/>
                <w:color w:val="000000"/>
                <w:sz w:val="16"/>
                <w:szCs w:val="16"/>
                <w:lang w:eastAsia="de-CH"/>
              </w:rPr>
              <w:t>FaFo-4-5 Send data</w:t>
            </w:r>
          </w:p>
        </w:tc>
        <w:tc>
          <w:tcPr>
            <w:tcW w:w="261" w:type="pct"/>
            <w:tcBorders>
              <w:top w:val="nil"/>
              <w:left w:val="nil"/>
              <w:bottom w:val="single" w:sz="8" w:space="0" w:color="C0C0C0"/>
              <w:right w:val="single" w:sz="8" w:space="0" w:color="C0C0C0"/>
            </w:tcBorders>
            <w:shd w:val="clear" w:color="auto" w:fill="EBF1DE"/>
            <w:vAlign w:val="center"/>
          </w:tcPr>
          <w:p w14:paraId="2B809A92" w14:textId="77BDB634" w:rsidR="000577AF" w:rsidRDefault="000577AF">
            <w:pPr>
              <w:rPr>
                <w:rFonts w:cs="Frutiger 45 Light"/>
                <w:color w:val="000000"/>
                <w:sz w:val="16"/>
                <w:szCs w:val="16"/>
                <w:lang w:eastAsia="de-CH"/>
              </w:rPr>
            </w:pPr>
          </w:p>
        </w:tc>
        <w:tc>
          <w:tcPr>
            <w:tcW w:w="430" w:type="pct"/>
            <w:tcBorders>
              <w:top w:val="nil"/>
              <w:left w:val="nil"/>
              <w:bottom w:val="single" w:sz="8" w:space="0" w:color="C0C0C0"/>
              <w:right w:val="single" w:sz="8" w:space="0" w:color="C0C0C0"/>
            </w:tcBorders>
            <w:shd w:val="clear" w:color="auto" w:fill="EBF1DE"/>
            <w:vAlign w:val="center"/>
          </w:tcPr>
          <w:p w14:paraId="7FB6A1B6" w14:textId="41D6D6AD" w:rsidR="000577AF" w:rsidRDefault="000577AF">
            <w:pPr>
              <w:rPr>
                <w:rFonts w:cs="Frutiger 45 Light"/>
                <w:color w:val="000000"/>
                <w:sz w:val="16"/>
                <w:szCs w:val="16"/>
                <w:lang w:eastAsia="de-CH"/>
              </w:rPr>
            </w:pPr>
          </w:p>
        </w:tc>
        <w:tc>
          <w:tcPr>
            <w:tcW w:w="322" w:type="pct"/>
            <w:tcBorders>
              <w:top w:val="nil"/>
              <w:left w:val="nil"/>
              <w:bottom w:val="single" w:sz="8" w:space="0" w:color="C0C0C0"/>
              <w:right w:val="single" w:sz="8" w:space="0" w:color="C0C0C0"/>
            </w:tcBorders>
            <w:shd w:val="clear" w:color="auto" w:fill="EBF1DE"/>
            <w:vAlign w:val="center"/>
          </w:tcPr>
          <w:p w14:paraId="1C66B8AF" w14:textId="7EB007B7" w:rsidR="000577AF" w:rsidRDefault="000577AF">
            <w:pPr>
              <w:rPr>
                <w:rFonts w:cs="Frutiger 45 Light"/>
                <w:color w:val="000000"/>
                <w:sz w:val="16"/>
                <w:szCs w:val="16"/>
                <w:lang w:eastAsia="de-CH"/>
              </w:rPr>
            </w:pPr>
          </w:p>
        </w:tc>
      </w:tr>
      <w:tr w:rsidR="000577AF" w14:paraId="4E8577CC" w14:textId="77777777" w:rsidTr="006E2377">
        <w:trPr>
          <w:trHeight w:val="276"/>
        </w:trPr>
        <w:tc>
          <w:tcPr>
            <w:tcW w:w="243" w:type="pct"/>
            <w:tcBorders>
              <w:top w:val="nil"/>
              <w:left w:val="single" w:sz="8" w:space="0" w:color="C0C0C0"/>
              <w:bottom w:val="nil"/>
              <w:right w:val="single" w:sz="8" w:space="0" w:color="C0C0C0"/>
            </w:tcBorders>
            <w:vAlign w:val="center"/>
            <w:hideMark/>
          </w:tcPr>
          <w:p w14:paraId="29D995A8" w14:textId="77777777" w:rsidR="000577AF" w:rsidRDefault="000577AF">
            <w:pPr>
              <w:rPr>
                <w:rFonts w:cs="Frutiger 45 Light"/>
                <w:color w:val="000000"/>
                <w:sz w:val="16"/>
                <w:szCs w:val="16"/>
                <w:lang w:eastAsia="de-CH"/>
              </w:rPr>
            </w:pPr>
            <w:r>
              <w:rPr>
                <w:rFonts w:cs="Frutiger 45 Light"/>
                <w:color w:val="000000"/>
                <w:sz w:val="16"/>
                <w:szCs w:val="16"/>
                <w:lang w:eastAsia="de-CH"/>
              </w:rPr>
              <w:t>BUC-5</w:t>
            </w:r>
          </w:p>
        </w:tc>
        <w:tc>
          <w:tcPr>
            <w:tcW w:w="701" w:type="pct"/>
            <w:tcBorders>
              <w:top w:val="nil"/>
              <w:left w:val="nil"/>
              <w:bottom w:val="nil"/>
              <w:right w:val="single" w:sz="8" w:space="0" w:color="C0C0C0"/>
            </w:tcBorders>
            <w:vAlign w:val="center"/>
            <w:hideMark/>
          </w:tcPr>
          <w:p w14:paraId="1B4F094D" w14:textId="77777777" w:rsidR="000577AF" w:rsidRDefault="000577AF">
            <w:pPr>
              <w:rPr>
                <w:rFonts w:cs="Frutiger 45 Light"/>
                <w:color w:val="000000"/>
                <w:sz w:val="16"/>
                <w:szCs w:val="16"/>
                <w:lang w:eastAsia="de-CH"/>
              </w:rPr>
            </w:pPr>
            <w:r>
              <w:rPr>
                <w:rFonts w:cs="Frutiger 45 Light"/>
                <w:color w:val="000000"/>
                <w:sz w:val="16"/>
                <w:szCs w:val="16"/>
                <w:lang w:eastAsia="de-CH"/>
              </w:rPr>
              <w:t>Verarbeitung abschliessen</w:t>
            </w:r>
          </w:p>
        </w:tc>
        <w:tc>
          <w:tcPr>
            <w:tcW w:w="231" w:type="pct"/>
            <w:tcBorders>
              <w:top w:val="nil"/>
              <w:left w:val="nil"/>
              <w:bottom w:val="nil"/>
              <w:right w:val="single" w:sz="8" w:space="0" w:color="C0C0C0"/>
            </w:tcBorders>
            <w:vAlign w:val="center"/>
            <w:hideMark/>
          </w:tcPr>
          <w:p w14:paraId="42249C73" w14:textId="77777777" w:rsidR="000577AF" w:rsidRDefault="000577AF">
            <w:pPr>
              <w:rPr>
                <w:rFonts w:cs="Frutiger 45 Light"/>
                <w:color w:val="000000"/>
                <w:sz w:val="16"/>
                <w:szCs w:val="16"/>
                <w:lang w:eastAsia="de-CH"/>
              </w:rPr>
            </w:pPr>
            <w:r>
              <w:rPr>
                <w:rFonts w:cs="Frutiger 45 Light"/>
                <w:color w:val="000000"/>
                <w:sz w:val="16"/>
                <w:szCs w:val="16"/>
                <w:lang w:eastAsia="de-CH"/>
              </w:rPr>
              <w:t>FUN-5-1</w:t>
            </w:r>
          </w:p>
        </w:tc>
        <w:tc>
          <w:tcPr>
            <w:tcW w:w="830" w:type="pct"/>
            <w:tcBorders>
              <w:top w:val="nil"/>
              <w:left w:val="nil"/>
              <w:bottom w:val="nil"/>
              <w:right w:val="single" w:sz="8" w:space="0" w:color="C0C0C0"/>
            </w:tcBorders>
            <w:vAlign w:val="center"/>
            <w:hideMark/>
          </w:tcPr>
          <w:p w14:paraId="1192BA94" w14:textId="257C22C4" w:rsidR="000577AF" w:rsidRDefault="000577AF">
            <w:pPr>
              <w:rPr>
                <w:rFonts w:cs="Frutiger 45 Light"/>
                <w:color w:val="000000"/>
                <w:sz w:val="16"/>
                <w:szCs w:val="16"/>
                <w:lang w:eastAsia="de-CH"/>
              </w:rPr>
            </w:pPr>
            <w:r>
              <w:rPr>
                <w:rFonts w:cs="Frutiger 45 Light"/>
                <w:color w:val="000000"/>
                <w:sz w:val="16"/>
                <w:szCs w:val="16"/>
                <w:lang w:eastAsia="de-CH"/>
              </w:rPr>
              <w:t>Process barcodes</w:t>
            </w:r>
          </w:p>
        </w:tc>
        <w:tc>
          <w:tcPr>
            <w:tcW w:w="230" w:type="pct"/>
            <w:tcBorders>
              <w:top w:val="nil"/>
              <w:left w:val="nil"/>
              <w:bottom w:val="nil"/>
              <w:right w:val="single" w:sz="8" w:space="0" w:color="C0C0C0"/>
            </w:tcBorders>
            <w:vAlign w:val="center"/>
          </w:tcPr>
          <w:p w14:paraId="450C683A" w14:textId="4BBBF7FB" w:rsidR="000577AF" w:rsidRDefault="000577AF">
            <w:pPr>
              <w:rPr>
                <w:rFonts w:cs="Frutiger 45 Light"/>
                <w:color w:val="000000"/>
                <w:sz w:val="16"/>
                <w:szCs w:val="16"/>
                <w:lang w:eastAsia="de-CH"/>
              </w:rPr>
            </w:pPr>
            <w:r>
              <w:rPr>
                <w:rFonts w:cs="Frutiger 45 Light"/>
                <w:color w:val="000000"/>
                <w:sz w:val="16"/>
                <w:szCs w:val="16"/>
                <w:lang w:eastAsia="de-CH"/>
              </w:rPr>
              <w:t>STK-7</w:t>
            </w:r>
          </w:p>
        </w:tc>
        <w:tc>
          <w:tcPr>
            <w:tcW w:w="184" w:type="pct"/>
            <w:tcBorders>
              <w:top w:val="nil"/>
              <w:left w:val="nil"/>
              <w:bottom w:val="nil"/>
              <w:right w:val="single" w:sz="8" w:space="0" w:color="C0C0C0"/>
            </w:tcBorders>
            <w:vAlign w:val="center"/>
          </w:tcPr>
          <w:p w14:paraId="08075636" w14:textId="059DD9E4" w:rsidR="000577AF" w:rsidRDefault="000577AF">
            <w:pPr>
              <w:jc w:val="center"/>
              <w:rPr>
                <w:rFonts w:cs="Frutiger 45 Light"/>
                <w:color w:val="000000"/>
                <w:sz w:val="16"/>
                <w:szCs w:val="16"/>
                <w:lang w:eastAsia="de-CH"/>
              </w:rPr>
            </w:pPr>
            <w:r>
              <w:rPr>
                <w:rFonts w:cs="Frutiger 45 Light"/>
                <w:color w:val="000000"/>
                <w:sz w:val="16"/>
                <w:szCs w:val="16"/>
                <w:lang w:eastAsia="de-CH"/>
              </w:rPr>
              <w:t>M</w:t>
            </w:r>
          </w:p>
        </w:tc>
        <w:tc>
          <w:tcPr>
            <w:tcW w:w="277" w:type="pct"/>
            <w:tcBorders>
              <w:top w:val="nil"/>
              <w:left w:val="nil"/>
              <w:bottom w:val="nil"/>
              <w:right w:val="single" w:sz="8" w:space="0" w:color="C0C0C0"/>
            </w:tcBorders>
            <w:vAlign w:val="center"/>
          </w:tcPr>
          <w:p w14:paraId="1C8300A1" w14:textId="097264B1" w:rsidR="000577AF" w:rsidRDefault="000577AF">
            <w:pPr>
              <w:rPr>
                <w:rFonts w:cs="Frutiger 45 Light"/>
                <w:color w:val="000000"/>
                <w:sz w:val="16"/>
                <w:szCs w:val="16"/>
                <w:lang w:eastAsia="de-CH"/>
              </w:rPr>
            </w:pPr>
            <w:r>
              <w:rPr>
                <w:rFonts w:cs="Frutiger 45 Light"/>
                <w:color w:val="000000"/>
                <w:sz w:val="16"/>
                <w:szCs w:val="16"/>
                <w:lang w:eastAsia="de-CH"/>
              </w:rPr>
              <w:t>OK</w:t>
            </w:r>
          </w:p>
        </w:tc>
        <w:tc>
          <w:tcPr>
            <w:tcW w:w="1291" w:type="pct"/>
            <w:tcBorders>
              <w:top w:val="nil"/>
              <w:left w:val="nil"/>
              <w:bottom w:val="single" w:sz="8" w:space="0" w:color="C0C0C0"/>
              <w:right w:val="single" w:sz="8" w:space="0" w:color="C0C0C0"/>
            </w:tcBorders>
            <w:vAlign w:val="center"/>
            <w:hideMark/>
          </w:tcPr>
          <w:p w14:paraId="68BBDE01" w14:textId="5502FF0C" w:rsidR="000577AF" w:rsidRDefault="000577AF">
            <w:pPr>
              <w:rPr>
                <w:rFonts w:cs="Frutiger 45 Light"/>
                <w:color w:val="000000"/>
                <w:sz w:val="16"/>
                <w:szCs w:val="16"/>
                <w:lang w:eastAsia="de-CH"/>
              </w:rPr>
            </w:pPr>
            <w:r>
              <w:rPr>
                <w:rFonts w:cs="Frutiger 45 Light"/>
                <w:color w:val="000000"/>
                <w:sz w:val="16"/>
                <w:szCs w:val="16"/>
                <w:lang w:eastAsia="de-CH"/>
              </w:rPr>
              <w:t>FaFo-5-1 Search data</w:t>
            </w:r>
          </w:p>
        </w:tc>
        <w:tc>
          <w:tcPr>
            <w:tcW w:w="261" w:type="pct"/>
            <w:tcBorders>
              <w:top w:val="nil"/>
              <w:left w:val="nil"/>
              <w:bottom w:val="single" w:sz="8" w:space="0" w:color="C0C0C0"/>
              <w:right w:val="single" w:sz="8" w:space="0" w:color="C0C0C0"/>
            </w:tcBorders>
            <w:vAlign w:val="center"/>
          </w:tcPr>
          <w:p w14:paraId="0A40AB14" w14:textId="4403D6BC" w:rsidR="000577AF" w:rsidRDefault="000577AF">
            <w:pPr>
              <w:rPr>
                <w:rFonts w:cs="Frutiger 45 Light"/>
                <w:color w:val="000000"/>
                <w:sz w:val="16"/>
                <w:szCs w:val="16"/>
                <w:lang w:eastAsia="de-CH"/>
              </w:rPr>
            </w:pPr>
          </w:p>
        </w:tc>
        <w:tc>
          <w:tcPr>
            <w:tcW w:w="430" w:type="pct"/>
            <w:tcBorders>
              <w:top w:val="nil"/>
              <w:left w:val="nil"/>
              <w:bottom w:val="single" w:sz="8" w:space="0" w:color="C0C0C0"/>
              <w:right w:val="single" w:sz="8" w:space="0" w:color="C0C0C0"/>
            </w:tcBorders>
            <w:vAlign w:val="center"/>
            <w:hideMark/>
          </w:tcPr>
          <w:p w14:paraId="6DEFC227" w14:textId="77777777" w:rsidR="000577AF" w:rsidRDefault="000577AF">
            <w:pPr>
              <w:rPr>
                <w:rFonts w:cs="Frutiger 45 Light"/>
                <w:color w:val="000000"/>
                <w:sz w:val="16"/>
                <w:szCs w:val="16"/>
                <w:lang w:eastAsia="de-CH"/>
              </w:rPr>
            </w:pPr>
            <w:r>
              <w:rPr>
                <w:rFonts w:cs="Frutiger 45 Light"/>
                <w:color w:val="000000"/>
                <w:sz w:val="16"/>
                <w:szCs w:val="16"/>
                <w:lang w:eastAsia="de-CH"/>
              </w:rPr>
              <w:t> </w:t>
            </w:r>
          </w:p>
        </w:tc>
        <w:tc>
          <w:tcPr>
            <w:tcW w:w="322" w:type="pct"/>
            <w:tcBorders>
              <w:top w:val="nil"/>
              <w:left w:val="nil"/>
              <w:bottom w:val="single" w:sz="8" w:space="0" w:color="C0C0C0"/>
              <w:right w:val="single" w:sz="8" w:space="0" w:color="C0C0C0"/>
            </w:tcBorders>
            <w:vAlign w:val="center"/>
            <w:hideMark/>
          </w:tcPr>
          <w:p w14:paraId="21F85299" w14:textId="77777777" w:rsidR="000577AF" w:rsidRDefault="000577AF">
            <w:pPr>
              <w:rPr>
                <w:rFonts w:cs="Frutiger 45 Light"/>
                <w:color w:val="000000"/>
                <w:sz w:val="16"/>
                <w:szCs w:val="16"/>
                <w:lang w:eastAsia="de-CH"/>
              </w:rPr>
            </w:pPr>
            <w:r>
              <w:rPr>
                <w:rFonts w:cs="Frutiger 45 Light"/>
                <w:color w:val="000000"/>
                <w:sz w:val="16"/>
                <w:szCs w:val="16"/>
                <w:lang w:eastAsia="de-CH"/>
              </w:rPr>
              <w:t> </w:t>
            </w:r>
          </w:p>
        </w:tc>
      </w:tr>
      <w:tr w:rsidR="000577AF" w14:paraId="580E88B1" w14:textId="77777777" w:rsidTr="006E2377">
        <w:trPr>
          <w:trHeight w:val="276"/>
        </w:trPr>
        <w:tc>
          <w:tcPr>
            <w:tcW w:w="243" w:type="pct"/>
            <w:tcBorders>
              <w:top w:val="nil"/>
              <w:left w:val="single" w:sz="8" w:space="0" w:color="C0C0C0"/>
              <w:bottom w:val="nil"/>
              <w:right w:val="single" w:sz="8" w:space="0" w:color="C0C0C0"/>
            </w:tcBorders>
            <w:vAlign w:val="center"/>
            <w:hideMark/>
          </w:tcPr>
          <w:p w14:paraId="71519A22" w14:textId="77777777" w:rsidR="000577AF" w:rsidRDefault="000577AF">
            <w:pPr>
              <w:rPr>
                <w:rFonts w:cs="Frutiger 45 Light"/>
                <w:color w:val="000000"/>
                <w:sz w:val="16"/>
                <w:szCs w:val="16"/>
                <w:lang w:eastAsia="de-CH"/>
              </w:rPr>
            </w:pPr>
            <w:r>
              <w:rPr>
                <w:rFonts w:cs="Frutiger 45 Light"/>
                <w:color w:val="000000"/>
                <w:sz w:val="16"/>
                <w:szCs w:val="16"/>
                <w:lang w:eastAsia="de-CH"/>
              </w:rPr>
              <w:t> </w:t>
            </w:r>
          </w:p>
        </w:tc>
        <w:tc>
          <w:tcPr>
            <w:tcW w:w="701" w:type="pct"/>
            <w:tcBorders>
              <w:top w:val="nil"/>
              <w:left w:val="nil"/>
              <w:bottom w:val="nil"/>
              <w:right w:val="single" w:sz="8" w:space="0" w:color="C0C0C0"/>
            </w:tcBorders>
            <w:vAlign w:val="center"/>
            <w:hideMark/>
          </w:tcPr>
          <w:p w14:paraId="62930010" w14:textId="77777777" w:rsidR="000577AF" w:rsidRDefault="000577AF">
            <w:pPr>
              <w:rPr>
                <w:rFonts w:cs="Frutiger 45 Light"/>
                <w:color w:val="000000"/>
                <w:sz w:val="16"/>
                <w:szCs w:val="16"/>
                <w:lang w:eastAsia="de-CH"/>
              </w:rPr>
            </w:pPr>
            <w:r>
              <w:rPr>
                <w:rFonts w:cs="Frutiger 45 Light"/>
                <w:color w:val="000000"/>
                <w:sz w:val="16"/>
                <w:szCs w:val="16"/>
                <w:lang w:eastAsia="de-CH"/>
              </w:rPr>
              <w:t> </w:t>
            </w:r>
          </w:p>
        </w:tc>
        <w:tc>
          <w:tcPr>
            <w:tcW w:w="231" w:type="pct"/>
            <w:tcBorders>
              <w:top w:val="nil"/>
              <w:left w:val="nil"/>
              <w:bottom w:val="single" w:sz="8" w:space="0" w:color="C0C0C0"/>
              <w:right w:val="single" w:sz="8" w:space="0" w:color="C0C0C0"/>
            </w:tcBorders>
            <w:vAlign w:val="center"/>
            <w:hideMark/>
          </w:tcPr>
          <w:p w14:paraId="3C764D70" w14:textId="77777777" w:rsidR="000577AF" w:rsidRDefault="000577AF">
            <w:pPr>
              <w:rPr>
                <w:rFonts w:cs="Frutiger 45 Light"/>
                <w:color w:val="000000"/>
                <w:sz w:val="16"/>
                <w:szCs w:val="16"/>
                <w:lang w:eastAsia="de-CH"/>
              </w:rPr>
            </w:pPr>
            <w:r>
              <w:rPr>
                <w:rFonts w:cs="Frutiger 45 Light"/>
                <w:color w:val="000000"/>
                <w:sz w:val="16"/>
                <w:szCs w:val="16"/>
                <w:lang w:eastAsia="de-CH"/>
              </w:rPr>
              <w:t> </w:t>
            </w:r>
          </w:p>
        </w:tc>
        <w:tc>
          <w:tcPr>
            <w:tcW w:w="830" w:type="pct"/>
            <w:tcBorders>
              <w:top w:val="nil"/>
              <w:left w:val="nil"/>
              <w:bottom w:val="single" w:sz="8" w:space="0" w:color="C0C0C0"/>
              <w:right w:val="single" w:sz="8" w:space="0" w:color="C0C0C0"/>
            </w:tcBorders>
            <w:vAlign w:val="center"/>
            <w:hideMark/>
          </w:tcPr>
          <w:p w14:paraId="2185A38C" w14:textId="77777777" w:rsidR="000577AF" w:rsidRDefault="000577AF">
            <w:pPr>
              <w:rPr>
                <w:rFonts w:cs="Frutiger 45 Light"/>
                <w:color w:val="000000"/>
                <w:sz w:val="16"/>
                <w:szCs w:val="16"/>
                <w:lang w:eastAsia="de-CH"/>
              </w:rPr>
            </w:pPr>
            <w:r>
              <w:rPr>
                <w:rFonts w:cs="Frutiger 45 Light"/>
                <w:color w:val="000000"/>
                <w:sz w:val="16"/>
                <w:szCs w:val="16"/>
                <w:lang w:eastAsia="de-CH"/>
              </w:rPr>
              <w:t> </w:t>
            </w:r>
          </w:p>
        </w:tc>
        <w:tc>
          <w:tcPr>
            <w:tcW w:w="230" w:type="pct"/>
            <w:tcBorders>
              <w:top w:val="nil"/>
              <w:left w:val="nil"/>
              <w:bottom w:val="single" w:sz="8" w:space="0" w:color="C0C0C0"/>
              <w:right w:val="single" w:sz="8" w:space="0" w:color="C0C0C0"/>
            </w:tcBorders>
            <w:vAlign w:val="center"/>
          </w:tcPr>
          <w:p w14:paraId="1EDFEDE1" w14:textId="465A7BAE" w:rsidR="000577AF" w:rsidRDefault="000577AF">
            <w:pPr>
              <w:rPr>
                <w:rFonts w:cs="Frutiger 45 Light"/>
                <w:color w:val="000000"/>
                <w:sz w:val="16"/>
                <w:szCs w:val="16"/>
                <w:lang w:eastAsia="de-CH"/>
              </w:rPr>
            </w:pPr>
            <w:r>
              <w:rPr>
                <w:rFonts w:cs="Frutiger 45 Light"/>
                <w:color w:val="000000"/>
                <w:sz w:val="16"/>
                <w:szCs w:val="16"/>
                <w:lang w:eastAsia="de-CH"/>
              </w:rPr>
              <w:t>STK-7</w:t>
            </w:r>
          </w:p>
        </w:tc>
        <w:tc>
          <w:tcPr>
            <w:tcW w:w="184" w:type="pct"/>
            <w:tcBorders>
              <w:top w:val="nil"/>
              <w:left w:val="nil"/>
              <w:bottom w:val="single" w:sz="8" w:space="0" w:color="C0C0C0"/>
              <w:right w:val="single" w:sz="8" w:space="0" w:color="C0C0C0"/>
            </w:tcBorders>
            <w:vAlign w:val="center"/>
          </w:tcPr>
          <w:p w14:paraId="0FB5972D" w14:textId="13BCAEF6" w:rsidR="000577AF" w:rsidRDefault="000577AF">
            <w:pPr>
              <w:jc w:val="center"/>
              <w:rPr>
                <w:rFonts w:cs="Frutiger 45 Light"/>
                <w:color w:val="000000"/>
                <w:sz w:val="16"/>
                <w:szCs w:val="16"/>
                <w:lang w:eastAsia="de-CH"/>
              </w:rPr>
            </w:pPr>
            <w:r>
              <w:rPr>
                <w:rFonts w:cs="Frutiger 45 Light"/>
                <w:color w:val="000000"/>
                <w:sz w:val="16"/>
                <w:szCs w:val="16"/>
                <w:lang w:eastAsia="de-CH"/>
              </w:rPr>
              <w:t>M</w:t>
            </w:r>
          </w:p>
        </w:tc>
        <w:tc>
          <w:tcPr>
            <w:tcW w:w="277" w:type="pct"/>
            <w:tcBorders>
              <w:top w:val="nil"/>
              <w:left w:val="nil"/>
              <w:bottom w:val="single" w:sz="8" w:space="0" w:color="C0C0C0"/>
              <w:right w:val="single" w:sz="8" w:space="0" w:color="C0C0C0"/>
            </w:tcBorders>
            <w:vAlign w:val="center"/>
          </w:tcPr>
          <w:p w14:paraId="447542EF" w14:textId="048D93DA" w:rsidR="000577AF" w:rsidRDefault="000577AF">
            <w:pPr>
              <w:rPr>
                <w:rFonts w:cs="Frutiger 45 Light"/>
                <w:color w:val="000000"/>
                <w:sz w:val="16"/>
                <w:szCs w:val="16"/>
                <w:lang w:eastAsia="de-CH"/>
              </w:rPr>
            </w:pPr>
            <w:r>
              <w:rPr>
                <w:rFonts w:cs="Frutiger 45 Light"/>
                <w:color w:val="000000"/>
                <w:sz w:val="16"/>
                <w:szCs w:val="16"/>
                <w:lang w:eastAsia="de-CH"/>
              </w:rPr>
              <w:t>OK</w:t>
            </w:r>
          </w:p>
        </w:tc>
        <w:tc>
          <w:tcPr>
            <w:tcW w:w="1291" w:type="pct"/>
            <w:tcBorders>
              <w:top w:val="nil"/>
              <w:left w:val="nil"/>
              <w:bottom w:val="single" w:sz="8" w:space="0" w:color="C0C0C0"/>
              <w:right w:val="single" w:sz="8" w:space="0" w:color="C0C0C0"/>
            </w:tcBorders>
            <w:vAlign w:val="center"/>
            <w:hideMark/>
          </w:tcPr>
          <w:p w14:paraId="61959D65" w14:textId="5FBBEF33" w:rsidR="000577AF" w:rsidRDefault="000577AF">
            <w:pPr>
              <w:rPr>
                <w:rFonts w:cs="Frutiger 45 Light"/>
                <w:color w:val="000000"/>
                <w:sz w:val="16"/>
                <w:szCs w:val="16"/>
                <w:lang w:eastAsia="de-CH"/>
              </w:rPr>
            </w:pPr>
            <w:r>
              <w:rPr>
                <w:rFonts w:cs="Frutiger 45 Light"/>
                <w:color w:val="000000"/>
                <w:sz w:val="16"/>
                <w:szCs w:val="16"/>
                <w:lang w:eastAsia="de-CH"/>
              </w:rPr>
              <w:t>FaFo-5-2 Read barcodes</w:t>
            </w:r>
          </w:p>
        </w:tc>
        <w:tc>
          <w:tcPr>
            <w:tcW w:w="261" w:type="pct"/>
            <w:tcBorders>
              <w:top w:val="nil"/>
              <w:left w:val="nil"/>
              <w:bottom w:val="single" w:sz="8" w:space="0" w:color="C0C0C0"/>
              <w:right w:val="single" w:sz="8" w:space="0" w:color="C0C0C0"/>
            </w:tcBorders>
            <w:vAlign w:val="center"/>
          </w:tcPr>
          <w:p w14:paraId="43C40BF9" w14:textId="6251CF13" w:rsidR="000577AF" w:rsidRDefault="000577AF">
            <w:pPr>
              <w:rPr>
                <w:rFonts w:cs="Frutiger 45 Light"/>
                <w:color w:val="000000"/>
                <w:sz w:val="16"/>
                <w:szCs w:val="16"/>
                <w:lang w:eastAsia="de-CH"/>
              </w:rPr>
            </w:pPr>
          </w:p>
        </w:tc>
        <w:tc>
          <w:tcPr>
            <w:tcW w:w="430" w:type="pct"/>
            <w:tcBorders>
              <w:top w:val="nil"/>
              <w:left w:val="nil"/>
              <w:bottom w:val="single" w:sz="8" w:space="0" w:color="C0C0C0"/>
              <w:right w:val="single" w:sz="8" w:space="0" w:color="C0C0C0"/>
            </w:tcBorders>
            <w:vAlign w:val="center"/>
            <w:hideMark/>
          </w:tcPr>
          <w:p w14:paraId="530C38F5" w14:textId="77777777" w:rsidR="000577AF" w:rsidRDefault="000577AF">
            <w:pPr>
              <w:rPr>
                <w:rFonts w:cs="Frutiger 45 Light"/>
                <w:color w:val="000000"/>
                <w:sz w:val="16"/>
                <w:szCs w:val="16"/>
                <w:lang w:eastAsia="de-CH"/>
              </w:rPr>
            </w:pPr>
            <w:r>
              <w:rPr>
                <w:rFonts w:cs="Frutiger 45 Light"/>
                <w:color w:val="000000"/>
                <w:sz w:val="16"/>
                <w:szCs w:val="16"/>
                <w:lang w:eastAsia="de-CH"/>
              </w:rPr>
              <w:t> </w:t>
            </w:r>
          </w:p>
        </w:tc>
        <w:tc>
          <w:tcPr>
            <w:tcW w:w="322" w:type="pct"/>
            <w:tcBorders>
              <w:top w:val="nil"/>
              <w:left w:val="nil"/>
              <w:bottom w:val="single" w:sz="8" w:space="0" w:color="C0C0C0"/>
              <w:right w:val="single" w:sz="8" w:space="0" w:color="C0C0C0"/>
            </w:tcBorders>
            <w:vAlign w:val="center"/>
            <w:hideMark/>
          </w:tcPr>
          <w:p w14:paraId="16F1DF41" w14:textId="77777777" w:rsidR="000577AF" w:rsidRDefault="000577AF">
            <w:pPr>
              <w:rPr>
                <w:rFonts w:cs="Frutiger 45 Light"/>
                <w:color w:val="000000"/>
                <w:sz w:val="16"/>
                <w:szCs w:val="16"/>
                <w:lang w:eastAsia="de-CH"/>
              </w:rPr>
            </w:pPr>
            <w:r>
              <w:rPr>
                <w:rFonts w:cs="Frutiger 45 Light"/>
                <w:color w:val="000000"/>
                <w:sz w:val="16"/>
                <w:szCs w:val="16"/>
                <w:lang w:eastAsia="de-CH"/>
              </w:rPr>
              <w:t> </w:t>
            </w:r>
          </w:p>
        </w:tc>
      </w:tr>
      <w:tr w:rsidR="000577AF" w:rsidRPr="00FE7A68" w14:paraId="52F6BE7B" w14:textId="77777777" w:rsidTr="006B5890">
        <w:trPr>
          <w:trHeight w:val="276"/>
        </w:trPr>
        <w:tc>
          <w:tcPr>
            <w:tcW w:w="243" w:type="pct"/>
            <w:tcBorders>
              <w:top w:val="nil"/>
              <w:left w:val="single" w:sz="8" w:space="0" w:color="C0C0C0"/>
              <w:bottom w:val="nil"/>
              <w:right w:val="single" w:sz="8" w:space="0" w:color="C0C0C0"/>
            </w:tcBorders>
            <w:vAlign w:val="center"/>
            <w:hideMark/>
          </w:tcPr>
          <w:p w14:paraId="409EE477" w14:textId="77777777" w:rsidR="000577AF" w:rsidRDefault="000577AF">
            <w:pPr>
              <w:rPr>
                <w:rFonts w:cs="Frutiger 45 Light"/>
                <w:color w:val="000000"/>
                <w:sz w:val="16"/>
                <w:szCs w:val="16"/>
                <w:lang w:eastAsia="de-CH"/>
              </w:rPr>
            </w:pPr>
            <w:r>
              <w:rPr>
                <w:rFonts w:cs="Frutiger 45 Light"/>
                <w:color w:val="000000"/>
                <w:sz w:val="16"/>
                <w:szCs w:val="16"/>
                <w:lang w:eastAsia="de-CH"/>
              </w:rPr>
              <w:t> </w:t>
            </w:r>
          </w:p>
        </w:tc>
        <w:tc>
          <w:tcPr>
            <w:tcW w:w="701" w:type="pct"/>
            <w:tcBorders>
              <w:top w:val="nil"/>
              <w:left w:val="nil"/>
              <w:bottom w:val="nil"/>
              <w:right w:val="single" w:sz="8" w:space="0" w:color="C0C0C0"/>
            </w:tcBorders>
            <w:vAlign w:val="center"/>
            <w:hideMark/>
          </w:tcPr>
          <w:p w14:paraId="2AAF6DDE" w14:textId="77777777" w:rsidR="000577AF" w:rsidRDefault="000577AF">
            <w:pPr>
              <w:rPr>
                <w:rFonts w:cs="Frutiger 45 Light"/>
                <w:color w:val="000000"/>
                <w:sz w:val="16"/>
                <w:szCs w:val="16"/>
                <w:lang w:eastAsia="de-CH"/>
              </w:rPr>
            </w:pPr>
            <w:r>
              <w:rPr>
                <w:rFonts w:cs="Frutiger 45 Light"/>
                <w:color w:val="000000"/>
                <w:sz w:val="16"/>
                <w:szCs w:val="16"/>
                <w:lang w:eastAsia="de-CH"/>
              </w:rPr>
              <w:t> </w:t>
            </w:r>
          </w:p>
        </w:tc>
        <w:tc>
          <w:tcPr>
            <w:tcW w:w="231" w:type="pct"/>
            <w:tcBorders>
              <w:top w:val="nil"/>
              <w:left w:val="nil"/>
              <w:bottom w:val="single" w:sz="8" w:space="0" w:color="C0C0C0"/>
              <w:right w:val="single" w:sz="8" w:space="0" w:color="C0C0C0"/>
            </w:tcBorders>
            <w:vAlign w:val="center"/>
            <w:hideMark/>
          </w:tcPr>
          <w:p w14:paraId="27169FD0" w14:textId="77777777" w:rsidR="000577AF" w:rsidRDefault="000577AF">
            <w:pPr>
              <w:rPr>
                <w:rFonts w:cs="Frutiger 45 Light"/>
                <w:color w:val="000000"/>
                <w:sz w:val="16"/>
                <w:szCs w:val="16"/>
                <w:lang w:eastAsia="de-CH"/>
              </w:rPr>
            </w:pPr>
            <w:r>
              <w:rPr>
                <w:rFonts w:cs="Frutiger 45 Light"/>
                <w:color w:val="000000"/>
                <w:sz w:val="16"/>
                <w:szCs w:val="16"/>
                <w:lang w:eastAsia="de-CH"/>
              </w:rPr>
              <w:t>FUN-5-2</w:t>
            </w:r>
          </w:p>
        </w:tc>
        <w:tc>
          <w:tcPr>
            <w:tcW w:w="830" w:type="pct"/>
            <w:tcBorders>
              <w:top w:val="nil"/>
              <w:left w:val="nil"/>
              <w:bottom w:val="single" w:sz="8" w:space="0" w:color="C0C0C0"/>
              <w:right w:val="single" w:sz="8" w:space="0" w:color="C0C0C0"/>
            </w:tcBorders>
            <w:vAlign w:val="center"/>
            <w:hideMark/>
          </w:tcPr>
          <w:p w14:paraId="29FDB0F3" w14:textId="637FB4FB" w:rsidR="000577AF" w:rsidRDefault="000577AF">
            <w:pPr>
              <w:rPr>
                <w:rFonts w:cs="Frutiger 45 Light"/>
                <w:color w:val="000000"/>
                <w:sz w:val="16"/>
                <w:szCs w:val="16"/>
                <w:lang w:eastAsia="de-CH"/>
              </w:rPr>
            </w:pPr>
            <w:r>
              <w:rPr>
                <w:rFonts w:cs="Frutiger 45 Light"/>
                <w:color w:val="000000"/>
                <w:sz w:val="16"/>
                <w:szCs w:val="16"/>
                <w:lang w:eastAsia="de-CH"/>
              </w:rPr>
              <w:t>Send barcode data</w:t>
            </w:r>
          </w:p>
        </w:tc>
        <w:tc>
          <w:tcPr>
            <w:tcW w:w="230" w:type="pct"/>
            <w:tcBorders>
              <w:top w:val="nil"/>
              <w:left w:val="nil"/>
              <w:bottom w:val="single" w:sz="8" w:space="0" w:color="C0C0C0"/>
              <w:right w:val="single" w:sz="8" w:space="0" w:color="C0C0C0"/>
            </w:tcBorders>
            <w:vAlign w:val="center"/>
          </w:tcPr>
          <w:p w14:paraId="047A3193" w14:textId="10009BF7" w:rsidR="000577AF" w:rsidRDefault="000577AF">
            <w:pPr>
              <w:rPr>
                <w:rFonts w:cs="Frutiger 45 Light"/>
                <w:color w:val="000000"/>
                <w:sz w:val="16"/>
                <w:szCs w:val="16"/>
                <w:lang w:eastAsia="de-CH"/>
              </w:rPr>
            </w:pPr>
            <w:r>
              <w:rPr>
                <w:rFonts w:cs="Frutiger 45 Light"/>
                <w:color w:val="000000"/>
                <w:sz w:val="16"/>
                <w:szCs w:val="16"/>
                <w:lang w:eastAsia="de-CH"/>
              </w:rPr>
              <w:t>STK-2</w:t>
            </w:r>
          </w:p>
        </w:tc>
        <w:tc>
          <w:tcPr>
            <w:tcW w:w="184" w:type="pct"/>
            <w:tcBorders>
              <w:top w:val="nil"/>
              <w:left w:val="nil"/>
              <w:bottom w:val="single" w:sz="8" w:space="0" w:color="C0C0C0"/>
              <w:right w:val="single" w:sz="8" w:space="0" w:color="C0C0C0"/>
            </w:tcBorders>
            <w:vAlign w:val="center"/>
          </w:tcPr>
          <w:p w14:paraId="5ECC78F7" w14:textId="4890D082" w:rsidR="000577AF" w:rsidRDefault="000577AF">
            <w:pPr>
              <w:jc w:val="center"/>
              <w:rPr>
                <w:rFonts w:cs="Frutiger 45 Light"/>
                <w:color w:val="000000"/>
                <w:sz w:val="16"/>
                <w:szCs w:val="16"/>
                <w:lang w:eastAsia="de-CH"/>
              </w:rPr>
            </w:pPr>
            <w:r>
              <w:rPr>
                <w:rFonts w:cs="Frutiger 45 Light"/>
                <w:color w:val="000000"/>
                <w:sz w:val="16"/>
                <w:szCs w:val="16"/>
                <w:lang w:eastAsia="de-CH"/>
              </w:rPr>
              <w:t>M</w:t>
            </w:r>
          </w:p>
        </w:tc>
        <w:tc>
          <w:tcPr>
            <w:tcW w:w="277" w:type="pct"/>
            <w:tcBorders>
              <w:top w:val="nil"/>
              <w:left w:val="nil"/>
              <w:bottom w:val="single" w:sz="8" w:space="0" w:color="C0C0C0"/>
              <w:right w:val="single" w:sz="8" w:space="0" w:color="C0C0C0"/>
            </w:tcBorders>
            <w:vAlign w:val="center"/>
          </w:tcPr>
          <w:p w14:paraId="65498E25" w14:textId="466DB27D" w:rsidR="000577AF" w:rsidRDefault="000577AF">
            <w:pPr>
              <w:rPr>
                <w:rFonts w:cs="Frutiger 45 Light"/>
                <w:color w:val="000000"/>
                <w:sz w:val="16"/>
                <w:szCs w:val="16"/>
                <w:lang w:eastAsia="de-CH"/>
              </w:rPr>
            </w:pPr>
            <w:r>
              <w:rPr>
                <w:rFonts w:cs="Frutiger 45 Light"/>
                <w:color w:val="000000"/>
                <w:sz w:val="16"/>
                <w:szCs w:val="16"/>
                <w:lang w:eastAsia="de-CH"/>
              </w:rPr>
              <w:t>OK</w:t>
            </w:r>
          </w:p>
        </w:tc>
        <w:tc>
          <w:tcPr>
            <w:tcW w:w="1291" w:type="pct"/>
            <w:tcBorders>
              <w:top w:val="nil"/>
              <w:left w:val="nil"/>
              <w:bottom w:val="single" w:sz="8" w:space="0" w:color="C0C0C0"/>
              <w:right w:val="single" w:sz="8" w:space="0" w:color="C0C0C0"/>
            </w:tcBorders>
            <w:vAlign w:val="center"/>
            <w:hideMark/>
          </w:tcPr>
          <w:p w14:paraId="51DF094B" w14:textId="29B7CB9D" w:rsidR="000577AF" w:rsidRPr="00887F1A" w:rsidRDefault="000577AF">
            <w:pPr>
              <w:rPr>
                <w:rFonts w:cs="Frutiger 45 Light"/>
                <w:color w:val="000000"/>
                <w:sz w:val="16"/>
                <w:szCs w:val="16"/>
                <w:lang w:val="it-CH" w:eastAsia="de-CH"/>
              </w:rPr>
            </w:pPr>
            <w:r w:rsidRPr="00887F1A">
              <w:rPr>
                <w:rFonts w:cs="Frutiger 45 Light"/>
                <w:color w:val="000000"/>
                <w:sz w:val="16"/>
                <w:szCs w:val="16"/>
                <w:lang w:val="it-CH" w:eastAsia="de-CH"/>
              </w:rPr>
              <w:t>FaFo-5-3 Send barcode data to Padasa</w:t>
            </w:r>
          </w:p>
        </w:tc>
        <w:tc>
          <w:tcPr>
            <w:tcW w:w="261" w:type="pct"/>
            <w:tcBorders>
              <w:top w:val="nil"/>
              <w:left w:val="nil"/>
              <w:bottom w:val="single" w:sz="8" w:space="0" w:color="C0C0C0"/>
              <w:right w:val="single" w:sz="8" w:space="0" w:color="C0C0C0"/>
            </w:tcBorders>
            <w:vAlign w:val="center"/>
            <w:hideMark/>
          </w:tcPr>
          <w:p w14:paraId="747452A4" w14:textId="77777777" w:rsidR="000577AF" w:rsidRPr="00887F1A" w:rsidRDefault="000577AF">
            <w:pPr>
              <w:rPr>
                <w:rFonts w:cs="Frutiger 45 Light"/>
                <w:color w:val="000000"/>
                <w:sz w:val="16"/>
                <w:szCs w:val="16"/>
                <w:lang w:val="it-CH" w:eastAsia="de-CH"/>
              </w:rPr>
            </w:pPr>
            <w:r w:rsidRPr="00887F1A">
              <w:rPr>
                <w:rFonts w:cs="Frutiger 45 Light"/>
                <w:color w:val="000000"/>
                <w:sz w:val="16"/>
                <w:szCs w:val="16"/>
                <w:lang w:val="it-CH" w:eastAsia="de-CH"/>
              </w:rPr>
              <w:t> </w:t>
            </w:r>
          </w:p>
        </w:tc>
        <w:tc>
          <w:tcPr>
            <w:tcW w:w="430" w:type="pct"/>
            <w:tcBorders>
              <w:top w:val="nil"/>
              <w:left w:val="nil"/>
              <w:bottom w:val="single" w:sz="8" w:space="0" w:color="C0C0C0"/>
              <w:right w:val="single" w:sz="8" w:space="0" w:color="C0C0C0"/>
            </w:tcBorders>
            <w:vAlign w:val="center"/>
            <w:hideMark/>
          </w:tcPr>
          <w:p w14:paraId="2D9359F6" w14:textId="77777777" w:rsidR="000577AF" w:rsidRPr="00887F1A" w:rsidRDefault="000577AF">
            <w:pPr>
              <w:rPr>
                <w:rFonts w:cs="Frutiger 45 Light"/>
                <w:color w:val="000000"/>
                <w:sz w:val="16"/>
                <w:szCs w:val="16"/>
                <w:lang w:val="it-CH" w:eastAsia="de-CH"/>
              </w:rPr>
            </w:pPr>
            <w:r w:rsidRPr="00887F1A">
              <w:rPr>
                <w:rFonts w:cs="Frutiger 45 Light"/>
                <w:color w:val="000000"/>
                <w:sz w:val="16"/>
                <w:szCs w:val="16"/>
                <w:lang w:val="it-CH" w:eastAsia="de-CH"/>
              </w:rPr>
              <w:t> </w:t>
            </w:r>
          </w:p>
        </w:tc>
        <w:tc>
          <w:tcPr>
            <w:tcW w:w="322" w:type="pct"/>
            <w:tcBorders>
              <w:top w:val="nil"/>
              <w:left w:val="nil"/>
              <w:bottom w:val="single" w:sz="8" w:space="0" w:color="C0C0C0"/>
              <w:right w:val="single" w:sz="8" w:space="0" w:color="C0C0C0"/>
            </w:tcBorders>
            <w:vAlign w:val="center"/>
            <w:hideMark/>
          </w:tcPr>
          <w:p w14:paraId="08EEF9ED" w14:textId="77777777" w:rsidR="000577AF" w:rsidRPr="00887F1A" w:rsidRDefault="000577AF">
            <w:pPr>
              <w:rPr>
                <w:rFonts w:cs="Frutiger 45 Light"/>
                <w:color w:val="000000"/>
                <w:sz w:val="16"/>
                <w:szCs w:val="16"/>
                <w:lang w:val="it-CH" w:eastAsia="de-CH"/>
              </w:rPr>
            </w:pPr>
            <w:r w:rsidRPr="00887F1A">
              <w:rPr>
                <w:rFonts w:cs="Frutiger 45 Light"/>
                <w:color w:val="000000"/>
                <w:sz w:val="16"/>
                <w:szCs w:val="16"/>
                <w:lang w:val="it-CH" w:eastAsia="de-CH"/>
              </w:rPr>
              <w:t> </w:t>
            </w:r>
          </w:p>
        </w:tc>
      </w:tr>
      <w:tr w:rsidR="000577AF" w14:paraId="1488653D" w14:textId="77777777" w:rsidTr="006B5890">
        <w:trPr>
          <w:trHeight w:val="276"/>
        </w:trPr>
        <w:tc>
          <w:tcPr>
            <w:tcW w:w="243" w:type="pct"/>
            <w:tcBorders>
              <w:top w:val="nil"/>
              <w:left w:val="single" w:sz="8" w:space="0" w:color="C0C0C0"/>
              <w:bottom w:val="nil"/>
              <w:right w:val="single" w:sz="8" w:space="0" w:color="C0C0C0"/>
            </w:tcBorders>
            <w:vAlign w:val="center"/>
            <w:hideMark/>
          </w:tcPr>
          <w:p w14:paraId="5EF6562A" w14:textId="77777777" w:rsidR="000577AF" w:rsidRPr="00887F1A" w:rsidRDefault="000577AF">
            <w:pPr>
              <w:rPr>
                <w:rFonts w:cs="Frutiger 45 Light"/>
                <w:color w:val="000000"/>
                <w:sz w:val="16"/>
                <w:szCs w:val="16"/>
                <w:lang w:val="it-CH" w:eastAsia="de-CH"/>
              </w:rPr>
            </w:pPr>
            <w:r w:rsidRPr="00887F1A">
              <w:rPr>
                <w:rFonts w:cs="Frutiger 45 Light"/>
                <w:color w:val="000000"/>
                <w:sz w:val="16"/>
                <w:szCs w:val="16"/>
                <w:lang w:val="it-CH" w:eastAsia="de-CH"/>
              </w:rPr>
              <w:t> </w:t>
            </w:r>
          </w:p>
        </w:tc>
        <w:tc>
          <w:tcPr>
            <w:tcW w:w="701" w:type="pct"/>
            <w:tcBorders>
              <w:top w:val="nil"/>
              <w:left w:val="nil"/>
              <w:bottom w:val="nil"/>
              <w:right w:val="single" w:sz="8" w:space="0" w:color="C0C0C0"/>
            </w:tcBorders>
            <w:vAlign w:val="center"/>
            <w:hideMark/>
          </w:tcPr>
          <w:p w14:paraId="2B546F29" w14:textId="77777777" w:rsidR="000577AF" w:rsidRPr="00887F1A" w:rsidRDefault="000577AF">
            <w:pPr>
              <w:rPr>
                <w:rFonts w:cs="Frutiger 45 Light"/>
                <w:color w:val="000000"/>
                <w:sz w:val="16"/>
                <w:szCs w:val="16"/>
                <w:lang w:val="it-CH" w:eastAsia="de-CH"/>
              </w:rPr>
            </w:pPr>
            <w:r w:rsidRPr="00887F1A">
              <w:rPr>
                <w:rFonts w:cs="Frutiger 45 Light"/>
                <w:color w:val="000000"/>
                <w:sz w:val="16"/>
                <w:szCs w:val="16"/>
                <w:lang w:val="it-CH" w:eastAsia="de-CH"/>
              </w:rPr>
              <w:t> </w:t>
            </w:r>
          </w:p>
        </w:tc>
        <w:tc>
          <w:tcPr>
            <w:tcW w:w="231" w:type="pct"/>
            <w:tcBorders>
              <w:top w:val="nil"/>
              <w:left w:val="nil"/>
              <w:bottom w:val="nil"/>
              <w:right w:val="single" w:sz="8" w:space="0" w:color="C0C0C0"/>
            </w:tcBorders>
            <w:vAlign w:val="center"/>
          </w:tcPr>
          <w:p w14:paraId="613952EE" w14:textId="2F7D5D2D" w:rsidR="000577AF" w:rsidRPr="00887F1A" w:rsidRDefault="000577AF">
            <w:pPr>
              <w:rPr>
                <w:rFonts w:cs="Frutiger 45 Light"/>
                <w:color w:val="000000"/>
                <w:sz w:val="16"/>
                <w:szCs w:val="16"/>
                <w:lang w:val="it-CH" w:eastAsia="de-CH"/>
              </w:rPr>
            </w:pPr>
          </w:p>
        </w:tc>
        <w:tc>
          <w:tcPr>
            <w:tcW w:w="830" w:type="pct"/>
            <w:tcBorders>
              <w:top w:val="nil"/>
              <w:left w:val="nil"/>
              <w:bottom w:val="nil"/>
              <w:right w:val="single" w:sz="8" w:space="0" w:color="C0C0C0"/>
            </w:tcBorders>
            <w:vAlign w:val="center"/>
          </w:tcPr>
          <w:p w14:paraId="6F2F68E6" w14:textId="70BD76A4" w:rsidR="000577AF" w:rsidRPr="00887F1A" w:rsidRDefault="000577AF">
            <w:pPr>
              <w:rPr>
                <w:rFonts w:cs="Frutiger 45 Light"/>
                <w:color w:val="000000"/>
                <w:sz w:val="16"/>
                <w:szCs w:val="16"/>
                <w:lang w:val="it-CH" w:eastAsia="de-CH"/>
              </w:rPr>
            </w:pPr>
          </w:p>
        </w:tc>
        <w:tc>
          <w:tcPr>
            <w:tcW w:w="230" w:type="pct"/>
            <w:tcBorders>
              <w:top w:val="nil"/>
              <w:left w:val="nil"/>
              <w:bottom w:val="nil"/>
              <w:right w:val="single" w:sz="8" w:space="0" w:color="C0C0C0"/>
            </w:tcBorders>
            <w:vAlign w:val="center"/>
          </w:tcPr>
          <w:p w14:paraId="08D823BD" w14:textId="054DEFE5" w:rsidR="000577AF" w:rsidRDefault="000577AF">
            <w:pPr>
              <w:rPr>
                <w:rFonts w:cs="Frutiger 45 Light"/>
                <w:color w:val="000000"/>
                <w:sz w:val="16"/>
                <w:szCs w:val="16"/>
                <w:lang w:eastAsia="de-CH"/>
              </w:rPr>
            </w:pPr>
            <w:r>
              <w:rPr>
                <w:rFonts w:cs="Frutiger 45 Light"/>
                <w:color w:val="000000"/>
                <w:sz w:val="16"/>
                <w:szCs w:val="16"/>
                <w:lang w:eastAsia="de-CH"/>
              </w:rPr>
              <w:t>STK-2</w:t>
            </w:r>
          </w:p>
        </w:tc>
        <w:tc>
          <w:tcPr>
            <w:tcW w:w="184" w:type="pct"/>
            <w:tcBorders>
              <w:top w:val="nil"/>
              <w:left w:val="nil"/>
              <w:bottom w:val="nil"/>
              <w:right w:val="single" w:sz="8" w:space="0" w:color="C0C0C0"/>
            </w:tcBorders>
            <w:vAlign w:val="center"/>
          </w:tcPr>
          <w:p w14:paraId="66DFB797" w14:textId="769BED74" w:rsidR="000577AF" w:rsidRDefault="000577AF">
            <w:pPr>
              <w:jc w:val="center"/>
              <w:rPr>
                <w:rFonts w:cs="Frutiger 45 Light"/>
                <w:color w:val="000000"/>
                <w:sz w:val="16"/>
                <w:szCs w:val="16"/>
                <w:lang w:eastAsia="de-CH"/>
              </w:rPr>
            </w:pPr>
            <w:r>
              <w:rPr>
                <w:rFonts w:cs="Frutiger 45 Light"/>
                <w:color w:val="000000"/>
                <w:sz w:val="16"/>
                <w:szCs w:val="16"/>
                <w:lang w:eastAsia="de-CH"/>
              </w:rPr>
              <w:t>M</w:t>
            </w:r>
          </w:p>
        </w:tc>
        <w:tc>
          <w:tcPr>
            <w:tcW w:w="277" w:type="pct"/>
            <w:tcBorders>
              <w:top w:val="nil"/>
              <w:left w:val="nil"/>
              <w:bottom w:val="nil"/>
              <w:right w:val="single" w:sz="8" w:space="0" w:color="C0C0C0"/>
            </w:tcBorders>
            <w:vAlign w:val="center"/>
          </w:tcPr>
          <w:p w14:paraId="2F9302F5" w14:textId="79654A43" w:rsidR="000577AF" w:rsidRDefault="000577AF">
            <w:pPr>
              <w:rPr>
                <w:rFonts w:cs="Frutiger 45 Light"/>
                <w:color w:val="000000"/>
                <w:sz w:val="16"/>
                <w:szCs w:val="16"/>
                <w:lang w:eastAsia="de-CH"/>
              </w:rPr>
            </w:pPr>
            <w:r>
              <w:rPr>
                <w:rFonts w:cs="Frutiger 45 Light"/>
                <w:color w:val="000000"/>
                <w:sz w:val="16"/>
                <w:szCs w:val="16"/>
                <w:lang w:eastAsia="de-CH"/>
              </w:rPr>
              <w:t>OK</w:t>
            </w:r>
          </w:p>
        </w:tc>
        <w:tc>
          <w:tcPr>
            <w:tcW w:w="1291" w:type="pct"/>
            <w:tcBorders>
              <w:top w:val="nil"/>
              <w:left w:val="nil"/>
              <w:bottom w:val="single" w:sz="8" w:space="0" w:color="C0C0C0"/>
              <w:right w:val="single" w:sz="8" w:space="0" w:color="C0C0C0"/>
            </w:tcBorders>
            <w:vAlign w:val="center"/>
            <w:hideMark/>
          </w:tcPr>
          <w:p w14:paraId="35E54872" w14:textId="26101867" w:rsidR="000577AF" w:rsidRDefault="000577AF">
            <w:pPr>
              <w:rPr>
                <w:rFonts w:cs="Frutiger 45 Light"/>
                <w:color w:val="000000"/>
                <w:sz w:val="16"/>
                <w:szCs w:val="16"/>
                <w:lang w:eastAsia="de-CH"/>
              </w:rPr>
            </w:pPr>
            <w:r>
              <w:rPr>
                <w:rFonts w:cs="Frutiger 45 Light"/>
                <w:color w:val="000000"/>
                <w:sz w:val="16"/>
                <w:szCs w:val="16"/>
                <w:lang w:eastAsia="de-CH"/>
              </w:rPr>
              <w:t>FaFo-5-4 Complete</w:t>
            </w:r>
          </w:p>
        </w:tc>
        <w:tc>
          <w:tcPr>
            <w:tcW w:w="261" w:type="pct"/>
            <w:tcBorders>
              <w:top w:val="nil"/>
              <w:left w:val="nil"/>
              <w:bottom w:val="single" w:sz="8" w:space="0" w:color="C0C0C0"/>
              <w:right w:val="single" w:sz="8" w:space="0" w:color="C0C0C0"/>
            </w:tcBorders>
            <w:vAlign w:val="center"/>
            <w:hideMark/>
          </w:tcPr>
          <w:p w14:paraId="38191648" w14:textId="77777777" w:rsidR="000577AF" w:rsidRDefault="000577AF">
            <w:pPr>
              <w:rPr>
                <w:rFonts w:cs="Frutiger 45 Light"/>
                <w:color w:val="000000"/>
                <w:sz w:val="16"/>
                <w:szCs w:val="16"/>
                <w:lang w:eastAsia="de-CH"/>
              </w:rPr>
            </w:pPr>
            <w:r>
              <w:rPr>
                <w:rFonts w:cs="Frutiger 45 Light"/>
                <w:color w:val="000000"/>
                <w:sz w:val="16"/>
                <w:szCs w:val="16"/>
                <w:lang w:eastAsia="de-CH"/>
              </w:rPr>
              <w:t> </w:t>
            </w:r>
          </w:p>
        </w:tc>
        <w:tc>
          <w:tcPr>
            <w:tcW w:w="430" w:type="pct"/>
            <w:tcBorders>
              <w:top w:val="nil"/>
              <w:left w:val="nil"/>
              <w:bottom w:val="single" w:sz="8" w:space="0" w:color="C0C0C0"/>
              <w:right w:val="single" w:sz="8" w:space="0" w:color="C0C0C0"/>
            </w:tcBorders>
            <w:vAlign w:val="center"/>
            <w:hideMark/>
          </w:tcPr>
          <w:p w14:paraId="35788BF8" w14:textId="77777777" w:rsidR="000577AF" w:rsidRDefault="000577AF">
            <w:pPr>
              <w:rPr>
                <w:rFonts w:cs="Frutiger 45 Light"/>
                <w:color w:val="000000"/>
                <w:sz w:val="16"/>
                <w:szCs w:val="16"/>
                <w:lang w:eastAsia="de-CH"/>
              </w:rPr>
            </w:pPr>
            <w:r>
              <w:rPr>
                <w:rFonts w:cs="Frutiger 45 Light"/>
                <w:color w:val="000000"/>
                <w:sz w:val="16"/>
                <w:szCs w:val="16"/>
                <w:lang w:eastAsia="de-CH"/>
              </w:rPr>
              <w:t> </w:t>
            </w:r>
          </w:p>
        </w:tc>
        <w:tc>
          <w:tcPr>
            <w:tcW w:w="322" w:type="pct"/>
            <w:tcBorders>
              <w:top w:val="nil"/>
              <w:left w:val="nil"/>
              <w:bottom w:val="single" w:sz="8" w:space="0" w:color="C0C0C0"/>
              <w:right w:val="single" w:sz="8" w:space="0" w:color="C0C0C0"/>
            </w:tcBorders>
            <w:vAlign w:val="center"/>
            <w:hideMark/>
          </w:tcPr>
          <w:p w14:paraId="6C9E6B54" w14:textId="77777777" w:rsidR="000577AF" w:rsidRDefault="000577AF">
            <w:pPr>
              <w:rPr>
                <w:rFonts w:cs="Frutiger 45 Light"/>
                <w:color w:val="000000"/>
                <w:sz w:val="16"/>
                <w:szCs w:val="16"/>
                <w:lang w:eastAsia="de-CH"/>
              </w:rPr>
            </w:pPr>
            <w:r>
              <w:rPr>
                <w:rFonts w:cs="Frutiger 45 Light"/>
                <w:color w:val="000000"/>
                <w:sz w:val="16"/>
                <w:szCs w:val="16"/>
                <w:lang w:eastAsia="de-CH"/>
              </w:rPr>
              <w:t> </w:t>
            </w:r>
          </w:p>
        </w:tc>
      </w:tr>
    </w:tbl>
    <w:p w14:paraId="188BB12D" w14:textId="77777777" w:rsidR="00CD3765" w:rsidRDefault="00CD3765" w:rsidP="00CD3765">
      <w:pPr>
        <w:rPr>
          <w:lang w:val="de-DE"/>
        </w:rPr>
        <w:sectPr w:rsidR="00CD3765" w:rsidSect="00CD3765">
          <w:pgSz w:w="16838" w:h="11906" w:orient="landscape" w:code="9"/>
          <w:pgMar w:top="851" w:right="680" w:bottom="680" w:left="680" w:header="397" w:footer="170" w:gutter="0"/>
          <w:cols w:space="720"/>
          <w:titlePg/>
          <w:docGrid w:linePitch="272"/>
        </w:sectPr>
      </w:pPr>
    </w:p>
    <w:p w14:paraId="4E4754E7" w14:textId="25ED380A" w:rsidR="00CD3765" w:rsidRPr="00CD3765" w:rsidRDefault="00CD3765" w:rsidP="00CD3765">
      <w:pPr>
        <w:rPr>
          <w:lang w:val="de-DE"/>
        </w:rPr>
      </w:pPr>
    </w:p>
    <w:p w14:paraId="7F1E610F" w14:textId="77777777" w:rsidR="00B47162" w:rsidRDefault="008828F2" w:rsidP="00B47162">
      <w:pPr>
        <w:pStyle w:val="berschrift1"/>
      </w:pPr>
      <w:bookmarkStart w:id="21" w:name="_Toc494704431"/>
      <w:r>
        <w:t>Detailed requirements</w:t>
      </w:r>
      <w:bookmarkEnd w:id="21"/>
    </w:p>
    <w:p w14:paraId="252F9F18" w14:textId="1B94DE86" w:rsidR="001C20EB" w:rsidRDefault="000839C8" w:rsidP="001C20EB">
      <w:pPr>
        <w:rPr>
          <w:lang w:val="en-US"/>
        </w:rPr>
      </w:pPr>
      <w:r>
        <w:fldChar w:fldCharType="begin"/>
      </w:r>
      <w:r w:rsidRPr="00D327EB">
        <w:rPr>
          <w:lang w:val="en-US"/>
          <w:rPrChange w:id="22" w:author="Klauenboesch Beat, PM84" w:date="2017-09-14T13:10:00Z">
            <w:rPr/>
          </w:rPrChange>
        </w:rPr>
        <w:instrText xml:space="preserve"> HYPERLINK "http://de.pons.com/übersetzung/englisch-deutsch/The" \t "_blank" </w:instrText>
      </w:r>
      <w:r>
        <w:fldChar w:fldCharType="separate"/>
      </w:r>
      <w:r w:rsidR="001C20EB" w:rsidRPr="00DB422E">
        <w:rPr>
          <w:lang w:val="en-US"/>
        </w:rPr>
        <w:t>The</w:t>
      </w:r>
      <w:r>
        <w:rPr>
          <w:lang w:val="en-US"/>
        </w:rPr>
        <w:fldChar w:fldCharType="end"/>
      </w:r>
      <w:r w:rsidR="001C20EB" w:rsidRPr="00DB422E">
        <w:rPr>
          <w:lang w:val="en-US"/>
        </w:rPr>
        <w:t xml:space="preserve"> </w:t>
      </w:r>
      <w:r>
        <w:fldChar w:fldCharType="begin"/>
      </w:r>
      <w:r w:rsidRPr="00D327EB">
        <w:rPr>
          <w:lang w:val="en-US"/>
          <w:rPrChange w:id="23" w:author="Klauenboesch Beat, PM84" w:date="2017-09-14T13:10:00Z">
            <w:rPr/>
          </w:rPrChange>
        </w:rPr>
        <w:instrText xml:space="preserve"> HYPERLINK "http://de.pons.com/übersetzung/englisch-deutsch/detailed" \t "_blank" </w:instrText>
      </w:r>
      <w:r>
        <w:fldChar w:fldCharType="separate"/>
      </w:r>
      <w:r w:rsidR="001C20EB" w:rsidRPr="00DB422E">
        <w:rPr>
          <w:lang w:val="en-US"/>
        </w:rPr>
        <w:t>detailed</w:t>
      </w:r>
      <w:r>
        <w:rPr>
          <w:lang w:val="en-US"/>
        </w:rPr>
        <w:fldChar w:fldCharType="end"/>
      </w:r>
      <w:r w:rsidR="001C20EB" w:rsidRPr="00DB422E">
        <w:rPr>
          <w:lang w:val="en-US"/>
        </w:rPr>
        <w:t xml:space="preserve"> </w:t>
      </w:r>
      <w:r w:rsidR="00B523EE" w:rsidRPr="00933CFA">
        <w:rPr>
          <w:lang w:val="en-US"/>
        </w:rPr>
        <w:t>requirements</w:t>
      </w:r>
      <w:r w:rsidR="00B523EE" w:rsidRPr="00DB422E">
        <w:rPr>
          <w:lang w:val="en-US"/>
        </w:rPr>
        <w:t xml:space="preserve"> </w:t>
      </w:r>
      <w:r>
        <w:fldChar w:fldCharType="begin"/>
      </w:r>
      <w:r w:rsidRPr="00D327EB">
        <w:rPr>
          <w:lang w:val="en-US"/>
          <w:rPrChange w:id="24" w:author="Klauenboesch Beat, PM84" w:date="2017-09-14T13:10:00Z">
            <w:rPr/>
          </w:rPrChange>
        </w:rPr>
        <w:instrText xml:space="preserve"> HYPERLINK "http://de.pons.com/übersetzung/englisch-deutsch/describe" \t "_blank" </w:instrText>
      </w:r>
      <w:r>
        <w:fldChar w:fldCharType="separate"/>
      </w:r>
      <w:r w:rsidR="001C20EB" w:rsidRPr="00DB422E">
        <w:rPr>
          <w:lang w:val="en-US"/>
        </w:rPr>
        <w:t>describe</w:t>
      </w:r>
      <w:r>
        <w:rPr>
          <w:lang w:val="en-US"/>
        </w:rPr>
        <w:fldChar w:fldCharType="end"/>
      </w:r>
      <w:r w:rsidR="001C20EB" w:rsidRPr="00DB422E">
        <w:rPr>
          <w:lang w:val="en-US"/>
        </w:rPr>
        <w:t xml:space="preserve"> </w:t>
      </w:r>
      <w:r>
        <w:fldChar w:fldCharType="begin"/>
      </w:r>
      <w:r w:rsidRPr="00D327EB">
        <w:rPr>
          <w:lang w:val="en-US"/>
          <w:rPrChange w:id="25" w:author="Klauenboesch Beat, PM84" w:date="2017-09-14T13:10:00Z">
            <w:rPr/>
          </w:rPrChange>
        </w:rPr>
        <w:instrText xml:space="preserve"> HYPERLINK "http://de.pons.com/übersetzung/englisch-deutsch/the" \t "_blank" </w:instrText>
      </w:r>
      <w:r>
        <w:fldChar w:fldCharType="separate"/>
      </w:r>
      <w:r w:rsidR="001C20EB" w:rsidRPr="00DB422E">
        <w:rPr>
          <w:lang w:val="en-US"/>
        </w:rPr>
        <w:t>the</w:t>
      </w:r>
      <w:r>
        <w:rPr>
          <w:lang w:val="en-US"/>
        </w:rPr>
        <w:fldChar w:fldCharType="end"/>
      </w:r>
      <w:r w:rsidR="001C20EB" w:rsidRPr="00DB422E">
        <w:rPr>
          <w:lang w:val="en-US"/>
        </w:rPr>
        <w:t xml:space="preserve"> </w:t>
      </w:r>
      <w:r>
        <w:fldChar w:fldCharType="begin"/>
      </w:r>
      <w:r w:rsidRPr="00D327EB">
        <w:rPr>
          <w:lang w:val="en-US"/>
          <w:rPrChange w:id="26" w:author="Klauenboesch Beat, PM84" w:date="2017-09-14T13:10:00Z">
            <w:rPr/>
          </w:rPrChange>
        </w:rPr>
        <w:instrText xml:space="preserve"> HYPERLINK "http://de.pons.com/übersetzung/englisch-deutsch/demands" \t "_blank" </w:instrText>
      </w:r>
      <w:r>
        <w:fldChar w:fldCharType="separate"/>
      </w:r>
      <w:r w:rsidR="001C20EB" w:rsidRPr="00DB422E">
        <w:rPr>
          <w:lang w:val="en-US"/>
        </w:rPr>
        <w:t>demands</w:t>
      </w:r>
      <w:r>
        <w:rPr>
          <w:lang w:val="en-US"/>
        </w:rPr>
        <w:fldChar w:fldCharType="end"/>
      </w:r>
      <w:r w:rsidR="001C20EB" w:rsidRPr="00DB422E">
        <w:rPr>
          <w:lang w:val="en-US"/>
        </w:rPr>
        <w:t xml:space="preserve"> </w:t>
      </w:r>
      <w:r>
        <w:fldChar w:fldCharType="begin"/>
      </w:r>
      <w:r w:rsidRPr="00D327EB">
        <w:rPr>
          <w:lang w:val="en-US"/>
          <w:rPrChange w:id="27" w:author="Klauenboesch Beat, PM84" w:date="2017-09-14T13:10:00Z">
            <w:rPr/>
          </w:rPrChange>
        </w:rPr>
        <w:instrText xml:space="preserve"> HYPERLINK "http://de.pons.com/übersetzung/englisch-deutsch/for" \t "_blank" </w:instrText>
      </w:r>
      <w:r>
        <w:fldChar w:fldCharType="separate"/>
      </w:r>
      <w:r w:rsidR="001C20EB" w:rsidRPr="00DB422E">
        <w:rPr>
          <w:lang w:val="en-US"/>
        </w:rPr>
        <w:t>for</w:t>
      </w:r>
      <w:r>
        <w:rPr>
          <w:lang w:val="en-US"/>
        </w:rPr>
        <w:fldChar w:fldCharType="end"/>
      </w:r>
      <w:r w:rsidR="001C20EB" w:rsidRPr="00DB422E">
        <w:rPr>
          <w:lang w:val="en-US"/>
        </w:rPr>
        <w:t xml:space="preserve"> </w:t>
      </w:r>
      <w:r>
        <w:fldChar w:fldCharType="begin"/>
      </w:r>
      <w:r w:rsidRPr="00D327EB">
        <w:rPr>
          <w:lang w:val="en-US"/>
          <w:rPrChange w:id="28" w:author="Klauenboesch Beat, PM84" w:date="2017-09-14T13:10:00Z">
            <w:rPr/>
          </w:rPrChange>
        </w:rPr>
        <w:instrText xml:space="preserve"> HYPERLINK "http://de.pons.com/übersetzung/englisch-deutsch/the" \t "_blank" </w:instrText>
      </w:r>
      <w:r>
        <w:fldChar w:fldCharType="separate"/>
      </w:r>
      <w:r w:rsidR="001C20EB" w:rsidRPr="00DB422E">
        <w:rPr>
          <w:lang w:val="en-US"/>
        </w:rPr>
        <w:t>the</w:t>
      </w:r>
      <w:r>
        <w:rPr>
          <w:lang w:val="en-US"/>
        </w:rPr>
        <w:fldChar w:fldCharType="end"/>
      </w:r>
      <w:r w:rsidR="001C20EB" w:rsidRPr="00DB422E">
        <w:rPr>
          <w:lang w:val="en-US"/>
        </w:rPr>
        <w:t xml:space="preserve"> </w:t>
      </w:r>
      <w:r>
        <w:fldChar w:fldCharType="begin"/>
      </w:r>
      <w:r w:rsidRPr="00D327EB">
        <w:rPr>
          <w:lang w:val="en-US"/>
          <w:rPrChange w:id="29" w:author="Klauenboesch Beat, PM84" w:date="2017-09-14T13:10:00Z">
            <w:rPr/>
          </w:rPrChange>
        </w:rPr>
        <w:instrText xml:space="preserve"> HYPERLINK "http://de.pons.com/übersetzung/englisch-deutsch/new" \t "_blank" </w:instrText>
      </w:r>
      <w:r>
        <w:fldChar w:fldCharType="separate"/>
      </w:r>
      <w:r w:rsidR="001C20EB" w:rsidRPr="00DB422E">
        <w:rPr>
          <w:lang w:val="en-US"/>
        </w:rPr>
        <w:t>new</w:t>
      </w:r>
      <w:r>
        <w:rPr>
          <w:lang w:val="en-US"/>
        </w:rPr>
        <w:fldChar w:fldCharType="end"/>
      </w:r>
      <w:r w:rsidR="001C20EB" w:rsidRPr="00DB422E">
        <w:rPr>
          <w:lang w:val="en-US"/>
        </w:rPr>
        <w:t xml:space="preserve"> </w:t>
      </w:r>
      <w:r>
        <w:fldChar w:fldCharType="begin"/>
      </w:r>
      <w:r w:rsidRPr="00D327EB">
        <w:rPr>
          <w:lang w:val="en-US"/>
          <w:rPrChange w:id="30" w:author="Klauenboesch Beat, PM84" w:date="2017-09-14T13:10:00Z">
            <w:rPr/>
          </w:rPrChange>
        </w:rPr>
        <w:instrText xml:space="preserve"> HYPERLINK "http://de.pons.com/übersetzung/englisch-deutsch/respectively" \t "_blank" </w:instrText>
      </w:r>
      <w:r>
        <w:fldChar w:fldCharType="separate"/>
      </w:r>
      <w:r w:rsidR="001C20EB" w:rsidRPr="00DB422E">
        <w:rPr>
          <w:lang w:val="en-US"/>
        </w:rPr>
        <w:t>respectively</w:t>
      </w:r>
      <w:r>
        <w:rPr>
          <w:lang w:val="en-US"/>
        </w:rPr>
        <w:fldChar w:fldCharType="end"/>
      </w:r>
      <w:r w:rsidR="001C20EB" w:rsidRPr="00DB422E">
        <w:rPr>
          <w:lang w:val="en-US"/>
        </w:rPr>
        <w:t xml:space="preserve"> </w:t>
      </w:r>
      <w:r>
        <w:fldChar w:fldCharType="begin"/>
      </w:r>
      <w:r w:rsidRPr="00D327EB">
        <w:rPr>
          <w:lang w:val="en-US"/>
          <w:rPrChange w:id="31" w:author="Klauenboesch Beat, PM84" w:date="2017-09-14T13:10:00Z">
            <w:rPr/>
          </w:rPrChange>
        </w:rPr>
        <w:instrText xml:space="preserve"> HYPERLINK "http://de.pons.com/übersetzung/englisch-deutsch/changed" \t "_blank" </w:instrText>
      </w:r>
      <w:r>
        <w:fldChar w:fldCharType="separate"/>
      </w:r>
      <w:r w:rsidR="001C20EB" w:rsidRPr="00DB422E">
        <w:rPr>
          <w:lang w:val="en-US"/>
        </w:rPr>
        <w:t>changed</w:t>
      </w:r>
      <w:r>
        <w:rPr>
          <w:lang w:val="en-US"/>
        </w:rPr>
        <w:fldChar w:fldCharType="end"/>
      </w:r>
      <w:r w:rsidR="001C20EB" w:rsidRPr="00DB422E">
        <w:rPr>
          <w:lang w:val="en-US"/>
        </w:rPr>
        <w:t xml:space="preserve"> </w:t>
      </w:r>
      <w:r>
        <w:fldChar w:fldCharType="begin"/>
      </w:r>
      <w:r w:rsidRPr="00D327EB">
        <w:rPr>
          <w:lang w:val="en-US"/>
          <w:rPrChange w:id="32" w:author="Klauenboesch Beat, PM84" w:date="2017-09-14T13:10:00Z">
            <w:rPr/>
          </w:rPrChange>
        </w:rPr>
        <w:instrText xml:space="preserve"> HYPERLINK "http://de.pons.com/übersetzung/englisch-deutsch/system" \t "_blank" </w:instrText>
      </w:r>
      <w:r>
        <w:fldChar w:fldCharType="separate"/>
      </w:r>
      <w:r w:rsidR="001C20EB" w:rsidRPr="00DB422E">
        <w:rPr>
          <w:lang w:val="en-US"/>
        </w:rPr>
        <w:t>system</w:t>
      </w:r>
      <w:r>
        <w:rPr>
          <w:lang w:val="en-US"/>
        </w:rPr>
        <w:fldChar w:fldCharType="end"/>
      </w:r>
      <w:r w:rsidR="001C20EB" w:rsidRPr="00DB422E">
        <w:rPr>
          <w:lang w:val="en-US"/>
        </w:rPr>
        <w:t xml:space="preserve"> (</w:t>
      </w:r>
      <w:r>
        <w:fldChar w:fldCharType="begin"/>
      </w:r>
      <w:r w:rsidRPr="00D327EB">
        <w:rPr>
          <w:lang w:val="en-US"/>
          <w:rPrChange w:id="33" w:author="Klauenboesch Beat, PM84" w:date="2017-09-14T13:10:00Z">
            <w:rPr/>
          </w:rPrChange>
        </w:rPr>
        <w:instrText xml:space="preserve"> HYPERLINK "http://de.pons.com/übersetzung/englisch-deutsch/SOLL" \t "_blank" </w:instrText>
      </w:r>
      <w:r>
        <w:fldChar w:fldCharType="separate"/>
      </w:r>
      <w:r w:rsidR="001C20EB" w:rsidRPr="00DB422E">
        <w:rPr>
          <w:lang w:val="en-US"/>
        </w:rPr>
        <w:t>SOLL</w:t>
      </w:r>
      <w:r>
        <w:rPr>
          <w:lang w:val="en-US"/>
        </w:rPr>
        <w:fldChar w:fldCharType="end"/>
      </w:r>
      <w:r w:rsidR="001C20EB" w:rsidRPr="00DB422E">
        <w:rPr>
          <w:lang w:val="en-US"/>
        </w:rPr>
        <w:t xml:space="preserve"> </w:t>
      </w:r>
      <w:r>
        <w:fldChar w:fldCharType="begin"/>
      </w:r>
      <w:r w:rsidRPr="00D327EB">
        <w:rPr>
          <w:lang w:val="en-US"/>
          <w:rPrChange w:id="34" w:author="Klauenboesch Beat, PM84" w:date="2017-09-14T13:10:00Z">
            <w:rPr/>
          </w:rPrChange>
        </w:rPr>
        <w:instrText xml:space="preserve"> HYPERLINK "http://de.pons.com/übersetzung/englisch-deutsch/state" \t "_blank" </w:instrText>
      </w:r>
      <w:r>
        <w:fldChar w:fldCharType="separate"/>
      </w:r>
      <w:r w:rsidR="001C20EB" w:rsidRPr="00DB422E">
        <w:rPr>
          <w:lang w:val="en-US"/>
        </w:rPr>
        <w:t>state</w:t>
      </w:r>
      <w:r>
        <w:rPr>
          <w:lang w:val="en-US"/>
        </w:rPr>
        <w:fldChar w:fldCharType="end"/>
      </w:r>
      <w:r w:rsidR="001C20EB" w:rsidRPr="00DB422E">
        <w:rPr>
          <w:lang w:val="en-US"/>
        </w:rPr>
        <w:t xml:space="preserve">). </w:t>
      </w:r>
      <w:r>
        <w:fldChar w:fldCharType="begin"/>
      </w:r>
      <w:r w:rsidRPr="00D327EB">
        <w:rPr>
          <w:lang w:val="en-US"/>
          <w:rPrChange w:id="35" w:author="Klauenboesch Beat, PM84" w:date="2017-09-14T13:10:00Z">
            <w:rPr/>
          </w:rPrChange>
        </w:rPr>
        <w:instrText xml:space="preserve"> HYPERLINK "http://de.pons.com/übersetzung/englisch-deutsch/When" \t "_blank" </w:instrText>
      </w:r>
      <w:r>
        <w:fldChar w:fldCharType="separate"/>
      </w:r>
      <w:r w:rsidR="001C20EB" w:rsidRPr="00DB422E">
        <w:rPr>
          <w:lang w:val="en-US"/>
        </w:rPr>
        <w:t>When</w:t>
      </w:r>
      <w:r>
        <w:rPr>
          <w:lang w:val="en-US"/>
        </w:rPr>
        <w:fldChar w:fldCharType="end"/>
      </w:r>
      <w:r w:rsidR="001C20EB" w:rsidRPr="00DB422E">
        <w:rPr>
          <w:lang w:val="en-US"/>
        </w:rPr>
        <w:t xml:space="preserve"> </w:t>
      </w:r>
      <w:r>
        <w:fldChar w:fldCharType="begin"/>
      </w:r>
      <w:r w:rsidRPr="00D327EB">
        <w:rPr>
          <w:lang w:val="en-US"/>
          <w:rPrChange w:id="36" w:author="Klauenboesch Beat, PM84" w:date="2017-09-14T13:10:00Z">
            <w:rPr/>
          </w:rPrChange>
        </w:rPr>
        <w:instrText xml:space="preserve"> HYPERLINK "http://de.pons.com/übersetzung/englisch-deutsch/required" \t "_blank" </w:instrText>
      </w:r>
      <w:r>
        <w:fldChar w:fldCharType="separate"/>
      </w:r>
      <w:r w:rsidR="001C20EB" w:rsidRPr="00DB422E">
        <w:rPr>
          <w:lang w:val="en-US"/>
        </w:rPr>
        <w:t>required</w:t>
      </w:r>
      <w:r>
        <w:rPr>
          <w:lang w:val="en-US"/>
        </w:rPr>
        <w:fldChar w:fldCharType="end"/>
      </w:r>
      <w:r w:rsidR="001C20EB" w:rsidRPr="00DB422E">
        <w:rPr>
          <w:lang w:val="en-US"/>
        </w:rPr>
        <w:t xml:space="preserve"> </w:t>
      </w:r>
      <w:r>
        <w:fldChar w:fldCharType="begin"/>
      </w:r>
      <w:r w:rsidRPr="00D327EB">
        <w:rPr>
          <w:lang w:val="en-US"/>
          <w:rPrChange w:id="37" w:author="Klauenboesch Beat, PM84" w:date="2017-09-14T13:10:00Z">
            <w:rPr/>
          </w:rPrChange>
        </w:rPr>
        <w:instrText xml:space="preserve"> HYPERLINK "http://de.pons.com/übersetzung/englisch-deutsch/some" \t "_blank" </w:instrText>
      </w:r>
      <w:r>
        <w:fldChar w:fldCharType="separate"/>
      </w:r>
      <w:r w:rsidR="001C20EB" w:rsidRPr="00DB422E">
        <w:rPr>
          <w:lang w:val="en-US"/>
        </w:rPr>
        <w:t>some</w:t>
      </w:r>
      <w:r>
        <w:rPr>
          <w:lang w:val="en-US"/>
        </w:rPr>
        <w:fldChar w:fldCharType="end"/>
      </w:r>
      <w:r w:rsidR="001C20EB" w:rsidRPr="00DB422E">
        <w:rPr>
          <w:lang w:val="en-US"/>
        </w:rPr>
        <w:t xml:space="preserve"> </w:t>
      </w:r>
      <w:r>
        <w:fldChar w:fldCharType="begin"/>
      </w:r>
      <w:r w:rsidRPr="00D327EB">
        <w:rPr>
          <w:lang w:val="en-US"/>
          <w:rPrChange w:id="38" w:author="Klauenboesch Beat, PM84" w:date="2017-09-14T13:10:00Z">
            <w:rPr/>
          </w:rPrChange>
        </w:rPr>
        <w:instrText xml:space="preserve"> HYPERLINK "http://de.pons.com/übersetzung/englisch-deutsch/of" \t "_blank" </w:instrText>
      </w:r>
      <w:r>
        <w:fldChar w:fldCharType="separate"/>
      </w:r>
      <w:r w:rsidR="001C20EB" w:rsidRPr="00DB422E">
        <w:rPr>
          <w:lang w:val="en-US"/>
        </w:rPr>
        <w:t>of</w:t>
      </w:r>
      <w:r>
        <w:rPr>
          <w:lang w:val="en-US"/>
        </w:rPr>
        <w:fldChar w:fldCharType="end"/>
      </w:r>
      <w:r w:rsidR="001C20EB" w:rsidRPr="00DB422E">
        <w:rPr>
          <w:lang w:val="en-US"/>
        </w:rPr>
        <w:t xml:space="preserve"> </w:t>
      </w:r>
      <w:r>
        <w:fldChar w:fldCharType="begin"/>
      </w:r>
      <w:r w:rsidRPr="00D327EB">
        <w:rPr>
          <w:lang w:val="en-US"/>
          <w:rPrChange w:id="39" w:author="Klauenboesch Beat, PM84" w:date="2017-09-14T13:10:00Z">
            <w:rPr/>
          </w:rPrChange>
        </w:rPr>
        <w:instrText xml:space="preserve"> HYPERLINK "http://de.pons.com/übersetzung/englisch-deutsch/the" \t "_blank" </w:instrText>
      </w:r>
      <w:r>
        <w:fldChar w:fldCharType="separate"/>
      </w:r>
      <w:r w:rsidR="001C20EB" w:rsidRPr="00DB422E">
        <w:rPr>
          <w:lang w:val="en-US"/>
        </w:rPr>
        <w:t>the</w:t>
      </w:r>
      <w:r>
        <w:rPr>
          <w:lang w:val="en-US"/>
        </w:rPr>
        <w:fldChar w:fldCharType="end"/>
      </w:r>
      <w:r w:rsidR="001C20EB" w:rsidRPr="00DB422E">
        <w:rPr>
          <w:lang w:val="en-US"/>
        </w:rPr>
        <w:t xml:space="preserve"> detailed </w:t>
      </w:r>
      <w:r w:rsidR="00B523EE" w:rsidRPr="00933CFA">
        <w:rPr>
          <w:lang w:val="en-US"/>
        </w:rPr>
        <w:t>requirements</w:t>
      </w:r>
      <w:r w:rsidR="00B523EE" w:rsidRPr="00DB422E">
        <w:rPr>
          <w:lang w:val="en-US"/>
        </w:rPr>
        <w:t xml:space="preserve"> </w:t>
      </w:r>
      <w:r>
        <w:fldChar w:fldCharType="begin"/>
      </w:r>
      <w:r w:rsidRPr="00D327EB">
        <w:rPr>
          <w:lang w:val="en-US"/>
          <w:rPrChange w:id="40" w:author="Klauenboesch Beat, PM84" w:date="2017-09-14T13:10:00Z">
            <w:rPr/>
          </w:rPrChange>
        </w:rPr>
        <w:instrText xml:space="preserve"> HYPERLINK "http://de.pons.com/übersetzung/englisch-deutsch/are" \t "_blank" </w:instrText>
      </w:r>
      <w:r>
        <w:fldChar w:fldCharType="separate"/>
      </w:r>
      <w:r w:rsidR="001C20EB" w:rsidRPr="00DB422E">
        <w:rPr>
          <w:lang w:val="en-US"/>
        </w:rPr>
        <w:t>are</w:t>
      </w:r>
      <w:r>
        <w:rPr>
          <w:lang w:val="en-US"/>
        </w:rPr>
        <w:fldChar w:fldCharType="end"/>
      </w:r>
      <w:r w:rsidR="001C20EB" w:rsidRPr="00DB422E">
        <w:rPr>
          <w:lang w:val="en-US"/>
        </w:rPr>
        <w:t xml:space="preserve"> </w:t>
      </w:r>
      <w:r>
        <w:fldChar w:fldCharType="begin"/>
      </w:r>
      <w:r w:rsidRPr="00D327EB">
        <w:rPr>
          <w:lang w:val="en-US"/>
          <w:rPrChange w:id="41" w:author="Klauenboesch Beat, PM84" w:date="2017-09-14T13:10:00Z">
            <w:rPr/>
          </w:rPrChange>
        </w:rPr>
        <w:instrText xml:space="preserve"> HYPERLINK "http://de.pons.com/übersetzung/englisch-deutsch/specified" \t "_blank" </w:instrText>
      </w:r>
      <w:r>
        <w:fldChar w:fldCharType="separate"/>
      </w:r>
      <w:r w:rsidR="001C20EB" w:rsidRPr="00DB422E">
        <w:rPr>
          <w:lang w:val="en-US"/>
        </w:rPr>
        <w:t>specified</w:t>
      </w:r>
      <w:r>
        <w:rPr>
          <w:lang w:val="en-US"/>
        </w:rPr>
        <w:fldChar w:fldCharType="end"/>
      </w:r>
      <w:r w:rsidR="001C20EB" w:rsidRPr="00DB422E">
        <w:rPr>
          <w:lang w:val="en-US"/>
        </w:rPr>
        <w:t xml:space="preserve"> </w:t>
      </w:r>
      <w:r>
        <w:fldChar w:fldCharType="begin"/>
      </w:r>
      <w:r w:rsidRPr="00D327EB">
        <w:rPr>
          <w:lang w:val="en-US"/>
          <w:rPrChange w:id="42" w:author="Klauenboesch Beat, PM84" w:date="2017-09-14T13:10:00Z">
            <w:rPr/>
          </w:rPrChange>
        </w:rPr>
        <w:instrText xml:space="preserve"> HYPERLINK "http://de.pons.com/übersetzung/englisch-deutsch/in" \t "_blank" </w:instrText>
      </w:r>
      <w:r>
        <w:fldChar w:fldCharType="separate"/>
      </w:r>
      <w:r w:rsidR="001C20EB" w:rsidRPr="00DB422E">
        <w:rPr>
          <w:lang w:val="en-US"/>
        </w:rPr>
        <w:t>in</w:t>
      </w:r>
      <w:r>
        <w:rPr>
          <w:lang w:val="en-US"/>
        </w:rPr>
        <w:fldChar w:fldCharType="end"/>
      </w:r>
      <w:r w:rsidR="001C20EB" w:rsidRPr="00DB422E">
        <w:rPr>
          <w:lang w:val="en-US"/>
        </w:rPr>
        <w:t xml:space="preserve"> </w:t>
      </w:r>
      <w:r>
        <w:fldChar w:fldCharType="begin"/>
      </w:r>
      <w:r w:rsidRPr="00D327EB">
        <w:rPr>
          <w:lang w:val="en-US"/>
          <w:rPrChange w:id="43" w:author="Klauenboesch Beat, PM84" w:date="2017-09-14T13:10:00Z">
            <w:rPr/>
          </w:rPrChange>
        </w:rPr>
        <w:instrText xml:space="preserve"> HYPERLINK "http://de.pons.com/übersetzung/englisch-deutsch/detailed" \t "_blank" </w:instrText>
      </w:r>
      <w:r>
        <w:fldChar w:fldCharType="separate"/>
      </w:r>
      <w:r w:rsidR="001C20EB" w:rsidRPr="00DB422E">
        <w:rPr>
          <w:lang w:val="en-US"/>
        </w:rPr>
        <w:t>detailed</w:t>
      </w:r>
      <w:r>
        <w:rPr>
          <w:lang w:val="en-US"/>
        </w:rPr>
        <w:fldChar w:fldCharType="end"/>
      </w:r>
      <w:r w:rsidR="001C20EB" w:rsidRPr="00DB422E">
        <w:rPr>
          <w:lang w:val="en-US"/>
        </w:rPr>
        <w:t xml:space="preserve"> </w:t>
      </w:r>
      <w:r>
        <w:fldChar w:fldCharType="begin"/>
      </w:r>
      <w:r w:rsidRPr="00D327EB">
        <w:rPr>
          <w:lang w:val="en-US"/>
          <w:rPrChange w:id="44" w:author="Klauenboesch Beat, PM84" w:date="2017-09-14T13:10:00Z">
            <w:rPr/>
          </w:rPrChange>
        </w:rPr>
        <w:instrText xml:space="preserve"> HYPERLINK "http://de.pons.com/übersetzung/englisch-deutsch/specifications" \t "_blank" </w:instrText>
      </w:r>
      <w:r>
        <w:fldChar w:fldCharType="separate"/>
      </w:r>
      <w:r w:rsidR="001C20EB" w:rsidRPr="00DB422E">
        <w:rPr>
          <w:lang w:val="en-US"/>
        </w:rPr>
        <w:t>specifications</w:t>
      </w:r>
      <w:r>
        <w:rPr>
          <w:lang w:val="en-US"/>
        </w:rPr>
        <w:fldChar w:fldCharType="end"/>
      </w:r>
      <w:r w:rsidR="001C20EB" w:rsidRPr="00DB422E">
        <w:rPr>
          <w:lang w:val="en-US"/>
        </w:rPr>
        <w:t xml:space="preserve"> </w:t>
      </w:r>
      <w:r>
        <w:fldChar w:fldCharType="begin"/>
      </w:r>
      <w:r w:rsidRPr="00D327EB">
        <w:rPr>
          <w:lang w:val="en-US"/>
          <w:rPrChange w:id="45" w:author="Klauenboesch Beat, PM84" w:date="2017-09-14T13:10:00Z">
            <w:rPr/>
          </w:rPrChange>
        </w:rPr>
        <w:instrText xml:space="preserve"> HYPERLINK "http://de.pons.com/übersetzung/englisch-deutsch/furthermore" \t "_blank" </w:instrText>
      </w:r>
      <w:r>
        <w:fldChar w:fldCharType="separate"/>
      </w:r>
      <w:r w:rsidR="001C20EB" w:rsidRPr="00DB422E">
        <w:rPr>
          <w:lang w:val="en-US"/>
        </w:rPr>
        <w:t>furthermore</w:t>
      </w:r>
      <w:r>
        <w:rPr>
          <w:lang w:val="en-US"/>
        </w:rPr>
        <w:fldChar w:fldCharType="end"/>
      </w:r>
      <w:r w:rsidR="001C20EB" w:rsidRPr="00DB422E">
        <w:rPr>
          <w:lang w:val="en-US"/>
        </w:rPr>
        <w:t xml:space="preserve">. </w:t>
      </w:r>
    </w:p>
    <w:p w14:paraId="2EF726CC" w14:textId="77777777" w:rsidR="001C20EB" w:rsidRDefault="001C20EB" w:rsidP="001C20EB">
      <w:pPr>
        <w:rPr>
          <w:lang w:val="en-US"/>
        </w:rPr>
      </w:pPr>
      <w:r w:rsidRPr="00DB422E">
        <w:rPr>
          <w:lang w:val="en-US"/>
        </w:rPr>
        <w:t xml:space="preserve">Tip: </w:t>
      </w:r>
    </w:p>
    <w:p w14:paraId="5A983A19" w14:textId="6F185E8A" w:rsidR="001C20EB" w:rsidRPr="0056417C" w:rsidRDefault="000839C8" w:rsidP="001C20EB">
      <w:pPr>
        <w:pStyle w:val="Listenabsatz"/>
        <w:numPr>
          <w:ilvl w:val="0"/>
          <w:numId w:val="36"/>
        </w:numPr>
        <w:rPr>
          <w:lang w:val="en-US"/>
        </w:rPr>
      </w:pPr>
      <w:r>
        <w:fldChar w:fldCharType="begin"/>
      </w:r>
      <w:r w:rsidRPr="00D327EB">
        <w:rPr>
          <w:lang w:val="en-US"/>
          <w:rPrChange w:id="46" w:author="Klauenboesch Beat, PM84" w:date="2017-09-14T13:10:00Z">
            <w:rPr/>
          </w:rPrChange>
        </w:rPr>
        <w:instrText xml:space="preserve"> HYPERLINK "http://de.pons.com/übersetzung/englisch-deutsch/The" \t "_blank" </w:instrText>
      </w:r>
      <w:r>
        <w:fldChar w:fldCharType="separate"/>
      </w:r>
      <w:r w:rsidR="001C20EB" w:rsidRPr="0056417C">
        <w:rPr>
          <w:lang w:val="en-US"/>
        </w:rPr>
        <w:t>The</w:t>
      </w:r>
      <w:r>
        <w:rPr>
          <w:lang w:val="en-US"/>
        </w:rPr>
        <w:fldChar w:fldCharType="end"/>
      </w:r>
      <w:r w:rsidR="001C20EB" w:rsidRPr="0056417C">
        <w:rPr>
          <w:lang w:val="en-US"/>
        </w:rPr>
        <w:t xml:space="preserve"> mentioned </w:t>
      </w:r>
      <w:r>
        <w:fldChar w:fldCharType="begin"/>
      </w:r>
      <w:r w:rsidRPr="00D327EB">
        <w:rPr>
          <w:lang w:val="en-US"/>
          <w:rPrChange w:id="47" w:author="Klauenboesch Beat, PM84" w:date="2017-09-14T13:10:00Z">
            <w:rPr/>
          </w:rPrChange>
        </w:rPr>
        <w:instrText xml:space="preserve"> HYPERLINK "http://de.pons.com/übersetzung/englisch-deutsch/Stakeholder" \t "_blank" </w:instrText>
      </w:r>
      <w:r>
        <w:fldChar w:fldCharType="separate"/>
      </w:r>
      <w:r w:rsidR="001C20EB" w:rsidRPr="0056417C">
        <w:rPr>
          <w:lang w:val="en-US"/>
        </w:rPr>
        <w:t>Stakeholder</w:t>
      </w:r>
      <w:r>
        <w:rPr>
          <w:lang w:val="en-US"/>
        </w:rPr>
        <w:fldChar w:fldCharType="end"/>
      </w:r>
      <w:r w:rsidR="001C20EB" w:rsidRPr="0056417C">
        <w:rPr>
          <w:lang w:val="en-US"/>
        </w:rPr>
        <w:t xml:space="preserve"> (</w:t>
      </w:r>
      <w:r>
        <w:fldChar w:fldCharType="begin"/>
      </w:r>
      <w:r w:rsidRPr="00D327EB">
        <w:rPr>
          <w:lang w:val="en-US"/>
          <w:rPrChange w:id="48" w:author="Klauenboesch Beat, PM84" w:date="2017-09-14T13:10:00Z">
            <w:rPr/>
          </w:rPrChange>
        </w:rPr>
        <w:instrText xml:space="preserve"> HYPERLINK "http://de.pons.com/übersetzung/englisch-deutsch/STK" \t "_blank" </w:instrText>
      </w:r>
      <w:r>
        <w:fldChar w:fldCharType="separate"/>
      </w:r>
      <w:r w:rsidR="001C20EB" w:rsidRPr="0056417C">
        <w:rPr>
          <w:lang w:val="en-US"/>
        </w:rPr>
        <w:t>STK</w:t>
      </w:r>
      <w:r>
        <w:rPr>
          <w:lang w:val="en-US"/>
        </w:rPr>
        <w:fldChar w:fldCharType="end"/>
      </w:r>
      <w:r w:rsidR="001C20EB" w:rsidRPr="0056417C">
        <w:rPr>
          <w:lang w:val="en-US"/>
        </w:rPr>
        <w:t xml:space="preserve">) </w:t>
      </w:r>
      <w:r>
        <w:fldChar w:fldCharType="begin"/>
      </w:r>
      <w:r w:rsidRPr="00D327EB">
        <w:rPr>
          <w:lang w:val="en-US"/>
          <w:rPrChange w:id="49" w:author="Klauenboesch Beat, PM84" w:date="2017-09-14T13:10:00Z">
            <w:rPr/>
          </w:rPrChange>
        </w:rPr>
        <w:instrText xml:space="preserve"> HYPERLINK "http://de.pons.com/übersetzung/englisch-deutsch/are" \t "_blank" </w:instrText>
      </w:r>
      <w:r>
        <w:fldChar w:fldCharType="separate"/>
      </w:r>
      <w:r w:rsidR="001C20EB" w:rsidRPr="0056417C">
        <w:rPr>
          <w:lang w:val="en-US"/>
        </w:rPr>
        <w:t>are</w:t>
      </w:r>
      <w:r>
        <w:rPr>
          <w:lang w:val="en-US"/>
        </w:rPr>
        <w:fldChar w:fldCharType="end"/>
      </w:r>
      <w:r w:rsidR="001C20EB" w:rsidRPr="0056417C">
        <w:rPr>
          <w:lang w:val="en-US"/>
        </w:rPr>
        <w:t xml:space="preserve"> </w:t>
      </w:r>
      <w:r>
        <w:fldChar w:fldCharType="begin"/>
      </w:r>
      <w:r w:rsidRPr="00D327EB">
        <w:rPr>
          <w:lang w:val="en-US"/>
          <w:rPrChange w:id="50" w:author="Klauenboesch Beat, PM84" w:date="2017-09-14T13:10:00Z">
            <w:rPr/>
          </w:rPrChange>
        </w:rPr>
        <w:instrText xml:space="preserve"> HYPERLINK "http://de.pons.com/übersetzung/englisch-deutsch/in" \t "_blank" </w:instrText>
      </w:r>
      <w:r>
        <w:fldChar w:fldCharType="separate"/>
      </w:r>
      <w:r w:rsidR="001C20EB" w:rsidRPr="0056417C">
        <w:rPr>
          <w:lang w:val="en-US"/>
        </w:rPr>
        <w:t>in</w:t>
      </w:r>
      <w:r>
        <w:rPr>
          <w:lang w:val="en-US"/>
        </w:rPr>
        <w:fldChar w:fldCharType="end"/>
      </w:r>
      <w:r w:rsidR="001C20EB" w:rsidRPr="0056417C">
        <w:rPr>
          <w:lang w:val="en-US"/>
        </w:rPr>
        <w:t xml:space="preserve"> </w:t>
      </w:r>
      <w:r>
        <w:fldChar w:fldCharType="begin"/>
      </w:r>
      <w:r w:rsidRPr="00D327EB">
        <w:rPr>
          <w:lang w:val="en-US"/>
          <w:rPrChange w:id="51" w:author="Klauenboesch Beat, PM84" w:date="2017-09-14T13:10:00Z">
            <w:rPr/>
          </w:rPrChange>
        </w:rPr>
        <w:instrText xml:space="preserve"> HYPERLINK "http://de.pons.com/übersetzung/englisch-deutsch/the" \t "_blank" </w:instrText>
      </w:r>
      <w:r>
        <w:fldChar w:fldCharType="separate"/>
      </w:r>
      <w:r w:rsidR="001C20EB" w:rsidRPr="0056417C">
        <w:rPr>
          <w:lang w:val="en-US"/>
        </w:rPr>
        <w:t>the</w:t>
      </w:r>
      <w:r>
        <w:rPr>
          <w:lang w:val="en-US"/>
        </w:rPr>
        <w:fldChar w:fldCharType="end"/>
      </w:r>
      <w:r w:rsidR="001C20EB" w:rsidRPr="0056417C">
        <w:rPr>
          <w:lang w:val="en-US"/>
        </w:rPr>
        <w:t xml:space="preserve"> </w:t>
      </w:r>
      <w:r>
        <w:fldChar w:fldCharType="begin"/>
      </w:r>
      <w:r w:rsidRPr="00D327EB">
        <w:rPr>
          <w:lang w:val="en-US"/>
          <w:rPrChange w:id="52" w:author="Klauenboesch Beat, PM84" w:date="2017-09-14T13:10:00Z">
            <w:rPr/>
          </w:rPrChange>
        </w:rPr>
        <w:instrText xml:space="preserve"> HYPERLINK "http://de.pons.com/übersetzung/englisch-deutsch/document" \t "_blank" </w:instrText>
      </w:r>
      <w:r>
        <w:fldChar w:fldCharType="separate"/>
      </w:r>
      <w:r w:rsidR="001C20EB" w:rsidRPr="0056417C">
        <w:rPr>
          <w:lang w:val="en-US"/>
        </w:rPr>
        <w:t>document</w:t>
      </w:r>
      <w:r>
        <w:rPr>
          <w:lang w:val="en-US"/>
        </w:rPr>
        <w:fldChar w:fldCharType="end"/>
      </w:r>
      <w:r w:rsidR="001C20EB" w:rsidRPr="0056417C">
        <w:rPr>
          <w:lang w:val="en-US"/>
        </w:rPr>
        <w:t xml:space="preserve"> </w:t>
      </w:r>
      <w:r>
        <w:fldChar w:fldCharType="begin"/>
      </w:r>
      <w:r w:rsidRPr="00D327EB">
        <w:rPr>
          <w:lang w:val="en-US"/>
          <w:rPrChange w:id="53" w:author="Klauenboesch Beat, PM84" w:date="2017-09-14T13:10:00Z">
            <w:rPr/>
          </w:rPrChange>
        </w:rPr>
        <w:instrText xml:space="preserve"> HYPERLINK "http://de.pons.com/übersetzung/englisch-deutsch/according" \t "_blank" </w:instrText>
      </w:r>
      <w:r>
        <w:fldChar w:fldCharType="separate"/>
      </w:r>
      <w:r w:rsidR="001C20EB" w:rsidRPr="0056417C">
        <w:rPr>
          <w:lang w:val="en-US"/>
        </w:rPr>
        <w:t>according</w:t>
      </w:r>
      <w:r>
        <w:rPr>
          <w:lang w:val="en-US"/>
        </w:rPr>
        <w:fldChar w:fldCharType="end"/>
      </w:r>
      <w:r w:rsidR="001C20EB" w:rsidRPr="0056417C">
        <w:rPr>
          <w:lang w:val="en-US"/>
        </w:rPr>
        <w:t xml:space="preserve"> </w:t>
      </w:r>
      <w:r>
        <w:fldChar w:fldCharType="begin"/>
      </w:r>
      <w:r w:rsidRPr="00D327EB">
        <w:rPr>
          <w:lang w:val="en-US"/>
          <w:rPrChange w:id="54" w:author="Klauenboesch Beat, PM84" w:date="2017-09-14T13:10:00Z">
            <w:rPr/>
          </w:rPrChange>
        </w:rPr>
        <w:instrText xml:space="preserve"> HYPERLINK "http://de.pons.com/übersetzung/englisch-deutsch/to" \t "_blank" </w:instrText>
      </w:r>
      <w:r>
        <w:fldChar w:fldCharType="separate"/>
      </w:r>
      <w:r w:rsidR="001C20EB" w:rsidRPr="0056417C">
        <w:rPr>
          <w:lang w:val="en-US"/>
        </w:rPr>
        <w:t>to</w:t>
      </w:r>
      <w:r>
        <w:rPr>
          <w:lang w:val="en-US"/>
        </w:rPr>
        <w:fldChar w:fldCharType="end"/>
      </w:r>
      <w:r w:rsidR="001C20EB" w:rsidRPr="0056417C">
        <w:rPr>
          <w:lang w:val="en-US"/>
        </w:rPr>
        <w:t xml:space="preserve"> </w:t>
      </w:r>
      <w:r>
        <w:fldChar w:fldCharType="begin"/>
      </w:r>
      <w:r w:rsidRPr="00D327EB">
        <w:rPr>
          <w:lang w:val="en-US"/>
          <w:rPrChange w:id="55" w:author="Klauenboesch Beat, PM84" w:date="2017-09-14T13:10:00Z">
            <w:rPr/>
          </w:rPrChange>
        </w:rPr>
        <w:instrText xml:space="preserve"> HYPERLINK "http://de.pons.com/übersetzung/englisch-deutsch/Stakeholderliste" \t "_blank" </w:instrText>
      </w:r>
      <w:r>
        <w:fldChar w:fldCharType="separate"/>
      </w:r>
      <w:r w:rsidR="001C20EB" w:rsidRPr="0056417C">
        <w:rPr>
          <w:lang w:val="en-US"/>
        </w:rPr>
        <w:t>Stakeholderliste</w:t>
      </w:r>
      <w:r>
        <w:rPr>
          <w:lang w:val="en-US"/>
        </w:rPr>
        <w:fldChar w:fldCharType="end"/>
      </w:r>
      <w:r w:rsidR="00B523EE">
        <w:rPr>
          <w:lang w:val="en-US"/>
        </w:rPr>
        <w:t xml:space="preserve"> (see </w:t>
      </w:r>
      <w:r>
        <w:fldChar w:fldCharType="begin"/>
      </w:r>
      <w:r w:rsidRPr="00D327EB">
        <w:rPr>
          <w:lang w:val="en-US"/>
          <w:rPrChange w:id="56" w:author="Klauenboesch Beat, PM84" w:date="2017-09-14T13:10:00Z">
            <w:rPr/>
          </w:rPrChange>
        </w:rPr>
        <w:instrText xml:space="preserve"> HYPERLINK "http://de.pons.com/übersetzung/englisch-deutsch/Chapter" \t "_blank" </w:instrText>
      </w:r>
      <w:r>
        <w:fldChar w:fldCharType="separate"/>
      </w:r>
      <w:r w:rsidR="00B523EE">
        <w:rPr>
          <w:lang w:val="en-US"/>
        </w:rPr>
        <w:t>c</w:t>
      </w:r>
      <w:r w:rsidR="001C20EB" w:rsidRPr="0056417C">
        <w:rPr>
          <w:lang w:val="en-US"/>
        </w:rPr>
        <w:t>hapter</w:t>
      </w:r>
      <w:r>
        <w:rPr>
          <w:lang w:val="en-US"/>
        </w:rPr>
        <w:fldChar w:fldCharType="end"/>
      </w:r>
      <w:r w:rsidR="001C20EB" w:rsidRPr="0056417C">
        <w:rPr>
          <w:lang w:val="en-US"/>
        </w:rPr>
        <w:t xml:space="preserve"> 4 </w:t>
      </w:r>
      <w:r w:rsidR="00B523EE">
        <w:rPr>
          <w:lang w:val="en-US"/>
        </w:rPr>
        <w:t xml:space="preserve">reference </w:t>
      </w:r>
      <w:r>
        <w:fldChar w:fldCharType="begin"/>
      </w:r>
      <w:r w:rsidRPr="00D327EB">
        <w:rPr>
          <w:lang w:val="en-US"/>
          <w:rPrChange w:id="57" w:author="Klauenboesch Beat, PM84" w:date="2017-09-14T13:10:00Z">
            <w:rPr/>
          </w:rPrChange>
        </w:rPr>
        <w:instrText xml:space="preserve"> HYPERLINK "http://de.pons.com/übersetzung/englisch-deutsch/documents" \t "_blank" </w:instrText>
      </w:r>
      <w:r>
        <w:fldChar w:fldCharType="separate"/>
      </w:r>
      <w:r w:rsidR="001C20EB" w:rsidRPr="0056417C">
        <w:rPr>
          <w:lang w:val="en-US"/>
        </w:rPr>
        <w:t>documents</w:t>
      </w:r>
      <w:r>
        <w:rPr>
          <w:lang w:val="en-US"/>
        </w:rPr>
        <w:fldChar w:fldCharType="end"/>
      </w:r>
      <w:r w:rsidR="00B523EE">
        <w:rPr>
          <w:lang w:val="en-US"/>
        </w:rPr>
        <w:t>)</w:t>
      </w:r>
      <w:r w:rsidR="001C20EB" w:rsidRPr="0056417C">
        <w:rPr>
          <w:lang w:val="en-US"/>
        </w:rPr>
        <w:t>.</w:t>
      </w:r>
    </w:p>
    <w:p w14:paraId="1BECD7BD" w14:textId="77777777" w:rsidR="00DB422E" w:rsidRPr="00DB422E" w:rsidRDefault="00DB422E" w:rsidP="00DB422E">
      <w:pPr>
        <w:rPr>
          <w:lang w:val="en-US"/>
        </w:rPr>
      </w:pPr>
    </w:p>
    <w:p w14:paraId="4B7E6965" w14:textId="77777777" w:rsidR="00B47162" w:rsidRPr="008828F2" w:rsidRDefault="008828F2" w:rsidP="004F5934">
      <w:pPr>
        <w:pStyle w:val="berschrift2"/>
      </w:pPr>
      <w:bookmarkStart w:id="58" w:name="_Toc494704432"/>
      <w:r>
        <w:t>Functional requirements</w:t>
      </w:r>
      <w:bookmarkEnd w:id="58"/>
    </w:p>
    <w:p w14:paraId="31FC4773" w14:textId="77777777" w:rsidR="001C20EB" w:rsidRPr="00E63B61" w:rsidRDefault="000839C8" w:rsidP="001C20EB">
      <w:pPr>
        <w:rPr>
          <w:lang w:val="en-US"/>
        </w:rPr>
      </w:pPr>
      <w:r>
        <w:fldChar w:fldCharType="begin"/>
      </w:r>
      <w:r w:rsidRPr="00D327EB">
        <w:rPr>
          <w:lang w:val="en-US"/>
          <w:rPrChange w:id="59" w:author="Klauenboesch Beat, PM84" w:date="2017-09-14T13:10:00Z">
            <w:rPr/>
          </w:rPrChange>
        </w:rPr>
        <w:instrText xml:space="preserve"> HYPERLINK "http://de.pons.com/übersetzung/englisch-deutsch/A" \t "_blank" </w:instrText>
      </w:r>
      <w:r>
        <w:fldChar w:fldCharType="separate"/>
      </w:r>
      <w:r w:rsidR="001C20EB" w:rsidRPr="00E63B61">
        <w:rPr>
          <w:lang w:val="en-US"/>
        </w:rPr>
        <w:t>A</w:t>
      </w:r>
      <w:r>
        <w:rPr>
          <w:lang w:val="en-US"/>
        </w:rPr>
        <w:fldChar w:fldCharType="end"/>
      </w:r>
      <w:r w:rsidR="001C20EB" w:rsidRPr="00E63B61">
        <w:rPr>
          <w:lang w:val="en-US"/>
        </w:rPr>
        <w:t xml:space="preserve"> </w:t>
      </w:r>
      <w:r>
        <w:fldChar w:fldCharType="begin"/>
      </w:r>
      <w:r w:rsidRPr="00D327EB">
        <w:rPr>
          <w:lang w:val="en-US"/>
          <w:rPrChange w:id="60" w:author="Klauenboesch Beat, PM84" w:date="2017-09-14T13:10:00Z">
            <w:rPr/>
          </w:rPrChange>
        </w:rPr>
        <w:instrText xml:space="preserve"> HYPERLINK "http://de.pons.com/übersetzung/englisch-deutsch/functional" \t "_blank" </w:instrText>
      </w:r>
      <w:r>
        <w:fldChar w:fldCharType="separate"/>
      </w:r>
      <w:r w:rsidR="001C20EB" w:rsidRPr="00E63B61">
        <w:rPr>
          <w:lang w:val="en-US"/>
        </w:rPr>
        <w:t>functional</w:t>
      </w:r>
      <w:r>
        <w:rPr>
          <w:lang w:val="en-US"/>
        </w:rPr>
        <w:fldChar w:fldCharType="end"/>
      </w:r>
      <w:r w:rsidR="001C20EB" w:rsidRPr="00E63B61">
        <w:rPr>
          <w:lang w:val="en-US"/>
        </w:rPr>
        <w:t xml:space="preserve"> requirement </w:t>
      </w:r>
      <w:r>
        <w:fldChar w:fldCharType="begin"/>
      </w:r>
      <w:r w:rsidRPr="00D327EB">
        <w:rPr>
          <w:lang w:val="en-US"/>
          <w:rPrChange w:id="61" w:author="Klauenboesch Beat, PM84" w:date="2017-09-14T13:10:00Z">
            <w:rPr/>
          </w:rPrChange>
        </w:rPr>
        <w:instrText xml:space="preserve"> HYPERLINK "http://de.pons.com/übersetzung/englisch-deutsch/is" \t "_blank" </w:instrText>
      </w:r>
      <w:r>
        <w:fldChar w:fldCharType="separate"/>
      </w:r>
      <w:r w:rsidR="001C20EB" w:rsidRPr="00E63B61">
        <w:rPr>
          <w:lang w:val="en-US"/>
        </w:rPr>
        <w:t>is</w:t>
      </w:r>
      <w:r>
        <w:rPr>
          <w:lang w:val="en-US"/>
        </w:rPr>
        <w:fldChar w:fldCharType="end"/>
      </w:r>
      <w:r w:rsidR="001C20EB" w:rsidRPr="00E63B61">
        <w:rPr>
          <w:lang w:val="en-US"/>
        </w:rPr>
        <w:t xml:space="preserve"> </w:t>
      </w:r>
      <w:r>
        <w:fldChar w:fldCharType="begin"/>
      </w:r>
      <w:r w:rsidRPr="00D327EB">
        <w:rPr>
          <w:lang w:val="en-US"/>
          <w:rPrChange w:id="62" w:author="Klauenboesch Beat, PM84" w:date="2017-09-14T13:10:00Z">
            <w:rPr/>
          </w:rPrChange>
        </w:rPr>
        <w:instrText xml:space="preserve"> HYPERLINK "http://de.pons.com/übersetzung/englisch-deutsch/every" \t "_blank" </w:instrText>
      </w:r>
      <w:r>
        <w:fldChar w:fldCharType="separate"/>
      </w:r>
      <w:r w:rsidR="001C20EB" w:rsidRPr="00E63B61">
        <w:rPr>
          <w:lang w:val="en-US"/>
        </w:rPr>
        <w:t>every</w:t>
      </w:r>
      <w:r>
        <w:rPr>
          <w:lang w:val="en-US"/>
        </w:rPr>
        <w:fldChar w:fldCharType="end"/>
      </w:r>
      <w:r w:rsidR="001C20EB" w:rsidRPr="00E63B61">
        <w:rPr>
          <w:lang w:val="en-US"/>
        </w:rPr>
        <w:t xml:space="preserve"> </w:t>
      </w:r>
      <w:r>
        <w:fldChar w:fldCharType="begin"/>
      </w:r>
      <w:r w:rsidRPr="00D327EB">
        <w:rPr>
          <w:lang w:val="en-US"/>
          <w:rPrChange w:id="63" w:author="Klauenboesch Beat, PM84" w:date="2017-09-14T13:10:00Z">
            <w:rPr/>
          </w:rPrChange>
        </w:rPr>
        <w:instrText xml:space="preserve"> HYPERLINK "http://de.pons.com/übersetzung/englisch-deutsch/requirement" \t "_blank" </w:instrText>
      </w:r>
      <w:r>
        <w:fldChar w:fldCharType="separate"/>
      </w:r>
      <w:r w:rsidR="001C20EB" w:rsidRPr="00E63B61">
        <w:rPr>
          <w:lang w:val="en-US"/>
        </w:rPr>
        <w:t>requirement</w:t>
      </w:r>
      <w:r>
        <w:rPr>
          <w:lang w:val="en-US"/>
        </w:rPr>
        <w:fldChar w:fldCharType="end"/>
      </w:r>
      <w:r w:rsidR="001C20EB" w:rsidRPr="00E63B61">
        <w:rPr>
          <w:lang w:val="en-US"/>
        </w:rPr>
        <w:t xml:space="preserve"> </w:t>
      </w:r>
      <w:r>
        <w:fldChar w:fldCharType="begin"/>
      </w:r>
      <w:r w:rsidRPr="00D327EB">
        <w:rPr>
          <w:lang w:val="en-US"/>
          <w:rPrChange w:id="64" w:author="Klauenboesch Beat, PM84" w:date="2017-09-14T13:10:00Z">
            <w:rPr/>
          </w:rPrChange>
        </w:rPr>
        <w:instrText xml:space="preserve"> HYPERLINK "http://de.pons.com/übersetzung/englisch-deutsch/which" \t "_blank" </w:instrText>
      </w:r>
      <w:r>
        <w:fldChar w:fldCharType="separate"/>
      </w:r>
      <w:r w:rsidR="001C20EB" w:rsidRPr="00E63B61">
        <w:rPr>
          <w:lang w:val="en-US"/>
        </w:rPr>
        <w:t>which</w:t>
      </w:r>
      <w:r>
        <w:rPr>
          <w:lang w:val="en-US"/>
        </w:rPr>
        <w:fldChar w:fldCharType="end"/>
      </w:r>
      <w:r w:rsidR="001C20EB" w:rsidRPr="00E63B61">
        <w:rPr>
          <w:lang w:val="en-US"/>
        </w:rPr>
        <w:t xml:space="preserve"> </w:t>
      </w:r>
      <w:r>
        <w:fldChar w:fldCharType="begin"/>
      </w:r>
      <w:r w:rsidRPr="00D327EB">
        <w:rPr>
          <w:lang w:val="en-US"/>
          <w:rPrChange w:id="65" w:author="Klauenboesch Beat, PM84" w:date="2017-09-14T13:10:00Z">
            <w:rPr/>
          </w:rPrChange>
        </w:rPr>
        <w:instrText xml:space="preserve"> HYPERLINK "http://de.pons.com/übersetzung/englisch-deutsch/makes" \t "_blank" </w:instrText>
      </w:r>
      <w:r>
        <w:fldChar w:fldCharType="separate"/>
      </w:r>
      <w:r w:rsidR="001C20EB" w:rsidRPr="00E63B61">
        <w:rPr>
          <w:lang w:val="en-US"/>
        </w:rPr>
        <w:t>makes</w:t>
      </w:r>
      <w:r>
        <w:rPr>
          <w:lang w:val="en-US"/>
        </w:rPr>
        <w:fldChar w:fldCharType="end"/>
      </w:r>
      <w:r w:rsidR="001C20EB" w:rsidRPr="00E63B61">
        <w:rPr>
          <w:lang w:val="en-US"/>
        </w:rPr>
        <w:t xml:space="preserve"> </w:t>
      </w:r>
      <w:r>
        <w:fldChar w:fldCharType="begin"/>
      </w:r>
      <w:r w:rsidRPr="00D327EB">
        <w:rPr>
          <w:lang w:val="en-US"/>
          <w:rPrChange w:id="66" w:author="Klauenboesch Beat, PM84" w:date="2017-09-14T13:10:00Z">
            <w:rPr/>
          </w:rPrChange>
        </w:rPr>
        <w:instrText xml:space="preserve"> HYPERLINK "http://de.pons.com/übersetzung/englisch-deutsch/a" \t "_blank" </w:instrText>
      </w:r>
      <w:r>
        <w:fldChar w:fldCharType="separate"/>
      </w:r>
      <w:r w:rsidR="001C20EB" w:rsidRPr="00E63B61">
        <w:rPr>
          <w:lang w:val="en-US"/>
        </w:rPr>
        <w:t>a</w:t>
      </w:r>
      <w:r>
        <w:rPr>
          <w:lang w:val="en-US"/>
        </w:rPr>
        <w:fldChar w:fldCharType="end"/>
      </w:r>
      <w:r w:rsidR="001C20EB" w:rsidRPr="00E63B61">
        <w:rPr>
          <w:lang w:val="en-US"/>
        </w:rPr>
        <w:t xml:space="preserve"> </w:t>
      </w:r>
      <w:r>
        <w:fldChar w:fldCharType="begin"/>
      </w:r>
      <w:r w:rsidRPr="00D327EB">
        <w:rPr>
          <w:lang w:val="en-US"/>
          <w:rPrChange w:id="67" w:author="Klauenboesch Beat, PM84" w:date="2017-09-14T13:10:00Z">
            <w:rPr/>
          </w:rPrChange>
        </w:rPr>
        <w:instrText xml:space="preserve"> HYPERLINK "http://de.pons.com/übersetzung/englisch-deutsch/declaration" \t "_blank" </w:instrText>
      </w:r>
      <w:r>
        <w:fldChar w:fldCharType="separate"/>
      </w:r>
      <w:r w:rsidR="001C20EB" w:rsidRPr="00E63B61">
        <w:rPr>
          <w:lang w:val="en-US"/>
        </w:rPr>
        <w:t>declaration</w:t>
      </w:r>
      <w:r>
        <w:rPr>
          <w:lang w:val="en-US"/>
        </w:rPr>
        <w:fldChar w:fldCharType="end"/>
      </w:r>
      <w:r w:rsidR="001C20EB" w:rsidRPr="00E63B61">
        <w:rPr>
          <w:lang w:val="en-US"/>
        </w:rPr>
        <w:t xml:space="preserve"> </w:t>
      </w:r>
      <w:r>
        <w:fldChar w:fldCharType="begin"/>
      </w:r>
      <w:r w:rsidRPr="00D327EB">
        <w:rPr>
          <w:lang w:val="en-US"/>
          <w:rPrChange w:id="68" w:author="Klauenboesch Beat, PM84" w:date="2017-09-14T13:10:00Z">
            <w:rPr/>
          </w:rPrChange>
        </w:rPr>
        <w:instrText xml:space="preserve"> HYPERLINK "http://de.pons.com/übersetzung/englisch-deutsch/to" \t "_blank" </w:instrText>
      </w:r>
      <w:r>
        <w:fldChar w:fldCharType="separate"/>
      </w:r>
      <w:r w:rsidR="001C20EB" w:rsidRPr="00E63B61">
        <w:rPr>
          <w:lang w:val="en-US"/>
        </w:rPr>
        <w:t>to</w:t>
      </w:r>
      <w:r>
        <w:rPr>
          <w:lang w:val="en-US"/>
        </w:rPr>
        <w:fldChar w:fldCharType="end"/>
      </w:r>
      <w:r w:rsidR="001C20EB" w:rsidRPr="00E63B61">
        <w:rPr>
          <w:lang w:val="en-US"/>
        </w:rPr>
        <w:t xml:space="preserve"> </w:t>
      </w:r>
      <w:r>
        <w:fldChar w:fldCharType="begin"/>
      </w:r>
      <w:r w:rsidRPr="00D327EB">
        <w:rPr>
          <w:lang w:val="en-US"/>
          <w:rPrChange w:id="69" w:author="Klauenboesch Beat, PM84" w:date="2017-09-14T13:10:00Z">
            <w:rPr/>
          </w:rPrChange>
        </w:rPr>
        <w:instrText xml:space="preserve"> HYPERLINK "http://de.pons.com/übersetzung/englisch-deutsch/the" \t "_blank" </w:instrText>
      </w:r>
      <w:r>
        <w:fldChar w:fldCharType="separate"/>
      </w:r>
      <w:r w:rsidR="001C20EB" w:rsidRPr="00E63B61">
        <w:rPr>
          <w:lang w:val="en-US"/>
        </w:rPr>
        <w:t>the</w:t>
      </w:r>
      <w:r>
        <w:rPr>
          <w:lang w:val="en-US"/>
        </w:rPr>
        <w:fldChar w:fldCharType="end"/>
      </w:r>
      <w:r w:rsidR="001C20EB" w:rsidRPr="00E63B61">
        <w:rPr>
          <w:lang w:val="en-US"/>
        </w:rPr>
        <w:t xml:space="preserve"> </w:t>
      </w:r>
      <w:r>
        <w:fldChar w:fldCharType="begin"/>
      </w:r>
      <w:r w:rsidRPr="00D327EB">
        <w:rPr>
          <w:lang w:val="en-US"/>
          <w:rPrChange w:id="70" w:author="Klauenboesch Beat, PM84" w:date="2017-09-14T13:10:00Z">
            <w:rPr/>
          </w:rPrChange>
        </w:rPr>
        <w:instrText xml:space="preserve"> HYPERLINK "http://de.pons.com/übersetzung/englisch-deutsch/pure" \t "_blank" </w:instrText>
      </w:r>
      <w:r>
        <w:fldChar w:fldCharType="separate"/>
      </w:r>
      <w:r w:rsidR="001C20EB" w:rsidRPr="00E63B61">
        <w:rPr>
          <w:lang w:val="en-US"/>
        </w:rPr>
        <w:t>pure</w:t>
      </w:r>
      <w:r>
        <w:rPr>
          <w:lang w:val="en-US"/>
        </w:rPr>
        <w:fldChar w:fldCharType="end"/>
      </w:r>
      <w:r w:rsidR="001C20EB" w:rsidRPr="00E63B61">
        <w:rPr>
          <w:lang w:val="en-US"/>
        </w:rPr>
        <w:t xml:space="preserve"> </w:t>
      </w:r>
      <w:r>
        <w:fldChar w:fldCharType="begin"/>
      </w:r>
      <w:r w:rsidRPr="00D327EB">
        <w:rPr>
          <w:lang w:val="en-US"/>
          <w:rPrChange w:id="71" w:author="Klauenboesch Beat, PM84" w:date="2017-09-14T13:10:00Z">
            <w:rPr/>
          </w:rPrChange>
        </w:rPr>
        <w:instrText xml:space="preserve"> HYPERLINK "http://de.pons.com/übersetzung/englisch-deutsch/function" \t "_blank" </w:instrText>
      </w:r>
      <w:r>
        <w:fldChar w:fldCharType="separate"/>
      </w:r>
      <w:r w:rsidR="001C20EB" w:rsidRPr="00E63B61">
        <w:rPr>
          <w:lang w:val="en-US"/>
        </w:rPr>
        <w:t>function</w:t>
      </w:r>
      <w:r>
        <w:rPr>
          <w:lang w:val="en-US"/>
        </w:rPr>
        <w:fldChar w:fldCharType="end"/>
      </w:r>
      <w:r w:rsidR="001C20EB" w:rsidRPr="00E63B61">
        <w:rPr>
          <w:lang w:val="en-US"/>
        </w:rPr>
        <w:t>.</w:t>
      </w:r>
    </w:p>
    <w:p w14:paraId="71297D5E" w14:textId="77777777" w:rsidR="00E63B61" w:rsidRPr="00282141" w:rsidRDefault="00E63B61" w:rsidP="00B47162">
      <w:pPr>
        <w:rPr>
          <w:lang w:val="en-US"/>
        </w:rPr>
      </w:pPr>
    </w:p>
    <w:p w14:paraId="0D1A28D7" w14:textId="14BBDDC4" w:rsidR="00C11CEC" w:rsidRDefault="00C11CEC" w:rsidP="00C11CEC">
      <w:pPr>
        <w:pStyle w:val="berschrift3"/>
      </w:pPr>
      <w:bookmarkStart w:id="72" w:name="_Toc494704433"/>
      <w:r>
        <w:t xml:space="preserve">BUC-1 </w:t>
      </w:r>
      <w:r w:rsidR="001C20EB">
        <w:t>Provide Master data</w:t>
      </w:r>
      <w:bookmarkEnd w:id="72"/>
    </w:p>
    <w:tbl>
      <w:tblPr>
        <w:tblW w:w="4881" w:type="pct"/>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2774"/>
        <w:gridCol w:w="7344"/>
      </w:tblGrid>
      <w:tr w:rsidR="00C11CEC" w:rsidRPr="00E30397" w14:paraId="241A8365" w14:textId="77777777" w:rsidTr="00372DC7">
        <w:trPr>
          <w:trHeight w:val="201"/>
        </w:trPr>
        <w:tc>
          <w:tcPr>
            <w:tcW w:w="1371" w:type="pct"/>
            <w:shd w:val="clear" w:color="auto" w:fill="D9D9D9"/>
          </w:tcPr>
          <w:p w14:paraId="3F9D7288" w14:textId="77777777" w:rsidR="00C11CEC" w:rsidRPr="00E30397" w:rsidRDefault="00C11CEC" w:rsidP="007A35B0">
            <w:pPr>
              <w:rPr>
                <w:b/>
                <w:sz w:val="18"/>
                <w:szCs w:val="18"/>
              </w:rPr>
            </w:pPr>
            <w:r w:rsidRPr="00E30397">
              <w:rPr>
                <w:b/>
                <w:sz w:val="18"/>
                <w:szCs w:val="18"/>
              </w:rPr>
              <w:t>BUC-</w:t>
            </w:r>
            <w:r w:rsidR="007A35B0">
              <w:rPr>
                <w:b/>
                <w:sz w:val="18"/>
                <w:szCs w:val="18"/>
              </w:rPr>
              <w:t>1</w:t>
            </w:r>
          </w:p>
        </w:tc>
        <w:tc>
          <w:tcPr>
            <w:tcW w:w="3629" w:type="pct"/>
            <w:shd w:val="clear" w:color="auto" w:fill="D9D9D9"/>
          </w:tcPr>
          <w:p w14:paraId="163FAE9D" w14:textId="77777777" w:rsidR="00C11CEC" w:rsidRPr="00E30397" w:rsidRDefault="008828F2" w:rsidP="00372DC7">
            <w:pPr>
              <w:rPr>
                <w:b/>
                <w:sz w:val="18"/>
                <w:szCs w:val="18"/>
              </w:rPr>
            </w:pPr>
            <w:r>
              <w:rPr>
                <w:b/>
                <w:sz w:val="18"/>
                <w:szCs w:val="18"/>
              </w:rPr>
              <w:t>Description</w:t>
            </w:r>
            <w:r w:rsidR="00C11CEC" w:rsidRPr="00E30397">
              <w:rPr>
                <w:b/>
                <w:sz w:val="18"/>
                <w:szCs w:val="18"/>
              </w:rPr>
              <w:t xml:space="preserve"> </w:t>
            </w:r>
          </w:p>
        </w:tc>
      </w:tr>
      <w:tr w:rsidR="00D727E2" w:rsidRPr="00FE7A68" w14:paraId="2E4E9BF7" w14:textId="77777777" w:rsidTr="00372DC7">
        <w:tc>
          <w:tcPr>
            <w:tcW w:w="1371" w:type="pct"/>
          </w:tcPr>
          <w:p w14:paraId="282F82AC" w14:textId="77777777" w:rsidR="00D727E2" w:rsidRPr="00E30397" w:rsidRDefault="00D727E2" w:rsidP="00D727E2">
            <w:r>
              <w:t>Short description</w:t>
            </w:r>
          </w:p>
        </w:tc>
        <w:tc>
          <w:tcPr>
            <w:tcW w:w="3629" w:type="pct"/>
          </w:tcPr>
          <w:p w14:paraId="41B4D72D" w14:textId="06376C64" w:rsidR="00D727E2" w:rsidRPr="00B7042C" w:rsidRDefault="0062546E" w:rsidP="00D727E2">
            <w:pPr>
              <w:rPr>
                <w:lang w:val="en-US"/>
              </w:rPr>
            </w:pPr>
            <w:r>
              <w:rPr>
                <w:lang w:val="en-US"/>
              </w:rPr>
              <w:t>DisCo</w:t>
            </w:r>
            <w:r w:rsidR="00D727E2" w:rsidRPr="00B7042C">
              <w:rPr>
                <w:lang w:val="en-US"/>
              </w:rPr>
              <w:t xml:space="preserve"> </w:t>
            </w:r>
            <w:r w:rsidR="001C20EB">
              <w:rPr>
                <w:lang w:val="en-US"/>
              </w:rPr>
              <w:t>get</w:t>
            </w:r>
            <w:r w:rsidR="001C20EB" w:rsidRPr="00B7042C">
              <w:rPr>
                <w:lang w:val="en-US"/>
              </w:rPr>
              <w:t xml:space="preserve"> </w:t>
            </w:r>
            <w:r w:rsidR="00D727E2" w:rsidRPr="00B7042C">
              <w:rPr>
                <w:lang w:val="en-US"/>
              </w:rPr>
              <w:t xml:space="preserve">the </w:t>
            </w:r>
            <w:r w:rsidR="00D727E2">
              <w:rPr>
                <w:lang w:val="en-US"/>
              </w:rPr>
              <w:t>m</w:t>
            </w:r>
            <w:r w:rsidR="00D727E2" w:rsidRPr="00B7042C">
              <w:rPr>
                <w:lang w:val="en-US"/>
              </w:rPr>
              <w:t>aster</w:t>
            </w:r>
            <w:r w:rsidR="00D727E2">
              <w:rPr>
                <w:lang w:val="en-US"/>
              </w:rPr>
              <w:t xml:space="preserve"> d</w:t>
            </w:r>
            <w:r w:rsidR="00D727E2" w:rsidRPr="00B7042C">
              <w:rPr>
                <w:lang w:val="en-US"/>
              </w:rPr>
              <w:t xml:space="preserve">ata from Fileshare SMT. </w:t>
            </w:r>
          </w:p>
          <w:p w14:paraId="51AFB941" w14:textId="600D746D" w:rsidR="00D727E2" w:rsidRPr="004E7955" w:rsidRDefault="00D727E2" w:rsidP="00D727E2">
            <w:pPr>
              <w:rPr>
                <w:lang w:val="en-US"/>
              </w:rPr>
            </w:pPr>
            <w:r w:rsidRPr="004E7955">
              <w:rPr>
                <w:lang w:val="en-US"/>
              </w:rPr>
              <w:t>These are personal data (AMP</w:t>
            </w:r>
            <w:r w:rsidR="00E3758F">
              <w:rPr>
                <w:lang w:val="en-US"/>
              </w:rPr>
              <w:t>plus</w:t>
            </w:r>
            <w:r w:rsidRPr="004E7955">
              <w:rPr>
                <w:lang w:val="en-US"/>
              </w:rPr>
              <w:t xml:space="preserve">), incl. individual and global aliases, address data (ZUBOFI), zip codes (ASDP with information on </w:t>
            </w:r>
            <w:r>
              <w:rPr>
                <w:lang w:val="en-US"/>
              </w:rPr>
              <w:t>operational units and company postal code</w:t>
            </w:r>
            <w:r w:rsidRPr="004E7955">
              <w:rPr>
                <w:lang w:val="en-US"/>
              </w:rPr>
              <w:t>).</w:t>
            </w:r>
          </w:p>
          <w:p w14:paraId="5D62DFA2" w14:textId="72233C1B" w:rsidR="00D727E2" w:rsidRDefault="00D727E2" w:rsidP="00D727E2">
            <w:pPr>
              <w:rPr>
                <w:lang w:val="en-US"/>
              </w:rPr>
            </w:pPr>
            <w:r>
              <w:rPr>
                <w:lang w:val="en-US"/>
              </w:rPr>
              <w:t>All these m</w:t>
            </w:r>
            <w:r w:rsidRPr="004E7955">
              <w:rPr>
                <w:lang w:val="en-US"/>
              </w:rPr>
              <w:t>aster</w:t>
            </w:r>
            <w:r>
              <w:rPr>
                <w:lang w:val="en-US"/>
              </w:rPr>
              <w:t xml:space="preserve"> d</w:t>
            </w:r>
            <w:r w:rsidRPr="004E7955">
              <w:rPr>
                <w:lang w:val="en-US"/>
              </w:rPr>
              <w:t xml:space="preserve">ata </w:t>
            </w:r>
            <w:proofErr w:type="gramStart"/>
            <w:r w:rsidRPr="004E7955">
              <w:rPr>
                <w:lang w:val="en-US"/>
              </w:rPr>
              <w:t>are made</w:t>
            </w:r>
            <w:proofErr w:type="gramEnd"/>
            <w:r w:rsidRPr="004E7955">
              <w:rPr>
                <w:lang w:val="en-US"/>
              </w:rPr>
              <w:t xml:space="preserve"> available for </w:t>
            </w:r>
            <w:r w:rsidR="00A52B72">
              <w:rPr>
                <w:lang w:val="en-US"/>
              </w:rPr>
              <w:t xml:space="preserve">manual </w:t>
            </w:r>
            <w:r w:rsidRPr="004E7955">
              <w:rPr>
                <w:lang w:val="en-US"/>
              </w:rPr>
              <w:t>data entry.</w:t>
            </w:r>
          </w:p>
          <w:p w14:paraId="352A2EB5" w14:textId="77777777" w:rsidR="00D727E2" w:rsidRPr="008828F2" w:rsidRDefault="00D727E2" w:rsidP="00D727E2">
            <w:pPr>
              <w:rPr>
                <w:lang w:val="en-US"/>
              </w:rPr>
            </w:pPr>
          </w:p>
        </w:tc>
      </w:tr>
      <w:tr w:rsidR="00D727E2" w:rsidRPr="00FE7A68" w14:paraId="4D9B671D" w14:textId="77777777" w:rsidTr="00372DC7">
        <w:tc>
          <w:tcPr>
            <w:tcW w:w="1371" w:type="pct"/>
          </w:tcPr>
          <w:p w14:paraId="18C20DC7" w14:textId="77777777" w:rsidR="00D727E2" w:rsidRPr="00E30397" w:rsidRDefault="00D727E2" w:rsidP="00D727E2">
            <w:r>
              <w:t>Trigger</w:t>
            </w:r>
          </w:p>
        </w:tc>
        <w:tc>
          <w:tcPr>
            <w:tcW w:w="3629" w:type="pct"/>
          </w:tcPr>
          <w:p w14:paraId="679743DD" w14:textId="2056702B" w:rsidR="00D727E2" w:rsidRPr="008828F2" w:rsidRDefault="00D727E2" w:rsidP="00D727E2">
            <w:pPr>
              <w:rPr>
                <w:lang w:val="en-US"/>
              </w:rPr>
            </w:pPr>
            <w:r w:rsidRPr="00637056">
              <w:rPr>
                <w:lang w:val="en-US"/>
              </w:rPr>
              <w:t>AMPplus, ZUBOFI</w:t>
            </w:r>
            <w:r w:rsidR="00C715F3">
              <w:rPr>
                <w:lang w:val="en-US"/>
              </w:rPr>
              <w:t xml:space="preserve"> and</w:t>
            </w:r>
            <w:r w:rsidRPr="00637056">
              <w:rPr>
                <w:lang w:val="en-US"/>
              </w:rPr>
              <w:t xml:space="preserve"> ASDP deliver new MasterD</w:t>
            </w:r>
            <w:r>
              <w:rPr>
                <w:lang w:val="en-US"/>
              </w:rPr>
              <w:t>ata for SMT. The actor obtains m</w:t>
            </w:r>
            <w:r w:rsidRPr="00637056">
              <w:rPr>
                <w:lang w:val="en-US"/>
              </w:rPr>
              <w:t>aster</w:t>
            </w:r>
            <w:r>
              <w:rPr>
                <w:lang w:val="en-US"/>
              </w:rPr>
              <w:t xml:space="preserve"> d</w:t>
            </w:r>
            <w:r w:rsidRPr="00637056">
              <w:rPr>
                <w:lang w:val="en-US"/>
              </w:rPr>
              <w:t>ata from SMT.</w:t>
            </w:r>
          </w:p>
          <w:p w14:paraId="31135472" w14:textId="77777777" w:rsidR="00D727E2" w:rsidRPr="008828F2" w:rsidRDefault="00D727E2" w:rsidP="00D727E2">
            <w:pPr>
              <w:rPr>
                <w:lang w:val="en-US"/>
              </w:rPr>
            </w:pPr>
          </w:p>
        </w:tc>
      </w:tr>
      <w:tr w:rsidR="00D727E2" w:rsidRPr="00FE7A68" w14:paraId="40898306" w14:textId="77777777" w:rsidTr="00372DC7">
        <w:tc>
          <w:tcPr>
            <w:tcW w:w="1371" w:type="pct"/>
          </w:tcPr>
          <w:p w14:paraId="5DCFAB3C" w14:textId="77777777" w:rsidR="00D727E2" w:rsidRPr="00E30397" w:rsidRDefault="00D727E2" w:rsidP="00D727E2">
            <w:r>
              <w:t>Precondition</w:t>
            </w:r>
          </w:p>
        </w:tc>
        <w:tc>
          <w:tcPr>
            <w:tcW w:w="3629" w:type="pct"/>
          </w:tcPr>
          <w:p w14:paraId="25E8B24B" w14:textId="77777777" w:rsidR="00D727E2" w:rsidRDefault="00D727E2" w:rsidP="001C20EB">
            <w:pPr>
              <w:rPr>
                <w:lang w:val="en-US"/>
              </w:rPr>
            </w:pPr>
            <w:r w:rsidRPr="009D3AD0">
              <w:rPr>
                <w:lang w:val="en-US"/>
              </w:rPr>
              <w:t xml:space="preserve">SMT is available and new </w:t>
            </w:r>
            <w:r w:rsidR="002C3382">
              <w:rPr>
                <w:lang w:val="en-US"/>
              </w:rPr>
              <w:t>m</w:t>
            </w:r>
            <w:r w:rsidRPr="009D3AD0">
              <w:rPr>
                <w:lang w:val="en-US"/>
              </w:rPr>
              <w:t>aster</w:t>
            </w:r>
            <w:r w:rsidR="002C3382">
              <w:rPr>
                <w:lang w:val="en-US"/>
              </w:rPr>
              <w:t xml:space="preserve"> d</w:t>
            </w:r>
            <w:r w:rsidRPr="009D3AD0">
              <w:rPr>
                <w:lang w:val="en-US"/>
              </w:rPr>
              <w:t>ata were delivered</w:t>
            </w:r>
            <w:r w:rsidR="006F0D3C">
              <w:rPr>
                <w:lang w:val="en-US"/>
              </w:rPr>
              <w:t xml:space="preserve"> </w:t>
            </w:r>
            <w:r w:rsidR="001C20EB">
              <w:rPr>
                <w:lang w:val="en-US"/>
              </w:rPr>
              <w:t>and stored by SMT</w:t>
            </w:r>
          </w:p>
          <w:p w14:paraId="02E905A0" w14:textId="5C44C51D" w:rsidR="00E10551" w:rsidRPr="005E567F" w:rsidRDefault="00E10551" w:rsidP="001C20EB">
            <w:pPr>
              <w:rPr>
                <w:lang w:val="en-US"/>
              </w:rPr>
            </w:pPr>
          </w:p>
        </w:tc>
      </w:tr>
      <w:tr w:rsidR="00D727E2" w:rsidRPr="00E30397" w14:paraId="4EA74532" w14:textId="77777777" w:rsidTr="00372DC7">
        <w:tc>
          <w:tcPr>
            <w:tcW w:w="1371" w:type="pct"/>
          </w:tcPr>
          <w:p w14:paraId="767443FC" w14:textId="77777777" w:rsidR="00D727E2" w:rsidRPr="00E30397" w:rsidRDefault="00D727E2" w:rsidP="00D727E2">
            <w:r>
              <w:t>Standard process</w:t>
            </w:r>
          </w:p>
        </w:tc>
        <w:tc>
          <w:tcPr>
            <w:tcW w:w="3629" w:type="pct"/>
          </w:tcPr>
          <w:p w14:paraId="65612457" w14:textId="77777777" w:rsidR="00D727E2" w:rsidRDefault="00D727E2" w:rsidP="00D727E2"/>
          <w:p w14:paraId="5ABBF8F1" w14:textId="6F9AE8CF" w:rsidR="00D727E2" w:rsidRPr="00E30397" w:rsidRDefault="00C715F3" w:rsidP="00D727E2">
            <w:r>
              <w:object w:dxaOrig="10672" w:dyaOrig="4517" w14:anchorId="0F69B045">
                <v:shape id="_x0000_i1027" type="#_x0000_t75" style="width:364.5pt;height:153.75pt" o:ole="">
                  <v:imagedata r:id="rId19" o:title=""/>
                </v:shape>
                <o:OLEObject Type="Embed" ProgID="Visio.Drawing.11" ShapeID="_x0000_i1027" DrawAspect="Content" ObjectID="_1568465727" r:id="rId20"/>
              </w:object>
            </w:r>
          </w:p>
          <w:p w14:paraId="784A1F7F" w14:textId="77777777" w:rsidR="00D727E2" w:rsidRPr="00E30397" w:rsidRDefault="00D727E2" w:rsidP="00D727E2"/>
        </w:tc>
      </w:tr>
      <w:tr w:rsidR="00D727E2" w:rsidRPr="00FE7A68" w14:paraId="1ED76591" w14:textId="77777777" w:rsidTr="00372DC7">
        <w:tc>
          <w:tcPr>
            <w:tcW w:w="1371" w:type="pct"/>
          </w:tcPr>
          <w:p w14:paraId="021664F6" w14:textId="77777777" w:rsidR="00D727E2" w:rsidRPr="00E30397" w:rsidRDefault="00D727E2" w:rsidP="00D727E2">
            <w:r>
              <w:t>Alternative</w:t>
            </w:r>
          </w:p>
        </w:tc>
        <w:tc>
          <w:tcPr>
            <w:tcW w:w="3629" w:type="pct"/>
          </w:tcPr>
          <w:p w14:paraId="6B0CBEE9" w14:textId="77777777" w:rsidR="00D727E2" w:rsidRDefault="00D727E2" w:rsidP="005B560F">
            <w:pPr>
              <w:rPr>
                <w:lang w:val="en-US"/>
              </w:rPr>
            </w:pPr>
            <w:r>
              <w:rPr>
                <w:lang w:val="en-US"/>
              </w:rPr>
              <w:t>Existing m</w:t>
            </w:r>
            <w:r w:rsidRPr="00E0715F">
              <w:rPr>
                <w:lang w:val="en-US"/>
              </w:rPr>
              <w:t xml:space="preserve">aster data </w:t>
            </w:r>
            <w:proofErr w:type="gramStart"/>
            <w:r w:rsidRPr="00E0715F">
              <w:rPr>
                <w:lang w:val="en-US"/>
              </w:rPr>
              <w:t>wi</w:t>
            </w:r>
            <w:r>
              <w:rPr>
                <w:lang w:val="en-US"/>
              </w:rPr>
              <w:t>ll be used</w:t>
            </w:r>
            <w:proofErr w:type="gramEnd"/>
            <w:r>
              <w:rPr>
                <w:lang w:val="en-US"/>
              </w:rPr>
              <w:t xml:space="preserve"> if there </w:t>
            </w:r>
            <w:r w:rsidR="005B560F">
              <w:rPr>
                <w:lang w:val="en-US"/>
              </w:rPr>
              <w:t xml:space="preserve">by SMT </w:t>
            </w:r>
            <w:r>
              <w:rPr>
                <w:lang w:val="en-US"/>
              </w:rPr>
              <w:t>are no new m</w:t>
            </w:r>
            <w:r w:rsidRPr="00E0715F">
              <w:rPr>
                <w:lang w:val="en-US"/>
              </w:rPr>
              <w:t>aster data available.</w:t>
            </w:r>
          </w:p>
          <w:p w14:paraId="302BE405" w14:textId="7BFB1BCE" w:rsidR="00E10551" w:rsidRPr="004B673C" w:rsidRDefault="00E10551" w:rsidP="005B560F">
            <w:pPr>
              <w:rPr>
                <w:lang w:val="en-US"/>
              </w:rPr>
            </w:pPr>
          </w:p>
        </w:tc>
      </w:tr>
      <w:tr w:rsidR="00D727E2" w:rsidRPr="00E30397" w14:paraId="59C4C66A" w14:textId="77777777" w:rsidTr="00372DC7">
        <w:tc>
          <w:tcPr>
            <w:tcW w:w="1371" w:type="pct"/>
          </w:tcPr>
          <w:p w14:paraId="48603CAC" w14:textId="77777777" w:rsidR="00D727E2" w:rsidRPr="00E30397" w:rsidRDefault="00D727E2" w:rsidP="00D727E2">
            <w:r>
              <w:t>Exceptions</w:t>
            </w:r>
          </w:p>
        </w:tc>
        <w:tc>
          <w:tcPr>
            <w:tcW w:w="3629" w:type="pct"/>
          </w:tcPr>
          <w:p w14:paraId="6304DE6A" w14:textId="77777777" w:rsidR="00D727E2" w:rsidRDefault="00D727E2" w:rsidP="00D727E2">
            <w:r>
              <w:t>No</w:t>
            </w:r>
          </w:p>
          <w:p w14:paraId="2F0479E3" w14:textId="77777777" w:rsidR="00E10551" w:rsidRPr="00E30397" w:rsidRDefault="00E10551" w:rsidP="00D727E2"/>
        </w:tc>
      </w:tr>
      <w:tr w:rsidR="00D727E2" w:rsidRPr="00FE7A68" w14:paraId="07BB5FC9" w14:textId="77777777" w:rsidTr="00372DC7">
        <w:tc>
          <w:tcPr>
            <w:tcW w:w="1371" w:type="pct"/>
          </w:tcPr>
          <w:p w14:paraId="6CFCBF40" w14:textId="77777777" w:rsidR="00D727E2" w:rsidRPr="00E30397" w:rsidRDefault="00D727E2" w:rsidP="00D727E2">
            <w:r>
              <w:t>Outcome</w:t>
            </w:r>
          </w:p>
        </w:tc>
        <w:tc>
          <w:tcPr>
            <w:tcW w:w="3629" w:type="pct"/>
          </w:tcPr>
          <w:p w14:paraId="3741E5EC" w14:textId="44C624FC" w:rsidR="00D727E2" w:rsidRPr="00E0715F" w:rsidRDefault="00D727E2" w:rsidP="00D727E2">
            <w:pPr>
              <w:rPr>
                <w:lang w:val="en-US"/>
              </w:rPr>
            </w:pPr>
            <w:r w:rsidRPr="00E0715F">
              <w:rPr>
                <w:lang w:val="en-US"/>
              </w:rPr>
              <w:t xml:space="preserve">Master data </w:t>
            </w:r>
            <w:proofErr w:type="gramStart"/>
            <w:r w:rsidRPr="00E0715F">
              <w:rPr>
                <w:lang w:val="en-US"/>
              </w:rPr>
              <w:t>are</w:t>
            </w:r>
            <w:r>
              <w:rPr>
                <w:lang w:val="en-US"/>
              </w:rPr>
              <w:t xml:space="preserve"> made</w:t>
            </w:r>
            <w:proofErr w:type="gramEnd"/>
            <w:r w:rsidRPr="00E0715F">
              <w:rPr>
                <w:lang w:val="en-US"/>
              </w:rPr>
              <w:t xml:space="preserve"> available for </w:t>
            </w:r>
            <w:r w:rsidR="00490A50">
              <w:rPr>
                <w:lang w:val="en-US"/>
              </w:rPr>
              <w:t>SPS</w:t>
            </w:r>
            <w:r w:rsidRPr="00E0715F">
              <w:rPr>
                <w:lang w:val="en-US"/>
              </w:rPr>
              <w:t>.</w:t>
            </w:r>
          </w:p>
          <w:p w14:paraId="761E6952" w14:textId="77777777" w:rsidR="00D727E2" w:rsidRPr="004B673C" w:rsidRDefault="00D727E2" w:rsidP="00D727E2">
            <w:pPr>
              <w:rPr>
                <w:lang w:val="en-US"/>
              </w:rPr>
            </w:pPr>
          </w:p>
        </w:tc>
      </w:tr>
      <w:tr w:rsidR="00D727E2" w:rsidRPr="00B9778D" w14:paraId="47375629" w14:textId="77777777" w:rsidTr="00372DC7">
        <w:tc>
          <w:tcPr>
            <w:tcW w:w="1371" w:type="pct"/>
          </w:tcPr>
          <w:p w14:paraId="3A565233" w14:textId="77777777" w:rsidR="00D727E2" w:rsidRPr="00E30397" w:rsidRDefault="00D727E2" w:rsidP="00D727E2">
            <w:r>
              <w:t>Documents</w:t>
            </w:r>
          </w:p>
        </w:tc>
        <w:tc>
          <w:tcPr>
            <w:tcW w:w="3629" w:type="pct"/>
          </w:tcPr>
          <w:p w14:paraId="08DA4447" w14:textId="3BDC662F" w:rsidR="00197D79" w:rsidRPr="008A315C" w:rsidRDefault="00197D79" w:rsidP="00197D79">
            <w:pPr>
              <w:pStyle w:val="Listenabsatz"/>
              <w:numPr>
                <w:ilvl w:val="0"/>
                <w:numId w:val="40"/>
              </w:numPr>
              <w:rPr>
                <w:color w:val="000000" w:themeColor="text1"/>
                <w:lang w:val="en-US"/>
              </w:rPr>
            </w:pPr>
            <w:r>
              <w:rPr>
                <w:lang w:val="en-US"/>
              </w:rPr>
              <w:t>Document [11</w:t>
            </w:r>
            <w:r w:rsidRPr="008A315C">
              <w:rPr>
                <w:lang w:val="en-US"/>
              </w:rPr>
              <w:t>] &lt;</w:t>
            </w:r>
            <w:r>
              <w:t xml:space="preserve"> </w:t>
            </w:r>
            <w:r w:rsidR="00DB1B4B">
              <w:rPr>
                <w:lang w:val="en-US"/>
              </w:rPr>
              <w:t>SY_Schnittstelle_SMT_DisCo_&lt;Version&gt;</w:t>
            </w:r>
            <w:r w:rsidRPr="008A315C">
              <w:rPr>
                <w:lang w:val="en-US"/>
              </w:rPr>
              <w:t xml:space="preserve">.docx &gt; </w:t>
            </w:r>
            <w:r>
              <w:rPr>
                <w:lang w:val="en-US"/>
              </w:rPr>
              <w:t>chapter 3.1 FaFo-1</w:t>
            </w:r>
          </w:p>
          <w:p w14:paraId="1EFA378F" w14:textId="08DDE2C3" w:rsidR="00D727E2" w:rsidRPr="000629C0" w:rsidRDefault="00D727E2" w:rsidP="008A315C">
            <w:pPr>
              <w:pStyle w:val="Listenabsatz"/>
              <w:numPr>
                <w:ilvl w:val="0"/>
                <w:numId w:val="40"/>
              </w:numPr>
              <w:rPr>
                <w:color w:val="000000" w:themeColor="text1"/>
              </w:rPr>
            </w:pPr>
            <w:r w:rsidRPr="000629C0">
              <w:t>Document [0</w:t>
            </w:r>
            <w:r w:rsidR="005B560F" w:rsidRPr="000629C0">
              <w:t>8</w:t>
            </w:r>
            <w:r w:rsidRPr="000629C0">
              <w:t>] &lt;</w:t>
            </w:r>
            <w:r w:rsidR="005B560F" w:rsidRPr="000629C0">
              <w:t>AMPplus_SR</w:t>
            </w:r>
            <w:r w:rsidR="00DB1B4B" w:rsidRPr="000629C0">
              <w:t>S_Schnittstellen_&lt;Version&gt;</w:t>
            </w:r>
            <w:r w:rsidR="005B560F" w:rsidRPr="000629C0">
              <w:t>.docx</w:t>
            </w:r>
            <w:r w:rsidRPr="000629C0">
              <w:t xml:space="preserve">&gt; chapter </w:t>
            </w:r>
            <w:bookmarkStart w:id="73" w:name="_Toc440441370"/>
            <w:r w:rsidR="00BB7460" w:rsidRPr="000629C0">
              <w:t xml:space="preserve">5.14 </w:t>
            </w:r>
            <w:r w:rsidR="00BB7460">
              <w:t xml:space="preserve">Schnittstelle AMPplus </w:t>
            </w:r>
            <w:r w:rsidR="00BB7460">
              <w:sym w:font="Wingdings" w:char="F0E8"/>
            </w:r>
            <w:r w:rsidR="00BB7460">
              <w:t xml:space="preserve"> ADM-SPM</w:t>
            </w:r>
            <w:bookmarkEnd w:id="73"/>
          </w:p>
          <w:p w14:paraId="03A5F8FE" w14:textId="2796A8A7" w:rsidR="00BB7460" w:rsidRPr="000629C0" w:rsidRDefault="00BB7460" w:rsidP="00A33FD4">
            <w:pPr>
              <w:pStyle w:val="Listenabsatz"/>
              <w:numPr>
                <w:ilvl w:val="0"/>
                <w:numId w:val="40"/>
              </w:numPr>
            </w:pPr>
            <w:r w:rsidRPr="000629C0">
              <w:rPr>
                <w:color w:val="000000" w:themeColor="text1"/>
              </w:rPr>
              <w:t xml:space="preserve">ZUBOFI: Document [09] </w:t>
            </w:r>
            <w:r w:rsidR="00A33FD4" w:rsidRPr="000629C0">
              <w:t>&lt;S</w:t>
            </w:r>
            <w:r w:rsidR="00DB1B4B" w:rsidRPr="000629C0">
              <w:t>Y_Schnittstelle_ZUBOFI_SMT_&lt;Version&gt;</w:t>
            </w:r>
            <w:r w:rsidR="00A33FD4" w:rsidRPr="000629C0">
              <w:t>.docx</w:t>
            </w:r>
            <w:r w:rsidRPr="000629C0">
              <w:t>&gt;</w:t>
            </w:r>
          </w:p>
          <w:p w14:paraId="7C5BB46B" w14:textId="20E30328" w:rsidR="00BB7460" w:rsidRPr="000629C0" w:rsidRDefault="00BB7460" w:rsidP="005670D1">
            <w:pPr>
              <w:pStyle w:val="Listenabsatz"/>
              <w:numPr>
                <w:ilvl w:val="0"/>
                <w:numId w:val="40"/>
              </w:numPr>
            </w:pPr>
            <w:r w:rsidRPr="000629C0">
              <w:t xml:space="preserve">ASDP: </w:t>
            </w:r>
            <w:r w:rsidR="005670D1" w:rsidRPr="000629C0">
              <w:t xml:space="preserve"> Document [10] &lt;</w:t>
            </w:r>
            <w:r w:rsidR="00DB1B4B" w:rsidRPr="000629C0">
              <w:t xml:space="preserve"> SY_Schnittstelle_ASDP_SMT_&lt;Version&gt;</w:t>
            </w:r>
            <w:r w:rsidR="005670D1" w:rsidRPr="000629C0">
              <w:t>.docx&gt;</w:t>
            </w:r>
          </w:p>
          <w:p w14:paraId="31633D67" w14:textId="6FB12D8D" w:rsidR="0054587F" w:rsidRPr="000629C0" w:rsidRDefault="0054587F" w:rsidP="00BB7460"/>
        </w:tc>
      </w:tr>
    </w:tbl>
    <w:p w14:paraId="30F13026" w14:textId="77777777" w:rsidR="00C11CEC" w:rsidRPr="000629C0" w:rsidRDefault="00C11CEC" w:rsidP="00B47162"/>
    <w:p w14:paraId="2FD0DFB2" w14:textId="77777777" w:rsidR="0064421B" w:rsidRPr="000629C0" w:rsidRDefault="0064421B" w:rsidP="00B47162"/>
    <w:p w14:paraId="7B228AD9" w14:textId="151FAC54" w:rsidR="0064421B" w:rsidRPr="000629C0" w:rsidRDefault="0064421B">
      <w:pPr>
        <w:rPr>
          <w:rFonts w:eastAsiaTheme="majorEastAsia" w:cstheme="majorBidi"/>
          <w:bCs/>
          <w:szCs w:val="28"/>
        </w:rPr>
      </w:pPr>
      <w:bookmarkStart w:id="74" w:name="_Toc418254061"/>
      <w:bookmarkStart w:id="75" w:name="_Toc418255031"/>
      <w:bookmarkStart w:id="76" w:name="_Toc429130349"/>
      <w:r w:rsidRPr="000629C0">
        <w:br w:type="page"/>
      </w:r>
    </w:p>
    <w:p w14:paraId="7735A934" w14:textId="243B3E86" w:rsidR="0064421B" w:rsidRPr="004D57F2" w:rsidRDefault="0064421B" w:rsidP="0064421B">
      <w:pPr>
        <w:pStyle w:val="berschrift4"/>
        <w:rPr>
          <w:lang w:val="en-US"/>
        </w:rPr>
      </w:pPr>
      <w:r w:rsidRPr="004D57F2">
        <w:rPr>
          <w:lang w:val="en-US"/>
        </w:rPr>
        <w:lastRenderedPageBreak/>
        <w:t>F</w:t>
      </w:r>
      <w:bookmarkEnd w:id="74"/>
      <w:bookmarkEnd w:id="75"/>
      <w:r w:rsidRPr="004D57F2">
        <w:rPr>
          <w:lang w:val="en-US"/>
        </w:rPr>
        <w:t xml:space="preserve">UN-1-1 </w:t>
      </w:r>
      <w:bookmarkEnd w:id="76"/>
      <w:r w:rsidR="00490A50">
        <w:rPr>
          <w:lang w:val="en-US"/>
        </w:rPr>
        <w:t>Prepare</w:t>
      </w:r>
      <w:r w:rsidR="00E3758F">
        <w:rPr>
          <w:lang w:val="en-US"/>
        </w:rPr>
        <w:t xml:space="preserve"> </w:t>
      </w:r>
      <w:r w:rsidR="008773C1">
        <w:rPr>
          <w:lang w:val="en-US"/>
        </w:rPr>
        <w:t>m</w:t>
      </w:r>
      <w:r w:rsidR="0079634C" w:rsidRPr="004D57F2">
        <w:rPr>
          <w:lang w:val="en-US"/>
        </w:rPr>
        <w:t>aster data</w:t>
      </w:r>
    </w:p>
    <w:tbl>
      <w:tblPr>
        <w:tblW w:w="4891" w:type="pct"/>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2238"/>
        <w:gridCol w:w="2008"/>
        <w:gridCol w:w="2938"/>
        <w:gridCol w:w="1959"/>
        <w:gridCol w:w="996"/>
      </w:tblGrid>
      <w:tr w:rsidR="0064421B" w:rsidRPr="003B790D" w14:paraId="0CCB7C88" w14:textId="77777777" w:rsidTr="00372DC7">
        <w:tc>
          <w:tcPr>
            <w:tcW w:w="1104" w:type="pct"/>
            <w:tcBorders>
              <w:top w:val="single" w:sz="4" w:space="0" w:color="C0C0C0"/>
              <w:left w:val="single" w:sz="4" w:space="0" w:color="C0C0C0"/>
              <w:bottom w:val="single" w:sz="4" w:space="0" w:color="C0C0C0"/>
              <w:right w:val="single" w:sz="4" w:space="0" w:color="C0C0C0"/>
            </w:tcBorders>
            <w:shd w:val="clear" w:color="auto" w:fill="D9D9D9"/>
          </w:tcPr>
          <w:p w14:paraId="60A93230" w14:textId="77777777" w:rsidR="0064421B" w:rsidRPr="003B790D" w:rsidRDefault="0064421B" w:rsidP="00372DC7">
            <w:pPr>
              <w:rPr>
                <w:b/>
                <w:sz w:val="18"/>
                <w:szCs w:val="18"/>
              </w:rPr>
            </w:pPr>
            <w:r w:rsidRPr="003B790D">
              <w:rPr>
                <w:b/>
                <w:sz w:val="18"/>
                <w:szCs w:val="18"/>
              </w:rPr>
              <w:t>F</w:t>
            </w:r>
            <w:r>
              <w:rPr>
                <w:b/>
                <w:sz w:val="18"/>
                <w:szCs w:val="18"/>
              </w:rPr>
              <w:t>aFo-1-1</w:t>
            </w:r>
          </w:p>
        </w:tc>
        <w:tc>
          <w:tcPr>
            <w:tcW w:w="3896" w:type="pct"/>
            <w:gridSpan w:val="4"/>
            <w:tcBorders>
              <w:top w:val="single" w:sz="4" w:space="0" w:color="C0C0C0"/>
              <w:left w:val="single" w:sz="4" w:space="0" w:color="C0C0C0"/>
              <w:bottom w:val="single" w:sz="4" w:space="0" w:color="C0C0C0"/>
              <w:right w:val="single" w:sz="4" w:space="0" w:color="C0C0C0"/>
            </w:tcBorders>
            <w:shd w:val="clear" w:color="auto" w:fill="D9D9D9"/>
          </w:tcPr>
          <w:p w14:paraId="55F756D8" w14:textId="5BB3CA9C" w:rsidR="0064421B" w:rsidRPr="003B790D" w:rsidRDefault="00102E04" w:rsidP="00372DC7">
            <w:pPr>
              <w:rPr>
                <w:b/>
                <w:sz w:val="18"/>
                <w:szCs w:val="18"/>
              </w:rPr>
            </w:pPr>
            <w:r>
              <w:rPr>
                <w:b/>
                <w:sz w:val="18"/>
                <w:szCs w:val="18"/>
              </w:rPr>
              <w:t>Provide Personal data</w:t>
            </w:r>
          </w:p>
        </w:tc>
      </w:tr>
      <w:tr w:rsidR="0064421B" w:rsidRPr="003B790D" w14:paraId="0E9712DC" w14:textId="77777777" w:rsidTr="00372DC7">
        <w:tc>
          <w:tcPr>
            <w:tcW w:w="1104" w:type="pct"/>
            <w:vMerge w:val="restart"/>
            <w:tcBorders>
              <w:top w:val="single" w:sz="4" w:space="0" w:color="C0C0C0"/>
              <w:left w:val="single" w:sz="4" w:space="0" w:color="C0C0C0"/>
              <w:right w:val="single" w:sz="4" w:space="0" w:color="C0C0C0"/>
            </w:tcBorders>
            <w:shd w:val="clear" w:color="auto" w:fill="F2F2F2"/>
          </w:tcPr>
          <w:p w14:paraId="75751BA2" w14:textId="7EADCF7B" w:rsidR="0064421B" w:rsidRPr="003B790D" w:rsidRDefault="00990D45" w:rsidP="00372DC7">
            <w:pPr>
              <w:rPr>
                <w:b/>
                <w:sz w:val="18"/>
                <w:szCs w:val="18"/>
              </w:rPr>
            </w:pPr>
            <w:r>
              <w:rPr>
                <w:b/>
                <w:sz w:val="16"/>
                <w:szCs w:val="16"/>
              </w:rPr>
              <w:t>Categorization</w:t>
            </w:r>
            <w:r w:rsidR="0064421B" w:rsidRPr="003B790D" w:rsidDel="00AF399A">
              <w:rPr>
                <w:b/>
                <w:sz w:val="18"/>
                <w:szCs w:val="18"/>
              </w:rPr>
              <w:t xml:space="preserve"> </w:t>
            </w: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28B218D4" w14:textId="21D310D7" w:rsidR="0064421B" w:rsidRPr="003B790D" w:rsidRDefault="00990D45" w:rsidP="00372DC7">
            <w:pPr>
              <w:tabs>
                <w:tab w:val="left" w:pos="3152"/>
              </w:tabs>
              <w:rPr>
                <w:sz w:val="18"/>
                <w:szCs w:val="18"/>
              </w:rPr>
            </w:pPr>
            <w:r>
              <w:rPr>
                <w:b/>
                <w:sz w:val="16"/>
                <w:szCs w:val="16"/>
              </w:rPr>
              <w:t>Person in charge</w:t>
            </w:r>
            <w:r w:rsidR="0064421B" w:rsidRPr="003B790D" w:rsidDel="00017BF7">
              <w:rPr>
                <w:sz w:val="18"/>
                <w:szCs w:val="18"/>
              </w:rPr>
              <w:t xml:space="preserve"> </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536F43F9" w14:textId="77777777" w:rsidR="0064421B" w:rsidRPr="003B790D" w:rsidRDefault="0064421B" w:rsidP="00372DC7">
            <w:r>
              <w:t>STK-</w:t>
            </w:r>
            <w:r w:rsidR="00CD0D7B">
              <w:t>1</w:t>
            </w:r>
            <w:r w:rsidR="00631B3E">
              <w:t>8</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6E8F81D1" w14:textId="77777777" w:rsidR="0064421B" w:rsidRPr="003B790D" w:rsidRDefault="0064421B" w:rsidP="00372DC7">
            <w:r w:rsidRPr="003B790D">
              <w:rPr>
                <w:b/>
                <w:sz w:val="16"/>
                <w:szCs w:val="16"/>
              </w:rPr>
              <w:t>Version</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12743161" w14:textId="77777777" w:rsidR="0064421B" w:rsidRPr="003B790D" w:rsidRDefault="0064421B" w:rsidP="00372DC7">
            <w:r w:rsidRPr="003B790D">
              <w:t>1</w:t>
            </w:r>
          </w:p>
        </w:tc>
      </w:tr>
      <w:tr w:rsidR="0064421B" w:rsidRPr="003B790D" w14:paraId="586E3DF6" w14:textId="77777777" w:rsidTr="00372DC7">
        <w:tc>
          <w:tcPr>
            <w:tcW w:w="1104" w:type="pct"/>
            <w:vMerge/>
            <w:tcBorders>
              <w:left w:val="single" w:sz="4" w:space="0" w:color="C0C0C0"/>
              <w:right w:val="single" w:sz="4" w:space="0" w:color="C0C0C0"/>
            </w:tcBorders>
            <w:shd w:val="clear" w:color="auto" w:fill="F2F2F2"/>
          </w:tcPr>
          <w:p w14:paraId="54BB3360" w14:textId="77777777" w:rsidR="0064421B" w:rsidRPr="003B790D" w:rsidRDefault="0064421B" w:rsidP="00372DC7">
            <w:pPr>
              <w:rPr>
                <w:b/>
                <w:sz w:val="18"/>
                <w:szCs w:val="18"/>
              </w:rPr>
            </w:pP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2CAEBF38" w14:textId="1D41DF67" w:rsidR="0064421B" w:rsidRPr="003B790D" w:rsidRDefault="00990D45" w:rsidP="00372DC7">
            <w:pPr>
              <w:tabs>
                <w:tab w:val="left" w:pos="3152"/>
              </w:tabs>
              <w:rPr>
                <w:sz w:val="18"/>
                <w:szCs w:val="18"/>
              </w:rPr>
            </w:pPr>
            <w:r>
              <w:rPr>
                <w:b/>
                <w:sz w:val="16"/>
                <w:szCs w:val="16"/>
              </w:rPr>
              <w:t>Priority</w:t>
            </w:r>
            <w:r w:rsidR="0064421B" w:rsidRPr="003B790D">
              <w:rPr>
                <w:b/>
                <w:sz w:val="16"/>
                <w:szCs w:val="16"/>
              </w:rPr>
              <w:t xml:space="preserve"> </w:t>
            </w:r>
            <w:r w:rsidR="0064421B" w:rsidRPr="003B790D">
              <w:rPr>
                <w:sz w:val="12"/>
                <w:szCs w:val="12"/>
              </w:rPr>
              <w:t>(M / K)</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46EA9CE9" w14:textId="77777777" w:rsidR="0064421B" w:rsidRPr="003B790D" w:rsidRDefault="0064421B" w:rsidP="00372DC7">
            <w:r w:rsidRPr="003B790D">
              <w:t>M</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3192811E" w14:textId="77777777" w:rsidR="0064421B" w:rsidRPr="003B790D" w:rsidRDefault="0064421B" w:rsidP="00372DC7">
            <w:r w:rsidRPr="003B790D">
              <w:rPr>
                <w:b/>
                <w:sz w:val="16"/>
                <w:szCs w:val="16"/>
              </w:rPr>
              <w:t xml:space="preserve">Status </w:t>
            </w:r>
            <w:r w:rsidRPr="003B790D">
              <w:rPr>
                <w:sz w:val="12"/>
                <w:szCs w:val="12"/>
              </w:rPr>
              <w:t>(OK / NOK)</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5C703A02" w14:textId="4A2F3FA0" w:rsidR="0064421B" w:rsidRPr="003B790D" w:rsidRDefault="0064421B" w:rsidP="00372DC7">
            <w:r w:rsidRPr="003B790D">
              <w:t>OK</w:t>
            </w:r>
          </w:p>
        </w:tc>
      </w:tr>
      <w:tr w:rsidR="0064421B" w:rsidRPr="003B790D" w14:paraId="4D41A082" w14:textId="77777777" w:rsidTr="00372DC7">
        <w:tc>
          <w:tcPr>
            <w:tcW w:w="1104" w:type="pct"/>
            <w:tcBorders>
              <w:top w:val="single" w:sz="4" w:space="0" w:color="C0C0C0"/>
              <w:left w:val="single" w:sz="4" w:space="0" w:color="C0C0C0"/>
              <w:bottom w:val="single" w:sz="4" w:space="0" w:color="C0C0C0"/>
              <w:right w:val="single" w:sz="4" w:space="0" w:color="C0C0C0"/>
            </w:tcBorders>
            <w:hideMark/>
          </w:tcPr>
          <w:p w14:paraId="184BDB0A" w14:textId="36863E48" w:rsidR="0064421B" w:rsidRPr="003B790D" w:rsidRDefault="00123BF1" w:rsidP="00372DC7">
            <w:r>
              <w:t>Use case diagram</w:t>
            </w:r>
          </w:p>
        </w:tc>
        <w:tc>
          <w:tcPr>
            <w:tcW w:w="3896" w:type="pct"/>
            <w:gridSpan w:val="4"/>
            <w:tcBorders>
              <w:top w:val="single" w:sz="4" w:space="0" w:color="C0C0C0"/>
              <w:left w:val="single" w:sz="4" w:space="0" w:color="C0C0C0"/>
              <w:bottom w:val="single" w:sz="4" w:space="0" w:color="C0C0C0"/>
              <w:right w:val="single" w:sz="4" w:space="0" w:color="C0C0C0"/>
            </w:tcBorders>
            <w:hideMark/>
          </w:tcPr>
          <w:p w14:paraId="311ECBDA" w14:textId="77777777" w:rsidR="00363B2E" w:rsidRDefault="00363B2E" w:rsidP="00372DC7"/>
          <w:p w14:paraId="057F2D09" w14:textId="6A73A853" w:rsidR="0064421B" w:rsidRDefault="0005173C" w:rsidP="00372DC7">
            <w:r>
              <w:object w:dxaOrig="10236" w:dyaOrig="2977" w14:anchorId="6A41550D">
                <v:shape id="_x0000_i1028" type="#_x0000_t75" style="width:371.25pt;height:108pt" o:ole="">
                  <v:imagedata r:id="rId21" o:title=""/>
                </v:shape>
                <o:OLEObject Type="Embed" ProgID="Visio.Drawing.11" ShapeID="_x0000_i1028" DrawAspect="Content" ObjectID="_1568465728" r:id="rId22"/>
              </w:object>
            </w:r>
          </w:p>
          <w:p w14:paraId="7AEF66A4" w14:textId="77777777" w:rsidR="00363B2E" w:rsidRPr="003B790D" w:rsidRDefault="00363B2E" w:rsidP="00372DC7"/>
        </w:tc>
      </w:tr>
      <w:tr w:rsidR="0079634C" w:rsidRPr="00FE7A68" w14:paraId="7B2D24D6" w14:textId="77777777" w:rsidTr="00372DC7">
        <w:tc>
          <w:tcPr>
            <w:tcW w:w="1104" w:type="pct"/>
          </w:tcPr>
          <w:p w14:paraId="69B769AD" w14:textId="027A8CB6" w:rsidR="0079634C" w:rsidRPr="003B790D" w:rsidRDefault="00990D45" w:rsidP="0079634C">
            <w:r>
              <w:t>Short description</w:t>
            </w:r>
          </w:p>
        </w:tc>
        <w:tc>
          <w:tcPr>
            <w:tcW w:w="3896" w:type="pct"/>
            <w:gridSpan w:val="4"/>
          </w:tcPr>
          <w:p w14:paraId="3C5DF281" w14:textId="0125D04D" w:rsidR="0079634C" w:rsidRPr="001F7F0B" w:rsidRDefault="0079634C" w:rsidP="00511518">
            <w:pPr>
              <w:rPr>
                <w:lang w:val="en-US"/>
              </w:rPr>
            </w:pPr>
            <w:r>
              <w:rPr>
                <w:lang w:val="en-US"/>
              </w:rPr>
              <w:t>Master data from</w:t>
            </w:r>
            <w:r w:rsidRPr="001F7F0B">
              <w:rPr>
                <w:lang w:val="en-US"/>
              </w:rPr>
              <w:t xml:space="preserve"> AMP</w:t>
            </w:r>
            <w:r w:rsidR="00E3758F">
              <w:rPr>
                <w:lang w:val="en-US"/>
              </w:rPr>
              <w:t>plus</w:t>
            </w:r>
            <w:r w:rsidRPr="001F7F0B">
              <w:rPr>
                <w:lang w:val="en-US"/>
              </w:rPr>
              <w:t xml:space="preserve"> (</w:t>
            </w:r>
            <w:r>
              <w:rPr>
                <w:lang w:val="en-US"/>
              </w:rPr>
              <w:t>personal data</w:t>
            </w:r>
            <w:r w:rsidRPr="001F7F0B">
              <w:rPr>
                <w:lang w:val="en-US"/>
              </w:rPr>
              <w:t xml:space="preserve">) </w:t>
            </w:r>
            <w:proofErr w:type="gramStart"/>
            <w:r w:rsidRPr="001F7F0B">
              <w:rPr>
                <w:lang w:val="en-US"/>
              </w:rPr>
              <w:t>are made</w:t>
            </w:r>
            <w:proofErr w:type="gramEnd"/>
            <w:r w:rsidRPr="001F7F0B">
              <w:rPr>
                <w:lang w:val="en-US"/>
              </w:rPr>
              <w:t xml:space="preserve"> available for </w:t>
            </w:r>
            <w:r w:rsidR="0062546E">
              <w:rPr>
                <w:lang w:val="en-US"/>
              </w:rPr>
              <w:t>DisCo</w:t>
            </w:r>
            <w:r w:rsidRPr="001F7F0B">
              <w:rPr>
                <w:lang w:val="en-US"/>
              </w:rPr>
              <w:t xml:space="preserve">. </w:t>
            </w:r>
            <w:r w:rsidR="00102E04">
              <w:rPr>
                <w:lang w:val="en-US"/>
              </w:rPr>
              <w:t xml:space="preserve">This are </w:t>
            </w:r>
            <w:r w:rsidR="00D755F5">
              <w:rPr>
                <w:lang w:val="en-US"/>
              </w:rPr>
              <w:t>Names</w:t>
            </w:r>
            <w:r w:rsidR="00102E04">
              <w:rPr>
                <w:lang w:val="en-US"/>
              </w:rPr>
              <w:t xml:space="preserve">, </w:t>
            </w:r>
            <w:r w:rsidR="00884D0A">
              <w:rPr>
                <w:lang w:val="en-US"/>
              </w:rPr>
              <w:t xml:space="preserve">Pers-Key, </w:t>
            </w:r>
            <w:r w:rsidR="00D755F5">
              <w:rPr>
                <w:lang w:val="en-US"/>
              </w:rPr>
              <w:t>AMP-Key, Hauskey,</w:t>
            </w:r>
            <w:r w:rsidR="00102E04">
              <w:rPr>
                <w:lang w:val="en-US"/>
              </w:rPr>
              <w:t xml:space="preserve"> Aliases</w:t>
            </w:r>
            <w:r w:rsidR="00A81C3C">
              <w:rPr>
                <w:lang w:val="en-US"/>
              </w:rPr>
              <w:t xml:space="preserve"> and </w:t>
            </w:r>
            <w:r w:rsidR="00511518">
              <w:rPr>
                <w:lang w:val="en-US"/>
              </w:rPr>
              <w:t>Pickpost/Mypost24-customernumber</w:t>
            </w:r>
            <w:r w:rsidR="00102E04">
              <w:rPr>
                <w:lang w:val="en-US"/>
              </w:rPr>
              <w:t>.</w:t>
            </w:r>
          </w:p>
        </w:tc>
      </w:tr>
      <w:tr w:rsidR="0079634C" w:rsidRPr="003B790D" w14:paraId="5C0217F6" w14:textId="77777777" w:rsidTr="00372DC7">
        <w:tc>
          <w:tcPr>
            <w:tcW w:w="1104" w:type="pct"/>
          </w:tcPr>
          <w:p w14:paraId="0DEB2E1D" w14:textId="4F318EED" w:rsidR="0079634C" w:rsidRPr="003B790D" w:rsidRDefault="00990D45" w:rsidP="0079634C">
            <w:r>
              <w:t>Actor</w:t>
            </w:r>
          </w:p>
        </w:tc>
        <w:tc>
          <w:tcPr>
            <w:tcW w:w="3896" w:type="pct"/>
            <w:gridSpan w:val="4"/>
          </w:tcPr>
          <w:p w14:paraId="1254D87E" w14:textId="5C35EF0F" w:rsidR="0079634C" w:rsidRPr="003B790D" w:rsidRDefault="0062546E" w:rsidP="0079634C">
            <w:r>
              <w:t>DisCo</w:t>
            </w:r>
            <w:r w:rsidR="0079634C">
              <w:t>-SMT-Scheduler</w:t>
            </w:r>
          </w:p>
        </w:tc>
      </w:tr>
      <w:tr w:rsidR="0079634C" w:rsidRPr="00FE7A68" w14:paraId="7FF24AD8" w14:textId="77777777" w:rsidTr="00372DC7">
        <w:tc>
          <w:tcPr>
            <w:tcW w:w="1104" w:type="pct"/>
          </w:tcPr>
          <w:p w14:paraId="575E2F6D" w14:textId="377C0966" w:rsidR="0079634C" w:rsidRPr="003B790D" w:rsidRDefault="00154B90" w:rsidP="0079634C">
            <w:r>
              <w:t>Triggering event</w:t>
            </w:r>
          </w:p>
        </w:tc>
        <w:tc>
          <w:tcPr>
            <w:tcW w:w="3896" w:type="pct"/>
            <w:gridSpan w:val="4"/>
          </w:tcPr>
          <w:p w14:paraId="534E5A7D" w14:textId="1B709ACA" w:rsidR="00EB48FA" w:rsidRPr="001F7F0B" w:rsidRDefault="0079634C" w:rsidP="0079634C">
            <w:pPr>
              <w:rPr>
                <w:lang w:val="en-US"/>
              </w:rPr>
            </w:pPr>
            <w:r w:rsidRPr="001F7F0B">
              <w:rPr>
                <w:lang w:val="en-US"/>
              </w:rPr>
              <w:t xml:space="preserve">Scheduler </w:t>
            </w:r>
            <w:r w:rsidR="00E50648">
              <w:rPr>
                <w:lang w:val="en-US"/>
              </w:rPr>
              <w:t>fetch</w:t>
            </w:r>
            <w:r w:rsidRPr="001F7F0B">
              <w:rPr>
                <w:lang w:val="en-US"/>
              </w:rPr>
              <w:t xml:space="preserve"> data from SMT</w:t>
            </w:r>
            <w:r w:rsidR="00EB48FA">
              <w:rPr>
                <w:lang w:val="en-US"/>
              </w:rPr>
              <w:t>.</w:t>
            </w:r>
          </w:p>
        </w:tc>
      </w:tr>
      <w:tr w:rsidR="0079634C" w:rsidRPr="003B790D" w14:paraId="75A76952" w14:textId="77777777" w:rsidTr="00372DC7">
        <w:tc>
          <w:tcPr>
            <w:tcW w:w="1104" w:type="pct"/>
          </w:tcPr>
          <w:p w14:paraId="0D2E2DB8" w14:textId="724D19CB" w:rsidR="0079634C" w:rsidRPr="003B790D" w:rsidRDefault="00990D45" w:rsidP="0079634C">
            <w:r>
              <w:t>Precondition</w:t>
            </w:r>
          </w:p>
        </w:tc>
        <w:tc>
          <w:tcPr>
            <w:tcW w:w="3896" w:type="pct"/>
            <w:gridSpan w:val="4"/>
          </w:tcPr>
          <w:p w14:paraId="3F9C9907" w14:textId="77777777" w:rsidR="0079634C" w:rsidRPr="003B790D" w:rsidRDefault="0079634C" w:rsidP="0079634C">
            <w:r>
              <w:t>SMT is available</w:t>
            </w:r>
          </w:p>
        </w:tc>
      </w:tr>
      <w:tr w:rsidR="0064421B" w:rsidRPr="003B790D" w14:paraId="61A87A7B" w14:textId="77777777" w:rsidTr="00372DC7">
        <w:tc>
          <w:tcPr>
            <w:tcW w:w="1104" w:type="pct"/>
          </w:tcPr>
          <w:p w14:paraId="32806F71" w14:textId="3B89DE8C" w:rsidR="0064421B" w:rsidRPr="003B790D" w:rsidRDefault="00123BF1" w:rsidP="00372DC7">
            <w:r>
              <w:t>Diagram</w:t>
            </w:r>
          </w:p>
          <w:p w14:paraId="04401740" w14:textId="61E51EAE" w:rsidR="0064421B" w:rsidRPr="003B790D" w:rsidRDefault="0064421B" w:rsidP="00372DC7">
            <w:r w:rsidRPr="003B790D">
              <w:t>(</w:t>
            </w:r>
            <w:r w:rsidR="00990D45">
              <w:t>Recommended</w:t>
            </w:r>
            <w:r w:rsidRPr="003B790D">
              <w:t>)</w:t>
            </w:r>
          </w:p>
        </w:tc>
        <w:tc>
          <w:tcPr>
            <w:tcW w:w="3896" w:type="pct"/>
            <w:gridSpan w:val="4"/>
          </w:tcPr>
          <w:p w14:paraId="543AB1C3" w14:textId="25122020" w:rsidR="00E50648" w:rsidRPr="00E50648" w:rsidRDefault="0005173C" w:rsidP="00372DC7">
            <w:pPr>
              <w:rPr>
                <w:sz w:val="16"/>
                <w:szCs w:val="16"/>
                <w:lang w:val="de-DE" w:eastAsia="de-CH"/>
              </w:rPr>
            </w:pPr>
            <w:r>
              <w:object w:dxaOrig="7294" w:dyaOrig="5125" w14:anchorId="2952D897">
                <v:shape id="_x0000_i1029" type="#_x0000_t75" style="width:273.75pt;height:192pt" o:ole="">
                  <v:imagedata r:id="rId23" o:title=""/>
                </v:shape>
                <o:OLEObject Type="Embed" ProgID="Visio.Drawing.11" ShapeID="_x0000_i1029" DrawAspect="Content" ObjectID="_1568465729" r:id="rId24"/>
              </w:object>
            </w:r>
          </w:p>
          <w:p w14:paraId="0ED021AC" w14:textId="77777777" w:rsidR="0029511D" w:rsidRPr="007F57B1" w:rsidRDefault="0029511D" w:rsidP="00372DC7"/>
        </w:tc>
      </w:tr>
      <w:tr w:rsidR="0064421B" w:rsidRPr="00FE7A68" w14:paraId="53DA857F" w14:textId="77777777" w:rsidTr="00372DC7">
        <w:tc>
          <w:tcPr>
            <w:tcW w:w="1104" w:type="pct"/>
          </w:tcPr>
          <w:p w14:paraId="176FA6F7" w14:textId="4A39BE8C" w:rsidR="0064421B" w:rsidRPr="003B790D" w:rsidRDefault="00990D45" w:rsidP="00372DC7">
            <w:r>
              <w:t>Standard process</w:t>
            </w:r>
          </w:p>
        </w:tc>
        <w:tc>
          <w:tcPr>
            <w:tcW w:w="3896" w:type="pct"/>
            <w:gridSpan w:val="4"/>
          </w:tcPr>
          <w:p w14:paraId="7D53AC79" w14:textId="36FB5BDF" w:rsidR="00875AC6" w:rsidRPr="00394BD2" w:rsidRDefault="00875AC6" w:rsidP="00875AC6">
            <w:pPr>
              <w:rPr>
                <w:lang w:val="en-US"/>
              </w:rPr>
            </w:pPr>
            <w:r w:rsidRPr="00875AC6">
              <w:rPr>
                <w:lang w:val="en-US"/>
              </w:rPr>
              <w:t xml:space="preserve">A scheduler runs regularly, </w:t>
            </w:r>
            <w:r w:rsidR="003B4202">
              <w:rPr>
                <w:lang w:val="en-US"/>
              </w:rPr>
              <w:t xml:space="preserve">deltas </w:t>
            </w:r>
            <w:r w:rsidR="003B4202" w:rsidRPr="00875AC6">
              <w:rPr>
                <w:lang w:val="en-US"/>
              </w:rPr>
              <w:t>every day</w:t>
            </w:r>
            <w:r w:rsidR="008131D0">
              <w:rPr>
                <w:lang w:val="en-US"/>
              </w:rPr>
              <w:t xml:space="preserve"> </w:t>
            </w:r>
            <w:r w:rsidR="008131D0" w:rsidRPr="001D5481">
              <w:rPr>
                <w:lang w:val="en-US"/>
              </w:rPr>
              <w:t>at 0</w:t>
            </w:r>
            <w:r w:rsidR="001D5481">
              <w:rPr>
                <w:lang w:val="en-US"/>
              </w:rPr>
              <w:t>4</w:t>
            </w:r>
            <w:r w:rsidRPr="001D5481">
              <w:rPr>
                <w:lang w:val="en-US"/>
              </w:rPr>
              <w:t>:</w:t>
            </w:r>
            <w:r w:rsidR="00C360BF" w:rsidRPr="001D5481">
              <w:rPr>
                <w:lang w:val="en-US"/>
              </w:rPr>
              <w:t>0</w:t>
            </w:r>
            <w:r w:rsidRPr="001D5481">
              <w:rPr>
                <w:lang w:val="en-US"/>
              </w:rPr>
              <w:t>0 CET</w:t>
            </w:r>
            <w:r w:rsidR="003B4202">
              <w:rPr>
                <w:lang w:val="en-US"/>
              </w:rPr>
              <w:t xml:space="preserve"> and full weekly at sunday</w:t>
            </w:r>
            <w:r w:rsidR="00517418">
              <w:rPr>
                <w:lang w:val="en-US"/>
              </w:rPr>
              <w:t xml:space="preserve"> 03</w:t>
            </w:r>
            <w:r w:rsidR="003B4202">
              <w:rPr>
                <w:lang w:val="en-US"/>
              </w:rPr>
              <w:t>:00 CET</w:t>
            </w:r>
            <w:r w:rsidRPr="00875AC6">
              <w:rPr>
                <w:lang w:val="en-US"/>
              </w:rPr>
              <w:t>, to look for AMPplus data (full or delta delivery</w:t>
            </w:r>
            <w:r w:rsidR="00FE5A87">
              <w:rPr>
                <w:lang w:val="en-US"/>
              </w:rPr>
              <w:t xml:space="preserve"> stored by SMT</w:t>
            </w:r>
            <w:r w:rsidRPr="00875AC6">
              <w:rPr>
                <w:lang w:val="en-US"/>
              </w:rPr>
              <w:t xml:space="preserve">). </w:t>
            </w:r>
            <w:r w:rsidRPr="00394BD2">
              <w:rPr>
                <w:lang w:val="en-US"/>
              </w:rPr>
              <w:t xml:space="preserve">If new data are available, they </w:t>
            </w:r>
            <w:proofErr w:type="gramStart"/>
            <w:r w:rsidRPr="00394BD2">
              <w:rPr>
                <w:lang w:val="en-US"/>
              </w:rPr>
              <w:t>should be copied</w:t>
            </w:r>
            <w:proofErr w:type="gramEnd"/>
            <w:r w:rsidRPr="00394BD2">
              <w:rPr>
                <w:lang w:val="en-US"/>
              </w:rPr>
              <w:t xml:space="preserve"> into a database.</w:t>
            </w:r>
            <w:r w:rsidR="00FE029D">
              <w:rPr>
                <w:lang w:val="en-US"/>
              </w:rPr>
              <w:t xml:space="preserve"> New</w:t>
            </w:r>
            <w:r w:rsidR="00241E0F">
              <w:rPr>
                <w:lang w:val="en-US"/>
              </w:rPr>
              <w:t xml:space="preserve"> datas are available if there at SMT in</w:t>
            </w:r>
            <w:r w:rsidR="00FE029D">
              <w:rPr>
                <w:lang w:val="en-US"/>
              </w:rPr>
              <w:t xml:space="preserve"> directory </w:t>
            </w:r>
            <w:r w:rsidR="00FE029D" w:rsidRPr="00933CFA">
              <w:rPr>
                <w:lang w:val="en-US"/>
              </w:rPr>
              <w:t xml:space="preserve">&lt;AMPplus\xxx\01_Aktiv&gt; datas with </w:t>
            </w:r>
            <w:r w:rsidR="003E17B5" w:rsidRPr="00933CFA">
              <w:rPr>
                <w:lang w:val="en-US"/>
              </w:rPr>
              <w:t>actual</w:t>
            </w:r>
            <w:r w:rsidR="00FE029D" w:rsidRPr="00933CFA">
              <w:rPr>
                <w:lang w:val="en-US"/>
              </w:rPr>
              <w:t xml:space="preserve"> date</w:t>
            </w:r>
            <w:r w:rsidR="003E17B5" w:rsidRPr="00933CFA">
              <w:rPr>
                <w:lang w:val="en-US"/>
              </w:rPr>
              <w:t xml:space="preserve"> (Filenames PL.KUN_xxxxxxx_ddmmyyy014006.xml contain the actual date).</w:t>
            </w:r>
          </w:p>
          <w:p w14:paraId="0E0C9F83" w14:textId="77777777" w:rsidR="00875AC6" w:rsidRPr="00875AC6" w:rsidRDefault="00875AC6" w:rsidP="00875AC6">
            <w:pPr>
              <w:rPr>
                <w:lang w:val="en-US"/>
              </w:rPr>
            </w:pPr>
          </w:p>
          <w:p w14:paraId="15501A51" w14:textId="158A3D9B" w:rsidR="00875AC6" w:rsidRPr="00394BD2" w:rsidRDefault="00875AC6" w:rsidP="00875AC6">
            <w:pPr>
              <w:rPr>
                <w:lang w:val="en-US"/>
              </w:rPr>
            </w:pPr>
            <w:r w:rsidRPr="00394BD2">
              <w:rPr>
                <w:lang w:val="en-US"/>
              </w:rPr>
              <w:t>Following tables of AMP</w:t>
            </w:r>
            <w:r w:rsidR="00E3758F">
              <w:rPr>
                <w:lang w:val="en-US"/>
              </w:rPr>
              <w:t>plus</w:t>
            </w:r>
            <w:r w:rsidRPr="00394BD2">
              <w:rPr>
                <w:lang w:val="en-US"/>
              </w:rPr>
              <w:t xml:space="preserve"> will be </w:t>
            </w:r>
            <w:r>
              <w:rPr>
                <w:lang w:val="en-US"/>
              </w:rPr>
              <w:t>provided</w:t>
            </w:r>
            <w:r w:rsidRPr="00394BD2">
              <w:rPr>
                <w:lang w:val="en-US"/>
              </w:rPr>
              <w:t>:</w:t>
            </w:r>
          </w:p>
          <w:p w14:paraId="3D0E51F8" w14:textId="77777777" w:rsidR="00875AC6" w:rsidRDefault="00875AC6" w:rsidP="00875AC6">
            <w:pPr>
              <w:pStyle w:val="Listenabsatz"/>
              <w:numPr>
                <w:ilvl w:val="0"/>
                <w:numId w:val="9"/>
              </w:numPr>
            </w:pPr>
            <w:r>
              <w:t>Persons</w:t>
            </w:r>
          </w:p>
          <w:p w14:paraId="696B67F0" w14:textId="775FA33A" w:rsidR="00875AC6" w:rsidRDefault="008D1936" w:rsidP="00875AC6">
            <w:pPr>
              <w:pStyle w:val="Listenabsatz"/>
              <w:numPr>
                <w:ilvl w:val="0"/>
                <w:numId w:val="9"/>
              </w:numPr>
            </w:pPr>
            <w:r>
              <w:t xml:space="preserve">Individual </w:t>
            </w:r>
            <w:r w:rsidR="00875AC6">
              <w:t>Aliases</w:t>
            </w:r>
          </w:p>
          <w:p w14:paraId="587F6204" w14:textId="42E7D1A7" w:rsidR="00875AC6" w:rsidRPr="00933CFA" w:rsidRDefault="00FB45F2" w:rsidP="00875AC6">
            <w:pPr>
              <w:rPr>
                <w:lang w:val="en-US"/>
              </w:rPr>
            </w:pPr>
            <w:r w:rsidRPr="00933CFA">
              <w:rPr>
                <w:lang w:val="en-US"/>
              </w:rPr>
              <w:t xml:space="preserve">Content of data for Persons and Aliases see chapter </w:t>
            </w:r>
            <w:r w:rsidR="004C6150">
              <w:fldChar w:fldCharType="begin"/>
            </w:r>
            <w:r w:rsidR="004C6150" w:rsidRPr="00933CFA">
              <w:rPr>
                <w:lang w:val="en-US"/>
              </w:rPr>
              <w:instrText xml:space="preserve"> REF _Ref450919728 \r \h </w:instrText>
            </w:r>
            <w:r w:rsidR="004C6150">
              <w:fldChar w:fldCharType="separate"/>
            </w:r>
            <w:r w:rsidR="008F16BB" w:rsidRPr="000629C0">
              <w:rPr>
                <w:lang w:val="en-US"/>
              </w:rPr>
              <w:t>4.4.2</w:t>
            </w:r>
            <w:r w:rsidR="004C6150">
              <w:fldChar w:fldCharType="end"/>
            </w:r>
          </w:p>
          <w:p w14:paraId="04ACFBA6" w14:textId="77777777" w:rsidR="00FB45F2" w:rsidRPr="00933CFA" w:rsidRDefault="00FB45F2" w:rsidP="00875AC6">
            <w:pPr>
              <w:rPr>
                <w:lang w:val="en-US"/>
              </w:rPr>
            </w:pPr>
          </w:p>
          <w:p w14:paraId="29E008A6" w14:textId="31C46D7F" w:rsidR="00875AC6" w:rsidRPr="00CF3E84" w:rsidRDefault="00875AC6" w:rsidP="00875AC6">
            <w:pPr>
              <w:rPr>
                <w:lang w:val="en-US"/>
              </w:rPr>
            </w:pPr>
            <w:r w:rsidRPr="00875AC6">
              <w:rPr>
                <w:lang w:val="en-US"/>
              </w:rPr>
              <w:t>Only inland addresses (domicile and postfach) are provided</w:t>
            </w:r>
          </w:p>
          <w:p w14:paraId="12B88FF0" w14:textId="4780341F" w:rsidR="00875AC6" w:rsidRPr="0078359A" w:rsidRDefault="00875AC6" w:rsidP="00875AC6">
            <w:pPr>
              <w:pStyle w:val="Listenabsatz"/>
              <w:numPr>
                <w:ilvl w:val="0"/>
                <w:numId w:val="10"/>
              </w:numPr>
              <w:rPr>
                <w:lang w:val="en-US"/>
              </w:rPr>
            </w:pPr>
            <w:r>
              <w:rPr>
                <w:lang w:val="en-US"/>
              </w:rPr>
              <w:t>Up-to-date</w:t>
            </w:r>
            <w:r w:rsidRPr="00CF3E84">
              <w:rPr>
                <w:lang w:val="en-US"/>
              </w:rPr>
              <w:t xml:space="preserve"> </w:t>
            </w:r>
            <w:r>
              <w:rPr>
                <w:lang w:val="en-US"/>
              </w:rPr>
              <w:t>personal data</w:t>
            </w:r>
            <w:r w:rsidRPr="00CF3E84">
              <w:rPr>
                <w:lang w:val="en-US"/>
              </w:rPr>
              <w:t xml:space="preserve">: The </w:t>
            </w:r>
            <w:r>
              <w:rPr>
                <w:lang w:val="en-US"/>
              </w:rPr>
              <w:t>up-to-date</w:t>
            </w:r>
            <w:r w:rsidRPr="00CF3E84">
              <w:rPr>
                <w:lang w:val="en-US"/>
              </w:rPr>
              <w:t xml:space="preserve"> residential and business addresses need to </w:t>
            </w:r>
            <w:proofErr w:type="gramStart"/>
            <w:r w:rsidRPr="00CF3E84">
              <w:rPr>
                <w:lang w:val="en-US"/>
              </w:rPr>
              <w:t>be made</w:t>
            </w:r>
            <w:proofErr w:type="gramEnd"/>
            <w:r w:rsidRPr="00CF3E84">
              <w:rPr>
                <w:lang w:val="en-US"/>
              </w:rPr>
              <w:t xml:space="preserve"> available during data preparation. </w:t>
            </w:r>
            <w:r>
              <w:rPr>
                <w:lang w:val="en-US"/>
              </w:rPr>
              <w:t>Considered a</w:t>
            </w:r>
            <w:r w:rsidRPr="00CF3E84">
              <w:rPr>
                <w:lang w:val="en-US"/>
              </w:rPr>
              <w:t xml:space="preserve">s </w:t>
            </w:r>
            <w:r>
              <w:rPr>
                <w:lang w:val="en-US"/>
              </w:rPr>
              <w:t>up-to-date are a</w:t>
            </w:r>
            <w:r w:rsidRPr="00CF3E84">
              <w:rPr>
                <w:lang w:val="en-US"/>
              </w:rPr>
              <w:t xml:space="preserve">ddresses that are valid and effective </w:t>
            </w:r>
            <w:r>
              <w:rPr>
                <w:lang w:val="en-US"/>
              </w:rPr>
              <w:t xml:space="preserve">as from today and in the future </w:t>
            </w:r>
            <w:r w:rsidRPr="00CF3E84">
              <w:rPr>
                <w:lang w:val="en-US"/>
              </w:rPr>
              <w:t xml:space="preserve">and </w:t>
            </w:r>
            <w:r>
              <w:rPr>
                <w:lang w:val="en-US"/>
              </w:rPr>
              <w:t xml:space="preserve">checked by </w:t>
            </w:r>
            <w:r w:rsidRPr="00CF3E84">
              <w:rPr>
                <w:lang w:val="en-US"/>
              </w:rPr>
              <w:t>AMP</w:t>
            </w:r>
            <w:r w:rsidR="00E3758F">
              <w:rPr>
                <w:lang w:val="en-US"/>
              </w:rPr>
              <w:t>plus</w:t>
            </w:r>
            <w:r w:rsidRPr="00CF3E84">
              <w:rPr>
                <w:lang w:val="en-US"/>
              </w:rPr>
              <w:t>.</w:t>
            </w:r>
            <w:r>
              <w:rPr>
                <w:lang w:val="en-US"/>
              </w:rPr>
              <w:t xml:space="preserve"> </w:t>
            </w:r>
            <w:r w:rsidRPr="00CF3E84">
              <w:rPr>
                <w:lang w:val="en-US"/>
              </w:rPr>
              <w:t xml:space="preserve">Mutations </w:t>
            </w:r>
            <w:proofErr w:type="gramStart"/>
            <w:r w:rsidRPr="00CF3E84">
              <w:rPr>
                <w:lang w:val="en-US"/>
              </w:rPr>
              <w:t>are delivered</w:t>
            </w:r>
            <w:proofErr w:type="gramEnd"/>
            <w:r w:rsidRPr="00CF3E84">
              <w:rPr>
                <w:lang w:val="en-US"/>
              </w:rPr>
              <w:t xml:space="preserve"> in Delta. </w:t>
            </w:r>
            <w:r w:rsidR="00E3758F">
              <w:rPr>
                <w:lang w:val="en-US"/>
              </w:rPr>
              <w:t>Duplicates in AMPplus</w:t>
            </w:r>
            <w:r w:rsidRPr="0078359A">
              <w:rPr>
                <w:lang w:val="en-US"/>
              </w:rPr>
              <w:t xml:space="preserve"> </w:t>
            </w:r>
            <w:proofErr w:type="gramStart"/>
            <w:r w:rsidRPr="0078359A">
              <w:rPr>
                <w:lang w:val="en-US"/>
              </w:rPr>
              <w:t>are not delivered</w:t>
            </w:r>
            <w:proofErr w:type="gramEnd"/>
            <w:r w:rsidRPr="0078359A">
              <w:rPr>
                <w:lang w:val="en-US"/>
              </w:rPr>
              <w:t>.</w:t>
            </w:r>
          </w:p>
          <w:p w14:paraId="3CAEAC14" w14:textId="320131A2" w:rsidR="00041A4D" w:rsidRPr="00A86A30" w:rsidRDefault="00875AC6" w:rsidP="00041A4D">
            <w:pPr>
              <w:pStyle w:val="Listenabsatz"/>
              <w:numPr>
                <w:ilvl w:val="0"/>
                <w:numId w:val="10"/>
              </w:numPr>
              <w:rPr>
                <w:lang w:val="en-US"/>
              </w:rPr>
            </w:pPr>
            <w:r w:rsidRPr="00A86A30">
              <w:rPr>
                <w:lang w:val="en-US"/>
              </w:rPr>
              <w:t xml:space="preserve">Historically active personal data: </w:t>
            </w:r>
            <w:proofErr w:type="gramStart"/>
            <w:r w:rsidR="00391B2C" w:rsidRPr="00A86A30">
              <w:rPr>
                <w:lang w:val="en-US"/>
              </w:rPr>
              <w:t>The</w:t>
            </w:r>
            <w:r w:rsidR="00E3758F" w:rsidRPr="00A86A30">
              <w:rPr>
                <w:lang w:val="en-US"/>
              </w:rPr>
              <w:t>se data are specified by AMPplus</w:t>
            </w:r>
            <w:proofErr w:type="gramEnd"/>
            <w:r w:rsidR="00391B2C" w:rsidRPr="00A86A30">
              <w:rPr>
                <w:lang w:val="en-US"/>
              </w:rPr>
              <w:t xml:space="preserve"> as "historically active"</w:t>
            </w:r>
            <w:r w:rsidR="00041A4D" w:rsidRPr="00A86A30">
              <w:rPr>
                <w:lang w:val="en-US"/>
              </w:rPr>
              <w:t xml:space="preserve">. </w:t>
            </w:r>
            <w:r w:rsidR="00391B2C" w:rsidRPr="00A86A30">
              <w:rPr>
                <w:lang w:val="en-US"/>
              </w:rPr>
              <w:t>In other words</w:t>
            </w:r>
            <w:r w:rsidR="00041A4D" w:rsidRPr="00A86A30">
              <w:rPr>
                <w:lang w:val="en-US"/>
              </w:rPr>
              <w:t>, they are addresses from which a change of residence</w:t>
            </w:r>
            <w:r w:rsidR="00824AB6" w:rsidRPr="00A86A30">
              <w:rPr>
                <w:lang w:val="en-US"/>
              </w:rPr>
              <w:t xml:space="preserve"> </w:t>
            </w:r>
            <w:r w:rsidR="00041A4D" w:rsidRPr="00A86A30">
              <w:rPr>
                <w:lang w:val="en-US"/>
              </w:rPr>
              <w:t>is done (redirection order is valid).</w:t>
            </w:r>
            <w:r w:rsidR="00B062E0" w:rsidRPr="00A86A30">
              <w:rPr>
                <w:lang w:val="en-US"/>
              </w:rPr>
              <w:t xml:space="preserve"> Such residential and business addresses need to </w:t>
            </w:r>
            <w:proofErr w:type="gramStart"/>
            <w:r w:rsidR="00B062E0" w:rsidRPr="00A86A30">
              <w:rPr>
                <w:lang w:val="en-US"/>
              </w:rPr>
              <w:t>be made</w:t>
            </w:r>
            <w:proofErr w:type="gramEnd"/>
            <w:r w:rsidR="00B062E0" w:rsidRPr="00A86A30">
              <w:rPr>
                <w:lang w:val="en-US"/>
              </w:rPr>
              <w:t xml:space="preserve"> available during the data preparation.</w:t>
            </w:r>
          </w:p>
          <w:p w14:paraId="517D6D64" w14:textId="77777777" w:rsidR="0064421B" w:rsidRPr="00154B90" w:rsidRDefault="0064421B" w:rsidP="00511518">
            <w:pPr>
              <w:rPr>
                <w:lang w:val="en-US"/>
              </w:rPr>
            </w:pPr>
          </w:p>
        </w:tc>
      </w:tr>
      <w:tr w:rsidR="009469DB" w:rsidRPr="00FE7A68" w14:paraId="1B915BDE" w14:textId="77777777" w:rsidTr="00372DC7">
        <w:tc>
          <w:tcPr>
            <w:tcW w:w="1104" w:type="pct"/>
            <w:tcBorders>
              <w:top w:val="single" w:sz="4" w:space="0" w:color="C0C0C0"/>
              <w:left w:val="single" w:sz="4" w:space="0" w:color="C0C0C0"/>
              <w:bottom w:val="single" w:sz="4" w:space="0" w:color="C0C0C0"/>
              <w:right w:val="single" w:sz="4" w:space="0" w:color="C0C0C0"/>
            </w:tcBorders>
            <w:hideMark/>
          </w:tcPr>
          <w:p w14:paraId="01402FC2" w14:textId="716B5175" w:rsidR="009469DB" w:rsidRPr="003B790D" w:rsidRDefault="00990D45" w:rsidP="009469DB">
            <w:r>
              <w:t>Alternative</w:t>
            </w:r>
          </w:p>
        </w:tc>
        <w:tc>
          <w:tcPr>
            <w:tcW w:w="3896" w:type="pct"/>
            <w:gridSpan w:val="4"/>
            <w:tcBorders>
              <w:top w:val="single" w:sz="4" w:space="0" w:color="C0C0C0"/>
              <w:left w:val="single" w:sz="4" w:space="0" w:color="C0C0C0"/>
              <w:bottom w:val="single" w:sz="4" w:space="0" w:color="C0C0C0"/>
              <w:right w:val="single" w:sz="4" w:space="0" w:color="C0C0C0"/>
            </w:tcBorders>
            <w:hideMark/>
          </w:tcPr>
          <w:p w14:paraId="1674D80E" w14:textId="761A7D7A" w:rsidR="009469DB" w:rsidRPr="009469DB" w:rsidRDefault="009469DB" w:rsidP="009469DB">
            <w:pPr>
              <w:rPr>
                <w:lang w:val="en-US"/>
              </w:rPr>
            </w:pPr>
            <w:r w:rsidRPr="006519B1">
              <w:rPr>
                <w:lang w:val="en-US"/>
              </w:rPr>
              <w:t>The scheduler can be manually executed</w:t>
            </w:r>
            <w:r>
              <w:rPr>
                <w:lang w:val="en-US"/>
              </w:rPr>
              <w:t xml:space="preserve"> at any time</w:t>
            </w:r>
          </w:p>
        </w:tc>
      </w:tr>
      <w:tr w:rsidR="009469DB" w:rsidRPr="00FE7A68" w14:paraId="362AF325" w14:textId="77777777" w:rsidTr="00372DC7">
        <w:tc>
          <w:tcPr>
            <w:tcW w:w="1104" w:type="pct"/>
            <w:tcBorders>
              <w:top w:val="single" w:sz="4" w:space="0" w:color="C0C0C0"/>
              <w:left w:val="single" w:sz="4" w:space="0" w:color="C0C0C0"/>
              <w:bottom w:val="single" w:sz="4" w:space="0" w:color="C0C0C0"/>
              <w:right w:val="single" w:sz="4" w:space="0" w:color="C0C0C0"/>
            </w:tcBorders>
            <w:hideMark/>
          </w:tcPr>
          <w:p w14:paraId="327E1D44" w14:textId="429959B7" w:rsidR="009469DB" w:rsidRPr="003B790D" w:rsidRDefault="00990D45" w:rsidP="009469DB">
            <w:r>
              <w:t>Exceptions</w:t>
            </w:r>
          </w:p>
        </w:tc>
        <w:tc>
          <w:tcPr>
            <w:tcW w:w="3896" w:type="pct"/>
            <w:gridSpan w:val="4"/>
            <w:tcBorders>
              <w:top w:val="single" w:sz="4" w:space="0" w:color="C0C0C0"/>
              <w:left w:val="single" w:sz="4" w:space="0" w:color="C0C0C0"/>
              <w:bottom w:val="single" w:sz="4" w:space="0" w:color="C0C0C0"/>
              <w:right w:val="single" w:sz="4" w:space="0" w:color="C0C0C0"/>
            </w:tcBorders>
            <w:hideMark/>
          </w:tcPr>
          <w:p w14:paraId="26FE0AF2" w14:textId="77777777" w:rsidR="009469DB" w:rsidRPr="009469DB" w:rsidRDefault="009469DB" w:rsidP="009469DB">
            <w:pPr>
              <w:rPr>
                <w:lang w:val="en-US"/>
              </w:rPr>
            </w:pPr>
            <w:r w:rsidRPr="009469DB">
              <w:rPr>
                <w:lang w:val="en-US"/>
              </w:rPr>
              <w:t xml:space="preserve">If new data are not available, then processing </w:t>
            </w:r>
            <w:proofErr w:type="gramStart"/>
            <w:r w:rsidRPr="009469DB">
              <w:rPr>
                <w:lang w:val="en-US"/>
              </w:rPr>
              <w:t>is completed and prepared for the next run</w:t>
            </w:r>
            <w:proofErr w:type="gramEnd"/>
            <w:r w:rsidRPr="009469DB">
              <w:rPr>
                <w:lang w:val="en-US"/>
              </w:rPr>
              <w:t>.</w:t>
            </w:r>
          </w:p>
          <w:p w14:paraId="4131FFB1" w14:textId="7AF6C00D" w:rsidR="009469DB" w:rsidRPr="009469DB" w:rsidRDefault="009469DB" w:rsidP="009469DB">
            <w:pPr>
              <w:rPr>
                <w:lang w:val="en-US"/>
              </w:rPr>
            </w:pPr>
            <w:r w:rsidRPr="008616A1">
              <w:rPr>
                <w:lang w:val="en-US"/>
              </w:rPr>
              <w:t xml:space="preserve">There is a message that no new data </w:t>
            </w:r>
            <w:proofErr w:type="gramStart"/>
            <w:r w:rsidRPr="008616A1">
              <w:rPr>
                <w:lang w:val="en-US"/>
              </w:rPr>
              <w:t>were found</w:t>
            </w:r>
            <w:proofErr w:type="gramEnd"/>
            <w:r w:rsidRPr="008616A1">
              <w:rPr>
                <w:lang w:val="en-US"/>
              </w:rPr>
              <w:t>.</w:t>
            </w:r>
          </w:p>
        </w:tc>
      </w:tr>
      <w:tr w:rsidR="009469DB" w:rsidRPr="00FE7A68" w14:paraId="356B95B5" w14:textId="77777777" w:rsidTr="00372DC7">
        <w:tc>
          <w:tcPr>
            <w:tcW w:w="1104" w:type="pct"/>
          </w:tcPr>
          <w:p w14:paraId="28BE9953" w14:textId="2BD4B5CF" w:rsidR="009469DB" w:rsidRPr="003B790D" w:rsidRDefault="00990D45" w:rsidP="009469DB">
            <w:r>
              <w:t>Postcondition</w:t>
            </w:r>
            <w:r w:rsidR="009469DB" w:rsidRPr="003B790D">
              <w:t xml:space="preserve"> (</w:t>
            </w:r>
            <w:r>
              <w:t>Result</w:t>
            </w:r>
            <w:r w:rsidR="009469DB" w:rsidRPr="003B790D">
              <w:t>)</w:t>
            </w:r>
          </w:p>
        </w:tc>
        <w:tc>
          <w:tcPr>
            <w:tcW w:w="3896" w:type="pct"/>
            <w:gridSpan w:val="4"/>
          </w:tcPr>
          <w:p w14:paraId="329DB386" w14:textId="3751D654" w:rsidR="009469DB" w:rsidRDefault="009469DB" w:rsidP="009469DB">
            <w:pPr>
              <w:rPr>
                <w:lang w:val="en-US"/>
              </w:rPr>
            </w:pPr>
            <w:r w:rsidRPr="009D6B27">
              <w:rPr>
                <w:lang w:val="en-US"/>
              </w:rPr>
              <w:t xml:space="preserve">Master data </w:t>
            </w:r>
            <w:proofErr w:type="gramStart"/>
            <w:r w:rsidRPr="009D6B27">
              <w:rPr>
                <w:lang w:val="en-US"/>
              </w:rPr>
              <w:t>are made</w:t>
            </w:r>
            <w:proofErr w:type="gramEnd"/>
            <w:r w:rsidRPr="009D6B27">
              <w:rPr>
                <w:lang w:val="en-US"/>
              </w:rPr>
              <w:t xml:space="preserve"> available for </w:t>
            </w:r>
            <w:r w:rsidR="0062546E">
              <w:rPr>
                <w:lang w:val="en-US"/>
              </w:rPr>
              <w:t>DisCo</w:t>
            </w:r>
            <w:r>
              <w:rPr>
                <w:lang w:val="en-US"/>
              </w:rPr>
              <w:t>.</w:t>
            </w:r>
          </w:p>
          <w:p w14:paraId="0EDC5312" w14:textId="66FCE2B6" w:rsidR="009469DB" w:rsidRPr="009469DB" w:rsidRDefault="009469DB" w:rsidP="009469DB">
            <w:pPr>
              <w:rPr>
                <w:lang w:val="en-US"/>
              </w:rPr>
            </w:pPr>
            <w:r w:rsidRPr="00964A6D">
              <w:rPr>
                <w:lang w:val="en-US"/>
              </w:rPr>
              <w:t xml:space="preserve">It is </w:t>
            </w:r>
            <w:r>
              <w:rPr>
                <w:lang w:val="en-US"/>
              </w:rPr>
              <w:t>possible to see</w:t>
            </w:r>
            <w:r w:rsidRPr="00964A6D">
              <w:rPr>
                <w:lang w:val="en-US"/>
              </w:rPr>
              <w:t xml:space="preserve"> </w:t>
            </w:r>
            <w:r>
              <w:rPr>
                <w:lang w:val="en-US"/>
              </w:rPr>
              <w:t xml:space="preserve">on </w:t>
            </w:r>
            <w:r w:rsidRPr="00964A6D">
              <w:rPr>
                <w:lang w:val="en-US"/>
              </w:rPr>
              <w:t xml:space="preserve">what </w:t>
            </w:r>
            <w:proofErr w:type="gramStart"/>
            <w:r w:rsidRPr="00964A6D">
              <w:rPr>
                <w:lang w:val="en-US"/>
              </w:rPr>
              <w:t>day which master data</w:t>
            </w:r>
            <w:proofErr w:type="gramEnd"/>
            <w:r w:rsidRPr="00964A6D">
              <w:rPr>
                <w:lang w:val="en-US"/>
              </w:rPr>
              <w:t xml:space="preserve"> version was </w:t>
            </w:r>
            <w:r>
              <w:rPr>
                <w:lang w:val="en-US"/>
              </w:rPr>
              <w:t xml:space="preserve">made </w:t>
            </w:r>
            <w:r w:rsidRPr="00964A6D">
              <w:rPr>
                <w:lang w:val="en-US"/>
              </w:rPr>
              <w:t>available.</w:t>
            </w:r>
          </w:p>
        </w:tc>
      </w:tr>
    </w:tbl>
    <w:p w14:paraId="70463454" w14:textId="77777777" w:rsidR="00930477" w:rsidRPr="009469DB" w:rsidRDefault="00930477">
      <w:pPr>
        <w:rPr>
          <w:lang w:val="en-US"/>
        </w:rPr>
      </w:pPr>
    </w:p>
    <w:tbl>
      <w:tblPr>
        <w:tblW w:w="4891" w:type="pct"/>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2238"/>
        <w:gridCol w:w="2008"/>
        <w:gridCol w:w="2938"/>
        <w:gridCol w:w="1959"/>
        <w:gridCol w:w="996"/>
      </w:tblGrid>
      <w:tr w:rsidR="00930477" w:rsidRPr="003B790D" w14:paraId="66D40C9D" w14:textId="77777777" w:rsidTr="00372DC7">
        <w:tc>
          <w:tcPr>
            <w:tcW w:w="1104" w:type="pct"/>
            <w:tcBorders>
              <w:top w:val="single" w:sz="4" w:space="0" w:color="C0C0C0"/>
              <w:left w:val="single" w:sz="4" w:space="0" w:color="C0C0C0"/>
              <w:bottom w:val="single" w:sz="4" w:space="0" w:color="C0C0C0"/>
              <w:right w:val="single" w:sz="4" w:space="0" w:color="C0C0C0"/>
            </w:tcBorders>
            <w:shd w:val="clear" w:color="auto" w:fill="D9D9D9"/>
          </w:tcPr>
          <w:p w14:paraId="50527446" w14:textId="77777777" w:rsidR="00930477" w:rsidRPr="003B790D" w:rsidRDefault="00930477" w:rsidP="00372DC7">
            <w:pPr>
              <w:rPr>
                <w:b/>
                <w:sz w:val="18"/>
                <w:szCs w:val="18"/>
              </w:rPr>
            </w:pPr>
            <w:r w:rsidRPr="003B790D">
              <w:rPr>
                <w:b/>
                <w:sz w:val="18"/>
                <w:szCs w:val="18"/>
              </w:rPr>
              <w:t>F</w:t>
            </w:r>
            <w:r>
              <w:rPr>
                <w:b/>
                <w:sz w:val="18"/>
                <w:szCs w:val="18"/>
              </w:rPr>
              <w:t>aFo-1-2</w:t>
            </w:r>
          </w:p>
        </w:tc>
        <w:tc>
          <w:tcPr>
            <w:tcW w:w="3896" w:type="pct"/>
            <w:gridSpan w:val="4"/>
            <w:tcBorders>
              <w:top w:val="single" w:sz="4" w:space="0" w:color="C0C0C0"/>
              <w:left w:val="single" w:sz="4" w:space="0" w:color="C0C0C0"/>
              <w:bottom w:val="single" w:sz="4" w:space="0" w:color="C0C0C0"/>
              <w:right w:val="single" w:sz="4" w:space="0" w:color="C0C0C0"/>
            </w:tcBorders>
            <w:shd w:val="clear" w:color="auto" w:fill="D9D9D9"/>
          </w:tcPr>
          <w:p w14:paraId="064381B7" w14:textId="5BDD381F" w:rsidR="00930477" w:rsidRPr="003B790D" w:rsidRDefault="00E31259" w:rsidP="00372DC7">
            <w:pPr>
              <w:rPr>
                <w:b/>
                <w:sz w:val="18"/>
                <w:szCs w:val="18"/>
              </w:rPr>
            </w:pPr>
            <w:r>
              <w:rPr>
                <w:b/>
                <w:sz w:val="18"/>
                <w:szCs w:val="18"/>
              </w:rPr>
              <w:t>Provide</w:t>
            </w:r>
            <w:r w:rsidR="00FB1EC3">
              <w:rPr>
                <w:b/>
                <w:sz w:val="18"/>
                <w:szCs w:val="18"/>
              </w:rPr>
              <w:t xml:space="preserve"> </w:t>
            </w:r>
            <w:r>
              <w:rPr>
                <w:b/>
                <w:sz w:val="18"/>
                <w:szCs w:val="18"/>
              </w:rPr>
              <w:t>A</w:t>
            </w:r>
            <w:r w:rsidR="00FB1EC3">
              <w:rPr>
                <w:b/>
                <w:sz w:val="18"/>
                <w:szCs w:val="18"/>
              </w:rPr>
              <w:t>dress data</w:t>
            </w:r>
            <w:r w:rsidR="00C30185">
              <w:rPr>
                <w:b/>
                <w:sz w:val="18"/>
                <w:szCs w:val="18"/>
              </w:rPr>
              <w:t xml:space="preserve"> </w:t>
            </w:r>
          </w:p>
        </w:tc>
      </w:tr>
      <w:tr w:rsidR="00930477" w:rsidRPr="003B790D" w14:paraId="1DE04CDC" w14:textId="77777777" w:rsidTr="00372DC7">
        <w:tc>
          <w:tcPr>
            <w:tcW w:w="1104" w:type="pct"/>
            <w:vMerge w:val="restart"/>
            <w:tcBorders>
              <w:top w:val="single" w:sz="4" w:space="0" w:color="C0C0C0"/>
              <w:left w:val="single" w:sz="4" w:space="0" w:color="C0C0C0"/>
              <w:right w:val="single" w:sz="4" w:space="0" w:color="C0C0C0"/>
            </w:tcBorders>
            <w:shd w:val="clear" w:color="auto" w:fill="F2F2F2"/>
          </w:tcPr>
          <w:p w14:paraId="6FF4D9A5" w14:textId="49DED030" w:rsidR="00930477" w:rsidRPr="003B790D" w:rsidRDefault="00990D45" w:rsidP="00372DC7">
            <w:pPr>
              <w:rPr>
                <w:b/>
                <w:sz w:val="18"/>
                <w:szCs w:val="18"/>
              </w:rPr>
            </w:pPr>
            <w:r>
              <w:rPr>
                <w:b/>
                <w:sz w:val="16"/>
                <w:szCs w:val="16"/>
              </w:rPr>
              <w:t>Categorization</w:t>
            </w:r>
            <w:r w:rsidR="00930477" w:rsidRPr="003B790D" w:rsidDel="00AF399A">
              <w:rPr>
                <w:b/>
                <w:sz w:val="18"/>
                <w:szCs w:val="18"/>
              </w:rPr>
              <w:t xml:space="preserve"> </w:t>
            </w: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1F4E7D63" w14:textId="56279697" w:rsidR="00930477" w:rsidRPr="003B790D" w:rsidRDefault="00990D45" w:rsidP="00372DC7">
            <w:pPr>
              <w:tabs>
                <w:tab w:val="left" w:pos="3152"/>
              </w:tabs>
              <w:rPr>
                <w:sz w:val="18"/>
                <w:szCs w:val="18"/>
              </w:rPr>
            </w:pPr>
            <w:r>
              <w:rPr>
                <w:b/>
                <w:sz w:val="16"/>
                <w:szCs w:val="16"/>
              </w:rPr>
              <w:t>Person in charge</w:t>
            </w:r>
            <w:r w:rsidR="00930477" w:rsidRPr="003B790D" w:rsidDel="00017BF7">
              <w:rPr>
                <w:sz w:val="18"/>
                <w:szCs w:val="18"/>
              </w:rPr>
              <w:t xml:space="preserve"> </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212D0EEA" w14:textId="77777777" w:rsidR="00930477" w:rsidRPr="003B790D" w:rsidRDefault="00930477" w:rsidP="00372DC7">
            <w:r>
              <w:t>STK-</w:t>
            </w:r>
            <w:r w:rsidR="00AF2B52">
              <w:t>20</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58A1F994" w14:textId="77777777" w:rsidR="00930477" w:rsidRPr="003B790D" w:rsidRDefault="00930477" w:rsidP="00372DC7">
            <w:r w:rsidRPr="003B790D">
              <w:rPr>
                <w:b/>
                <w:sz w:val="16"/>
                <w:szCs w:val="16"/>
              </w:rPr>
              <w:t>Version</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58F0830C" w14:textId="77777777" w:rsidR="00930477" w:rsidRPr="003B790D" w:rsidRDefault="00930477" w:rsidP="00372DC7">
            <w:r w:rsidRPr="003B790D">
              <w:t>1</w:t>
            </w:r>
          </w:p>
        </w:tc>
      </w:tr>
      <w:tr w:rsidR="00930477" w:rsidRPr="003B790D" w14:paraId="33E25282" w14:textId="77777777" w:rsidTr="00372DC7">
        <w:tc>
          <w:tcPr>
            <w:tcW w:w="1104" w:type="pct"/>
            <w:vMerge/>
            <w:tcBorders>
              <w:left w:val="single" w:sz="4" w:space="0" w:color="C0C0C0"/>
              <w:right w:val="single" w:sz="4" w:space="0" w:color="C0C0C0"/>
            </w:tcBorders>
            <w:shd w:val="clear" w:color="auto" w:fill="F2F2F2"/>
          </w:tcPr>
          <w:p w14:paraId="40F1642C" w14:textId="77777777" w:rsidR="00930477" w:rsidRPr="003B790D" w:rsidRDefault="00930477" w:rsidP="00372DC7">
            <w:pPr>
              <w:rPr>
                <w:b/>
                <w:sz w:val="18"/>
                <w:szCs w:val="18"/>
              </w:rPr>
            </w:pP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079CB412" w14:textId="68492050" w:rsidR="00930477" w:rsidRPr="003B790D" w:rsidRDefault="00990D45" w:rsidP="00372DC7">
            <w:pPr>
              <w:tabs>
                <w:tab w:val="left" w:pos="3152"/>
              </w:tabs>
              <w:rPr>
                <w:sz w:val="18"/>
                <w:szCs w:val="18"/>
              </w:rPr>
            </w:pPr>
            <w:r>
              <w:rPr>
                <w:b/>
                <w:sz w:val="16"/>
                <w:szCs w:val="16"/>
              </w:rPr>
              <w:t>Priority</w:t>
            </w:r>
            <w:r w:rsidR="00930477" w:rsidRPr="003B790D">
              <w:rPr>
                <w:b/>
                <w:sz w:val="16"/>
                <w:szCs w:val="16"/>
              </w:rPr>
              <w:t xml:space="preserve"> </w:t>
            </w:r>
            <w:r w:rsidR="00930477" w:rsidRPr="003B790D">
              <w:rPr>
                <w:sz w:val="12"/>
                <w:szCs w:val="12"/>
              </w:rPr>
              <w:t>(M / K)</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21B4BFFA" w14:textId="77777777" w:rsidR="00930477" w:rsidRPr="003B790D" w:rsidRDefault="00930477" w:rsidP="00372DC7">
            <w:r w:rsidRPr="003B790D">
              <w:t>M</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2E359E75" w14:textId="77777777" w:rsidR="00930477" w:rsidRPr="003B790D" w:rsidRDefault="00930477" w:rsidP="00372DC7">
            <w:r w:rsidRPr="003B790D">
              <w:rPr>
                <w:b/>
                <w:sz w:val="16"/>
                <w:szCs w:val="16"/>
              </w:rPr>
              <w:t xml:space="preserve">Status </w:t>
            </w:r>
            <w:r w:rsidRPr="003B790D">
              <w:rPr>
                <w:sz w:val="12"/>
                <w:szCs w:val="12"/>
              </w:rPr>
              <w:t>(OK / NOK)</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5A0CB0AA" w14:textId="11A8B64B" w:rsidR="00930477" w:rsidRPr="003B790D" w:rsidRDefault="00930477" w:rsidP="00372DC7">
            <w:r w:rsidRPr="003B790D">
              <w:t>OK</w:t>
            </w:r>
          </w:p>
        </w:tc>
      </w:tr>
      <w:tr w:rsidR="00930477" w:rsidRPr="003B790D" w14:paraId="21F4E808" w14:textId="77777777" w:rsidTr="00372DC7">
        <w:tc>
          <w:tcPr>
            <w:tcW w:w="1104" w:type="pct"/>
            <w:tcBorders>
              <w:top w:val="single" w:sz="4" w:space="0" w:color="C0C0C0"/>
              <w:left w:val="single" w:sz="4" w:space="0" w:color="C0C0C0"/>
              <w:bottom w:val="single" w:sz="4" w:space="0" w:color="C0C0C0"/>
              <w:right w:val="single" w:sz="4" w:space="0" w:color="C0C0C0"/>
            </w:tcBorders>
            <w:hideMark/>
          </w:tcPr>
          <w:p w14:paraId="0C841C86" w14:textId="1E67D881" w:rsidR="00930477" w:rsidRPr="003B790D" w:rsidRDefault="00123BF1" w:rsidP="00372DC7">
            <w:r>
              <w:t>Use case diagram</w:t>
            </w:r>
          </w:p>
        </w:tc>
        <w:tc>
          <w:tcPr>
            <w:tcW w:w="3896" w:type="pct"/>
            <w:gridSpan w:val="4"/>
            <w:tcBorders>
              <w:top w:val="single" w:sz="4" w:space="0" w:color="C0C0C0"/>
              <w:left w:val="single" w:sz="4" w:space="0" w:color="C0C0C0"/>
              <w:bottom w:val="single" w:sz="4" w:space="0" w:color="C0C0C0"/>
              <w:right w:val="single" w:sz="4" w:space="0" w:color="C0C0C0"/>
            </w:tcBorders>
            <w:hideMark/>
          </w:tcPr>
          <w:p w14:paraId="4346E53F" w14:textId="77777777" w:rsidR="00930477" w:rsidRDefault="00930477" w:rsidP="00372DC7"/>
          <w:p w14:paraId="11D56DF1" w14:textId="66742D79" w:rsidR="00930477" w:rsidRDefault="00D12063" w:rsidP="00372DC7">
            <w:r>
              <w:object w:dxaOrig="10236" w:dyaOrig="2977" w14:anchorId="0784E0DB">
                <v:shape id="_x0000_i1030" type="#_x0000_t75" style="width:392.25pt;height:114pt" o:ole="">
                  <v:imagedata r:id="rId25" o:title=""/>
                </v:shape>
                <o:OLEObject Type="Embed" ProgID="Visio.Drawing.11" ShapeID="_x0000_i1030" DrawAspect="Content" ObjectID="_1568465730" r:id="rId26"/>
              </w:object>
            </w:r>
          </w:p>
          <w:p w14:paraId="43E7780A" w14:textId="77777777" w:rsidR="00930477" w:rsidRPr="003B790D" w:rsidRDefault="00930477" w:rsidP="00372DC7"/>
        </w:tc>
      </w:tr>
      <w:tr w:rsidR="00FB1EC3" w:rsidRPr="00FE7A68" w14:paraId="6FC8016A" w14:textId="77777777" w:rsidTr="00372DC7">
        <w:tc>
          <w:tcPr>
            <w:tcW w:w="1104" w:type="pct"/>
          </w:tcPr>
          <w:p w14:paraId="4B7650EC" w14:textId="60629AB4" w:rsidR="00FB1EC3" w:rsidRPr="003B790D" w:rsidRDefault="00990D45" w:rsidP="00FB1EC3">
            <w:r>
              <w:t>Short description</w:t>
            </w:r>
          </w:p>
        </w:tc>
        <w:tc>
          <w:tcPr>
            <w:tcW w:w="3896" w:type="pct"/>
            <w:gridSpan w:val="4"/>
          </w:tcPr>
          <w:p w14:paraId="150B5BA8" w14:textId="50BEECD4" w:rsidR="00FB1EC3" w:rsidRPr="00FB1EC3" w:rsidRDefault="00FB1EC3" w:rsidP="00FB1EC3">
            <w:pPr>
              <w:rPr>
                <w:lang w:val="en-US"/>
              </w:rPr>
            </w:pPr>
            <w:r w:rsidRPr="006B2F2B">
              <w:rPr>
                <w:lang w:val="en-US"/>
              </w:rPr>
              <w:t xml:space="preserve">Master data from </w:t>
            </w:r>
            <w:r>
              <w:rPr>
                <w:lang w:val="en-US"/>
              </w:rPr>
              <w:t>ZUBOFI (address data)</w:t>
            </w:r>
            <w:r w:rsidRPr="006B2F2B">
              <w:rPr>
                <w:lang w:val="en-US"/>
              </w:rPr>
              <w:t xml:space="preserve"> </w:t>
            </w:r>
            <w:proofErr w:type="gramStart"/>
            <w:r w:rsidRPr="006B2F2B">
              <w:rPr>
                <w:lang w:val="en-US"/>
              </w:rPr>
              <w:t>are made</w:t>
            </w:r>
            <w:proofErr w:type="gramEnd"/>
            <w:r w:rsidRPr="006B2F2B">
              <w:rPr>
                <w:lang w:val="en-US"/>
              </w:rPr>
              <w:t xml:space="preserve"> available for </w:t>
            </w:r>
            <w:r w:rsidR="0062546E">
              <w:rPr>
                <w:lang w:val="en-US"/>
              </w:rPr>
              <w:t>DisCo</w:t>
            </w:r>
            <w:r w:rsidR="00E31259">
              <w:rPr>
                <w:lang w:val="en-US"/>
              </w:rPr>
              <w:t xml:space="preserve">. This are streetname, housenumber, ZIP-Code, locations, aliases to street and locations, </w:t>
            </w:r>
            <w:proofErr w:type="gramStart"/>
            <w:r w:rsidR="00E31259">
              <w:rPr>
                <w:lang w:val="en-US"/>
              </w:rPr>
              <w:t>streetnumber  and</w:t>
            </w:r>
            <w:proofErr w:type="gramEnd"/>
            <w:r w:rsidR="00E31259">
              <w:rPr>
                <w:lang w:val="en-US"/>
              </w:rPr>
              <w:t xml:space="preserve"> Hauskey.</w:t>
            </w:r>
          </w:p>
        </w:tc>
      </w:tr>
      <w:tr w:rsidR="00FB1EC3" w:rsidRPr="003B790D" w14:paraId="4C9A3978" w14:textId="77777777" w:rsidTr="00372DC7">
        <w:tc>
          <w:tcPr>
            <w:tcW w:w="1104" w:type="pct"/>
          </w:tcPr>
          <w:p w14:paraId="66EB20FD" w14:textId="60CA7EC9" w:rsidR="00FB1EC3" w:rsidRPr="003B790D" w:rsidRDefault="00990D45" w:rsidP="00FB1EC3">
            <w:r>
              <w:t>Actor</w:t>
            </w:r>
          </w:p>
        </w:tc>
        <w:tc>
          <w:tcPr>
            <w:tcW w:w="3896" w:type="pct"/>
            <w:gridSpan w:val="4"/>
          </w:tcPr>
          <w:p w14:paraId="655D6FE3" w14:textId="1599CD39" w:rsidR="00FB1EC3" w:rsidRPr="003B790D" w:rsidRDefault="0062546E" w:rsidP="00FB1EC3">
            <w:r>
              <w:t>DisCo</w:t>
            </w:r>
            <w:r w:rsidR="00FB1EC3">
              <w:t>-SMT-Scheduler</w:t>
            </w:r>
          </w:p>
        </w:tc>
      </w:tr>
      <w:tr w:rsidR="00FB1EC3" w:rsidRPr="00FE7A68" w14:paraId="7E7D4839" w14:textId="77777777" w:rsidTr="00372DC7">
        <w:tc>
          <w:tcPr>
            <w:tcW w:w="1104" w:type="pct"/>
          </w:tcPr>
          <w:p w14:paraId="539BA0E9" w14:textId="579FC21A" w:rsidR="00FB1EC3" w:rsidRPr="003B790D" w:rsidRDefault="00154B90" w:rsidP="00FB1EC3">
            <w:r>
              <w:t>Triggering event</w:t>
            </w:r>
          </w:p>
        </w:tc>
        <w:tc>
          <w:tcPr>
            <w:tcW w:w="3896" w:type="pct"/>
            <w:gridSpan w:val="4"/>
          </w:tcPr>
          <w:p w14:paraId="1478EF34" w14:textId="47906C9D" w:rsidR="00FB1EC3" w:rsidRPr="00FB1EC3" w:rsidRDefault="00FB1EC3" w:rsidP="00E31259">
            <w:pPr>
              <w:rPr>
                <w:lang w:val="en-US"/>
              </w:rPr>
            </w:pPr>
            <w:r w:rsidRPr="006B2F2B">
              <w:rPr>
                <w:lang w:val="en-US"/>
              </w:rPr>
              <w:t xml:space="preserve">Scheduler </w:t>
            </w:r>
            <w:r w:rsidR="00E31259">
              <w:rPr>
                <w:lang w:val="en-US"/>
              </w:rPr>
              <w:t>fetch</w:t>
            </w:r>
            <w:r w:rsidR="00E31259" w:rsidRPr="006B2F2B">
              <w:rPr>
                <w:lang w:val="en-US"/>
              </w:rPr>
              <w:t xml:space="preserve"> </w:t>
            </w:r>
            <w:r w:rsidRPr="006B2F2B">
              <w:rPr>
                <w:lang w:val="en-US"/>
              </w:rPr>
              <w:t>data from SMT</w:t>
            </w:r>
          </w:p>
        </w:tc>
      </w:tr>
      <w:tr w:rsidR="00FB1EC3" w:rsidRPr="003B790D" w14:paraId="1C4D09B3" w14:textId="77777777" w:rsidTr="00372DC7">
        <w:tc>
          <w:tcPr>
            <w:tcW w:w="1104" w:type="pct"/>
          </w:tcPr>
          <w:p w14:paraId="2748A49A" w14:textId="3A475983" w:rsidR="00FB1EC3" w:rsidRPr="003B790D" w:rsidRDefault="00990D45" w:rsidP="00FB1EC3">
            <w:r>
              <w:t>Precondition</w:t>
            </w:r>
          </w:p>
        </w:tc>
        <w:tc>
          <w:tcPr>
            <w:tcW w:w="3896" w:type="pct"/>
            <w:gridSpan w:val="4"/>
          </w:tcPr>
          <w:p w14:paraId="28DF5F05" w14:textId="4A830137" w:rsidR="00FB1EC3" w:rsidRPr="003B790D" w:rsidRDefault="00FB1EC3" w:rsidP="00FB1EC3">
            <w:r>
              <w:t>SMT is available</w:t>
            </w:r>
          </w:p>
        </w:tc>
      </w:tr>
      <w:tr w:rsidR="00930477" w:rsidRPr="003B790D" w14:paraId="36696D93" w14:textId="77777777" w:rsidTr="00372DC7">
        <w:tc>
          <w:tcPr>
            <w:tcW w:w="1104" w:type="pct"/>
          </w:tcPr>
          <w:p w14:paraId="5279EB6C" w14:textId="2687B145" w:rsidR="00930477" w:rsidRPr="003B790D" w:rsidRDefault="00123BF1" w:rsidP="00372DC7">
            <w:r>
              <w:t>Diagram</w:t>
            </w:r>
          </w:p>
          <w:p w14:paraId="2A496E72" w14:textId="2759D527" w:rsidR="00930477" w:rsidRPr="003B790D" w:rsidRDefault="00930477" w:rsidP="00372DC7">
            <w:r w:rsidRPr="003B790D">
              <w:t>(</w:t>
            </w:r>
            <w:r w:rsidR="00990D45">
              <w:t>Recommended</w:t>
            </w:r>
            <w:r w:rsidRPr="003B790D">
              <w:t>)</w:t>
            </w:r>
          </w:p>
        </w:tc>
        <w:tc>
          <w:tcPr>
            <w:tcW w:w="3896" w:type="pct"/>
            <w:gridSpan w:val="4"/>
          </w:tcPr>
          <w:p w14:paraId="5E1EC794" w14:textId="77777777" w:rsidR="00930477" w:rsidRDefault="00930477" w:rsidP="00372DC7"/>
          <w:p w14:paraId="5DDB737F" w14:textId="65E87589" w:rsidR="00930477" w:rsidRDefault="002A0F6C" w:rsidP="00372DC7">
            <w:r>
              <w:object w:dxaOrig="6262" w:dyaOrig="3682" w14:anchorId="157C8AE0">
                <v:shape id="_x0000_i1031" type="#_x0000_t75" style="width:312.75pt;height:184.5pt" o:ole="">
                  <v:imagedata r:id="rId27" o:title=""/>
                </v:shape>
                <o:OLEObject Type="Embed" ProgID="Visio.Drawing.11" ShapeID="_x0000_i1031" DrawAspect="Content" ObjectID="_1568465731" r:id="rId28"/>
              </w:object>
            </w:r>
          </w:p>
          <w:p w14:paraId="46EABD35" w14:textId="77777777" w:rsidR="00930477" w:rsidRPr="007F57B1" w:rsidRDefault="00930477" w:rsidP="00372DC7"/>
        </w:tc>
      </w:tr>
      <w:tr w:rsidR="00930477" w:rsidRPr="00FE7A68" w14:paraId="6883EDFB" w14:textId="77777777" w:rsidTr="00372DC7">
        <w:tc>
          <w:tcPr>
            <w:tcW w:w="1104" w:type="pct"/>
          </w:tcPr>
          <w:p w14:paraId="059D79A5" w14:textId="27660C9D" w:rsidR="00930477" w:rsidRPr="003B790D" w:rsidRDefault="00990D45" w:rsidP="00372DC7">
            <w:r>
              <w:t>Standard process</w:t>
            </w:r>
          </w:p>
        </w:tc>
        <w:tc>
          <w:tcPr>
            <w:tcW w:w="3896" w:type="pct"/>
            <w:gridSpan w:val="4"/>
          </w:tcPr>
          <w:p w14:paraId="30C12D66" w14:textId="43F4203E" w:rsidR="00D141AE" w:rsidRPr="006B2F2B" w:rsidRDefault="00D141AE" w:rsidP="00D141AE">
            <w:pPr>
              <w:rPr>
                <w:lang w:val="en-US"/>
              </w:rPr>
            </w:pPr>
            <w:r w:rsidRPr="006B2F2B">
              <w:rPr>
                <w:lang w:val="en-US"/>
              </w:rPr>
              <w:t xml:space="preserve">A scheduler starts regularly, every </w:t>
            </w:r>
            <w:r w:rsidR="00BE4E70">
              <w:rPr>
                <w:lang w:val="en-US"/>
              </w:rPr>
              <w:t>sun</w:t>
            </w:r>
            <w:r w:rsidRPr="006B2F2B">
              <w:rPr>
                <w:lang w:val="en-US"/>
              </w:rPr>
              <w:t>day at 02:</w:t>
            </w:r>
            <w:r w:rsidR="002A0F6C">
              <w:rPr>
                <w:lang w:val="en-US"/>
              </w:rPr>
              <w:t>3</w:t>
            </w:r>
            <w:r w:rsidRPr="006B2F2B">
              <w:rPr>
                <w:lang w:val="en-US"/>
              </w:rPr>
              <w:t xml:space="preserve">0 CET to search on SMT </w:t>
            </w:r>
            <w:r>
              <w:rPr>
                <w:lang w:val="en-US"/>
              </w:rPr>
              <w:t>for</w:t>
            </w:r>
            <w:r w:rsidRPr="006B2F2B">
              <w:rPr>
                <w:lang w:val="en-US"/>
              </w:rPr>
              <w:t xml:space="preserve"> </w:t>
            </w:r>
            <w:r>
              <w:rPr>
                <w:lang w:val="en-US"/>
              </w:rPr>
              <w:t>ZUBOFI</w:t>
            </w:r>
            <w:r w:rsidRPr="006B2F2B">
              <w:rPr>
                <w:lang w:val="en-US"/>
              </w:rPr>
              <w:t xml:space="preserve"> data.</w:t>
            </w:r>
          </w:p>
          <w:p w14:paraId="7DF7822F" w14:textId="5543D39A" w:rsidR="00D141AE" w:rsidRPr="006B2F2B" w:rsidRDefault="00D141AE" w:rsidP="00D141AE">
            <w:pPr>
              <w:rPr>
                <w:lang w:val="en-US"/>
              </w:rPr>
            </w:pPr>
            <w:r w:rsidRPr="006B2F2B">
              <w:rPr>
                <w:lang w:val="en-US"/>
              </w:rPr>
              <w:t xml:space="preserve">If new data </w:t>
            </w:r>
            <w:r>
              <w:rPr>
                <w:lang w:val="en-US"/>
              </w:rPr>
              <w:t xml:space="preserve">are available, they willl </w:t>
            </w:r>
            <w:r w:rsidRPr="006B2F2B">
              <w:rPr>
                <w:lang w:val="en-US"/>
              </w:rPr>
              <w:t>be copied into a database.</w:t>
            </w:r>
            <w:r w:rsidR="0062621E">
              <w:rPr>
                <w:lang w:val="en-US"/>
              </w:rPr>
              <w:t xml:space="preserve"> New datas are available if there at SMT in directory </w:t>
            </w:r>
            <w:r w:rsidR="001A1A05" w:rsidRPr="00933CFA">
              <w:rPr>
                <w:lang w:val="en-US"/>
              </w:rPr>
              <w:t>&lt;ZUBOFI</w:t>
            </w:r>
            <w:r w:rsidR="00320873" w:rsidRPr="00933CFA">
              <w:rPr>
                <w:lang w:val="en-US"/>
              </w:rPr>
              <w:t>_DISCO</w:t>
            </w:r>
            <w:r w:rsidR="00B517AC" w:rsidRPr="00933CFA">
              <w:rPr>
                <w:lang w:val="en-US"/>
              </w:rPr>
              <w:t>\01_Aktiv</w:t>
            </w:r>
            <w:proofErr w:type="gramStart"/>
            <w:r w:rsidR="001A1A05" w:rsidRPr="00933CFA">
              <w:rPr>
                <w:lang w:val="en-US"/>
              </w:rPr>
              <w:t xml:space="preserve">&gt; </w:t>
            </w:r>
            <w:r w:rsidR="0062621E" w:rsidRPr="00933CFA">
              <w:rPr>
                <w:lang w:val="en-US"/>
              </w:rPr>
              <w:t xml:space="preserve"> datas</w:t>
            </w:r>
            <w:proofErr w:type="gramEnd"/>
            <w:r w:rsidR="0062621E" w:rsidRPr="00933CFA">
              <w:rPr>
                <w:lang w:val="en-US"/>
              </w:rPr>
              <w:t xml:space="preserve"> with actual date (Filenames </w:t>
            </w:r>
            <w:r w:rsidR="00DF0D62" w:rsidRPr="00933CFA">
              <w:rPr>
                <w:lang w:val="en-US"/>
              </w:rPr>
              <w:t>as example PL.ZUBOFI_ADR_provide_SE-S-SPO_V0100_17052016115506_158_20160517.xml</w:t>
            </w:r>
            <w:r w:rsidR="0062621E" w:rsidRPr="00933CFA">
              <w:rPr>
                <w:lang w:val="en-US"/>
              </w:rPr>
              <w:t xml:space="preserve"> contain the actual date).</w:t>
            </w:r>
          </w:p>
          <w:p w14:paraId="1B4A4701" w14:textId="77777777" w:rsidR="00D141AE" w:rsidRPr="006B2F2B" w:rsidRDefault="00D141AE" w:rsidP="00D141AE">
            <w:pPr>
              <w:rPr>
                <w:lang w:val="en-US"/>
              </w:rPr>
            </w:pPr>
          </w:p>
          <w:p w14:paraId="0B92A3A5" w14:textId="174E126E" w:rsidR="00D141AE" w:rsidRDefault="00D141AE" w:rsidP="00D141AE">
            <w:pPr>
              <w:rPr>
                <w:lang w:val="en-US"/>
              </w:rPr>
            </w:pPr>
            <w:r>
              <w:rPr>
                <w:lang w:val="en-US"/>
              </w:rPr>
              <w:t>F</w:t>
            </w:r>
            <w:r w:rsidRPr="006B2F2B">
              <w:rPr>
                <w:lang w:val="en-US"/>
              </w:rPr>
              <w:t xml:space="preserve">ollowing tables of </w:t>
            </w:r>
            <w:r w:rsidR="00DD2D42">
              <w:rPr>
                <w:lang w:val="en-US"/>
              </w:rPr>
              <w:t>ZUBOFI</w:t>
            </w:r>
            <w:r w:rsidRPr="006B2F2B">
              <w:rPr>
                <w:lang w:val="en-US"/>
              </w:rPr>
              <w:t xml:space="preserve"> will be </w:t>
            </w:r>
            <w:r>
              <w:rPr>
                <w:lang w:val="en-US"/>
              </w:rPr>
              <w:t>provided</w:t>
            </w:r>
            <w:r w:rsidRPr="006B2F2B">
              <w:rPr>
                <w:lang w:val="en-US"/>
              </w:rPr>
              <w:t>:</w:t>
            </w:r>
          </w:p>
          <w:p w14:paraId="3D165711" w14:textId="77777777" w:rsidR="00930477" w:rsidRDefault="000D78C8" w:rsidP="00372DC7">
            <w:pPr>
              <w:pStyle w:val="Listenabsatz"/>
              <w:numPr>
                <w:ilvl w:val="0"/>
                <w:numId w:val="9"/>
              </w:numPr>
            </w:pPr>
            <w:r>
              <w:t>PLZ</w:t>
            </w:r>
          </w:p>
          <w:p w14:paraId="1D16EF1C" w14:textId="77777777" w:rsidR="00930477" w:rsidRDefault="000D78C8" w:rsidP="00372DC7">
            <w:pPr>
              <w:pStyle w:val="Listenabsatz"/>
              <w:numPr>
                <w:ilvl w:val="0"/>
                <w:numId w:val="9"/>
              </w:numPr>
            </w:pPr>
            <w:r>
              <w:t>LOK</w:t>
            </w:r>
          </w:p>
          <w:p w14:paraId="03EE55F4" w14:textId="69643227" w:rsidR="006C0FE9" w:rsidRDefault="006C0FE9" w:rsidP="00372DC7">
            <w:pPr>
              <w:pStyle w:val="Listenabsatz"/>
              <w:numPr>
                <w:ilvl w:val="0"/>
                <w:numId w:val="9"/>
              </w:numPr>
            </w:pPr>
            <w:r>
              <w:t>LOKA</w:t>
            </w:r>
          </w:p>
          <w:p w14:paraId="13DFC709" w14:textId="77777777" w:rsidR="000D78C8" w:rsidRDefault="000D78C8" w:rsidP="00372DC7">
            <w:pPr>
              <w:pStyle w:val="Listenabsatz"/>
              <w:numPr>
                <w:ilvl w:val="0"/>
                <w:numId w:val="9"/>
              </w:numPr>
            </w:pPr>
            <w:r>
              <w:t>ADR</w:t>
            </w:r>
          </w:p>
          <w:p w14:paraId="43E4EB11" w14:textId="401AD067" w:rsidR="006C0FE9" w:rsidRDefault="006C0FE9" w:rsidP="00372DC7">
            <w:pPr>
              <w:pStyle w:val="Listenabsatz"/>
              <w:numPr>
                <w:ilvl w:val="0"/>
                <w:numId w:val="9"/>
              </w:numPr>
            </w:pPr>
            <w:r>
              <w:t>AADR</w:t>
            </w:r>
          </w:p>
          <w:p w14:paraId="52788037" w14:textId="77777777" w:rsidR="00930477" w:rsidRPr="00BE63C4" w:rsidRDefault="00930477" w:rsidP="00372DC7"/>
          <w:p w14:paraId="73DBADC5" w14:textId="54327E3D" w:rsidR="00930477" w:rsidRPr="00933CFA" w:rsidRDefault="002A0F6C" w:rsidP="00372DC7">
            <w:pPr>
              <w:rPr>
                <w:lang w:val="en-US"/>
              </w:rPr>
            </w:pPr>
            <w:r w:rsidRPr="00933CFA">
              <w:rPr>
                <w:lang w:val="en-US"/>
              </w:rPr>
              <w:t xml:space="preserve">Content of data for Persons and Aliases see chapter </w:t>
            </w:r>
            <w:r w:rsidR="004C6150">
              <w:fldChar w:fldCharType="begin"/>
            </w:r>
            <w:r w:rsidR="004C6150" w:rsidRPr="00933CFA">
              <w:rPr>
                <w:lang w:val="en-US"/>
              </w:rPr>
              <w:instrText xml:space="preserve"> REF _Ref450919711 \r \h </w:instrText>
            </w:r>
            <w:r w:rsidR="004C6150">
              <w:fldChar w:fldCharType="separate"/>
            </w:r>
            <w:r w:rsidR="008F16BB" w:rsidRPr="00203F50">
              <w:rPr>
                <w:lang w:val="en-US"/>
              </w:rPr>
              <w:t>4.4.3</w:t>
            </w:r>
            <w:r w:rsidR="004C6150">
              <w:fldChar w:fldCharType="end"/>
            </w:r>
          </w:p>
          <w:p w14:paraId="0299FCCD" w14:textId="73138006" w:rsidR="00930477" w:rsidRPr="00D141AE" w:rsidRDefault="00930477" w:rsidP="00372DC7">
            <w:pPr>
              <w:rPr>
                <w:lang w:val="en-US"/>
              </w:rPr>
            </w:pPr>
          </w:p>
        </w:tc>
      </w:tr>
      <w:tr w:rsidR="00586BB2" w:rsidRPr="00FE7A68" w14:paraId="088CB8AE" w14:textId="77777777" w:rsidTr="00372DC7">
        <w:tc>
          <w:tcPr>
            <w:tcW w:w="1104" w:type="pct"/>
            <w:tcBorders>
              <w:top w:val="single" w:sz="4" w:space="0" w:color="C0C0C0"/>
              <w:left w:val="single" w:sz="4" w:space="0" w:color="C0C0C0"/>
              <w:bottom w:val="single" w:sz="4" w:space="0" w:color="C0C0C0"/>
              <w:right w:val="single" w:sz="4" w:space="0" w:color="C0C0C0"/>
            </w:tcBorders>
            <w:hideMark/>
          </w:tcPr>
          <w:p w14:paraId="284DA827" w14:textId="35118BFB" w:rsidR="00586BB2" w:rsidRPr="003B790D" w:rsidRDefault="00990D45" w:rsidP="00586BB2">
            <w:r>
              <w:t>Alternative</w:t>
            </w:r>
          </w:p>
        </w:tc>
        <w:tc>
          <w:tcPr>
            <w:tcW w:w="3896" w:type="pct"/>
            <w:gridSpan w:val="4"/>
            <w:tcBorders>
              <w:top w:val="single" w:sz="4" w:space="0" w:color="C0C0C0"/>
              <w:left w:val="single" w:sz="4" w:space="0" w:color="C0C0C0"/>
              <w:bottom w:val="single" w:sz="4" w:space="0" w:color="C0C0C0"/>
              <w:right w:val="single" w:sz="4" w:space="0" w:color="C0C0C0"/>
            </w:tcBorders>
            <w:hideMark/>
          </w:tcPr>
          <w:p w14:paraId="4638B536" w14:textId="2D40E649" w:rsidR="00586BB2" w:rsidRPr="00586BB2" w:rsidRDefault="00586BB2" w:rsidP="00586BB2">
            <w:pPr>
              <w:rPr>
                <w:lang w:val="en-US"/>
              </w:rPr>
            </w:pPr>
            <w:r w:rsidRPr="006519B1">
              <w:rPr>
                <w:lang w:val="en-US"/>
              </w:rPr>
              <w:t xml:space="preserve">The scheduler </w:t>
            </w:r>
            <w:proofErr w:type="gramStart"/>
            <w:r w:rsidRPr="006519B1">
              <w:rPr>
                <w:lang w:val="en-US"/>
              </w:rPr>
              <w:t>can be manually executed</w:t>
            </w:r>
            <w:proofErr w:type="gramEnd"/>
            <w:r>
              <w:rPr>
                <w:lang w:val="en-US"/>
              </w:rPr>
              <w:t xml:space="preserve"> at any time.</w:t>
            </w:r>
          </w:p>
        </w:tc>
      </w:tr>
      <w:tr w:rsidR="00586BB2" w:rsidRPr="00FE7A68" w14:paraId="5E44E6D8" w14:textId="77777777" w:rsidTr="00372DC7">
        <w:tc>
          <w:tcPr>
            <w:tcW w:w="1104" w:type="pct"/>
            <w:tcBorders>
              <w:top w:val="single" w:sz="4" w:space="0" w:color="C0C0C0"/>
              <w:left w:val="single" w:sz="4" w:space="0" w:color="C0C0C0"/>
              <w:bottom w:val="single" w:sz="4" w:space="0" w:color="C0C0C0"/>
              <w:right w:val="single" w:sz="4" w:space="0" w:color="C0C0C0"/>
            </w:tcBorders>
            <w:hideMark/>
          </w:tcPr>
          <w:p w14:paraId="19959972" w14:textId="5CBB9921" w:rsidR="00586BB2" w:rsidRPr="003B790D" w:rsidRDefault="00990D45" w:rsidP="00586BB2">
            <w:r>
              <w:t>Exceptions</w:t>
            </w:r>
          </w:p>
        </w:tc>
        <w:tc>
          <w:tcPr>
            <w:tcW w:w="3896" w:type="pct"/>
            <w:gridSpan w:val="4"/>
            <w:tcBorders>
              <w:top w:val="single" w:sz="4" w:space="0" w:color="C0C0C0"/>
              <w:left w:val="single" w:sz="4" w:space="0" w:color="C0C0C0"/>
              <w:bottom w:val="single" w:sz="4" w:space="0" w:color="C0C0C0"/>
              <w:right w:val="single" w:sz="4" w:space="0" w:color="C0C0C0"/>
            </w:tcBorders>
            <w:hideMark/>
          </w:tcPr>
          <w:p w14:paraId="01BDA9CD" w14:textId="77777777" w:rsidR="00586BB2" w:rsidRPr="00964A6D" w:rsidRDefault="00586BB2" w:rsidP="00586BB2">
            <w:pPr>
              <w:rPr>
                <w:lang w:val="en-US"/>
              </w:rPr>
            </w:pPr>
            <w:r w:rsidRPr="00964A6D">
              <w:rPr>
                <w:lang w:val="en-US"/>
              </w:rPr>
              <w:t xml:space="preserve">If new data are not available, then processing </w:t>
            </w:r>
            <w:proofErr w:type="gramStart"/>
            <w:r w:rsidRPr="00964A6D">
              <w:rPr>
                <w:lang w:val="en-US"/>
              </w:rPr>
              <w:t>is completed and prepared for the next run</w:t>
            </w:r>
            <w:proofErr w:type="gramEnd"/>
            <w:r w:rsidRPr="00964A6D">
              <w:rPr>
                <w:lang w:val="en-US"/>
              </w:rPr>
              <w:t>.</w:t>
            </w:r>
          </w:p>
          <w:p w14:paraId="108520B8" w14:textId="6427E15B" w:rsidR="00586BB2" w:rsidRPr="00586BB2" w:rsidRDefault="00586BB2" w:rsidP="00586BB2">
            <w:pPr>
              <w:rPr>
                <w:lang w:val="en-US"/>
              </w:rPr>
            </w:pPr>
            <w:r w:rsidRPr="00964A6D">
              <w:rPr>
                <w:lang w:val="en-US"/>
              </w:rPr>
              <w:t xml:space="preserve">There is a message that no new data </w:t>
            </w:r>
            <w:proofErr w:type="gramStart"/>
            <w:r w:rsidRPr="00964A6D">
              <w:rPr>
                <w:lang w:val="en-US"/>
              </w:rPr>
              <w:t>were found</w:t>
            </w:r>
            <w:proofErr w:type="gramEnd"/>
            <w:r w:rsidRPr="00964A6D">
              <w:rPr>
                <w:lang w:val="en-US"/>
              </w:rPr>
              <w:t>.</w:t>
            </w:r>
          </w:p>
        </w:tc>
      </w:tr>
      <w:tr w:rsidR="00586BB2" w:rsidRPr="00FE7A68" w14:paraId="20E5393A" w14:textId="77777777" w:rsidTr="00372DC7">
        <w:tc>
          <w:tcPr>
            <w:tcW w:w="1104" w:type="pct"/>
          </w:tcPr>
          <w:p w14:paraId="1458C88F" w14:textId="7737E54A" w:rsidR="00586BB2" w:rsidRPr="003B790D" w:rsidRDefault="00990D45" w:rsidP="00586BB2">
            <w:r>
              <w:t>Postcondition</w:t>
            </w:r>
            <w:r w:rsidR="00586BB2" w:rsidRPr="003B790D">
              <w:t xml:space="preserve"> (</w:t>
            </w:r>
            <w:r>
              <w:t>Result</w:t>
            </w:r>
            <w:r w:rsidR="00586BB2" w:rsidRPr="003B790D">
              <w:t>)</w:t>
            </w:r>
          </w:p>
        </w:tc>
        <w:tc>
          <w:tcPr>
            <w:tcW w:w="3896" w:type="pct"/>
            <w:gridSpan w:val="4"/>
          </w:tcPr>
          <w:p w14:paraId="58E4AFB9" w14:textId="114AB305" w:rsidR="00586BB2" w:rsidRPr="00586BB2" w:rsidRDefault="00586BB2" w:rsidP="00586BB2">
            <w:pPr>
              <w:rPr>
                <w:lang w:val="en-US"/>
              </w:rPr>
            </w:pPr>
            <w:r w:rsidRPr="00586BB2">
              <w:rPr>
                <w:lang w:val="en-US"/>
              </w:rPr>
              <w:t xml:space="preserve">Master data </w:t>
            </w:r>
            <w:proofErr w:type="gramStart"/>
            <w:r w:rsidRPr="00586BB2">
              <w:rPr>
                <w:lang w:val="en-US"/>
              </w:rPr>
              <w:t>are made</w:t>
            </w:r>
            <w:proofErr w:type="gramEnd"/>
            <w:r w:rsidRPr="00586BB2">
              <w:rPr>
                <w:lang w:val="en-US"/>
              </w:rPr>
              <w:t xml:space="preserve"> available for </w:t>
            </w:r>
            <w:r w:rsidR="0062546E">
              <w:rPr>
                <w:lang w:val="en-US"/>
              </w:rPr>
              <w:t>DisCo</w:t>
            </w:r>
            <w:r w:rsidRPr="00586BB2">
              <w:rPr>
                <w:lang w:val="en-US"/>
              </w:rPr>
              <w:t>.</w:t>
            </w:r>
          </w:p>
          <w:p w14:paraId="4621FC9F" w14:textId="58363D0C" w:rsidR="00586BB2" w:rsidRPr="00586BB2" w:rsidRDefault="00586BB2" w:rsidP="00586BB2">
            <w:pPr>
              <w:rPr>
                <w:lang w:val="en-US"/>
              </w:rPr>
            </w:pPr>
            <w:r w:rsidRPr="00964A6D">
              <w:rPr>
                <w:lang w:val="en-US"/>
              </w:rPr>
              <w:t xml:space="preserve">It is </w:t>
            </w:r>
            <w:r>
              <w:rPr>
                <w:lang w:val="en-US"/>
              </w:rPr>
              <w:t>possible to see</w:t>
            </w:r>
            <w:r w:rsidRPr="00964A6D">
              <w:rPr>
                <w:lang w:val="en-US"/>
              </w:rPr>
              <w:t xml:space="preserve"> </w:t>
            </w:r>
            <w:r>
              <w:rPr>
                <w:lang w:val="en-US"/>
              </w:rPr>
              <w:t xml:space="preserve">on </w:t>
            </w:r>
            <w:r w:rsidRPr="00964A6D">
              <w:rPr>
                <w:lang w:val="en-US"/>
              </w:rPr>
              <w:t xml:space="preserve">what </w:t>
            </w:r>
            <w:proofErr w:type="gramStart"/>
            <w:r w:rsidRPr="00964A6D">
              <w:rPr>
                <w:lang w:val="en-US"/>
              </w:rPr>
              <w:t>day which master data</w:t>
            </w:r>
            <w:proofErr w:type="gramEnd"/>
            <w:r w:rsidRPr="00964A6D">
              <w:rPr>
                <w:lang w:val="en-US"/>
              </w:rPr>
              <w:t xml:space="preserve"> version was </w:t>
            </w:r>
            <w:r>
              <w:rPr>
                <w:lang w:val="en-US"/>
              </w:rPr>
              <w:t xml:space="preserve">made </w:t>
            </w:r>
            <w:r w:rsidRPr="00964A6D">
              <w:rPr>
                <w:lang w:val="en-US"/>
              </w:rPr>
              <w:t>available.</w:t>
            </w:r>
          </w:p>
        </w:tc>
      </w:tr>
    </w:tbl>
    <w:p w14:paraId="14D13B44" w14:textId="77777777" w:rsidR="00823A59" w:rsidRPr="00586BB2" w:rsidRDefault="00823A59">
      <w:pPr>
        <w:rPr>
          <w:lang w:val="en-US"/>
        </w:rPr>
      </w:pPr>
    </w:p>
    <w:p w14:paraId="39DB6756" w14:textId="61325605" w:rsidR="00827B81" w:rsidRDefault="00827B81">
      <w:pPr>
        <w:rPr>
          <w:lang w:val="en-US"/>
        </w:rPr>
      </w:pPr>
      <w:r>
        <w:rPr>
          <w:lang w:val="en-US"/>
        </w:rPr>
        <w:br w:type="page"/>
      </w:r>
    </w:p>
    <w:p w14:paraId="631AD841" w14:textId="77777777" w:rsidR="00823A59" w:rsidRPr="00586BB2" w:rsidRDefault="00823A59">
      <w:pPr>
        <w:rPr>
          <w:lang w:val="en-US"/>
        </w:rPr>
      </w:pPr>
    </w:p>
    <w:tbl>
      <w:tblPr>
        <w:tblW w:w="4891" w:type="pct"/>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2238"/>
        <w:gridCol w:w="2008"/>
        <w:gridCol w:w="2938"/>
        <w:gridCol w:w="1959"/>
        <w:gridCol w:w="996"/>
      </w:tblGrid>
      <w:tr w:rsidR="00823A59" w:rsidRPr="003B790D" w14:paraId="7E8C120A" w14:textId="77777777" w:rsidTr="00372DC7">
        <w:tc>
          <w:tcPr>
            <w:tcW w:w="1104" w:type="pct"/>
            <w:tcBorders>
              <w:top w:val="single" w:sz="4" w:space="0" w:color="C0C0C0"/>
              <w:left w:val="single" w:sz="4" w:space="0" w:color="C0C0C0"/>
              <w:bottom w:val="single" w:sz="4" w:space="0" w:color="C0C0C0"/>
              <w:right w:val="single" w:sz="4" w:space="0" w:color="C0C0C0"/>
            </w:tcBorders>
            <w:shd w:val="clear" w:color="auto" w:fill="D9D9D9"/>
          </w:tcPr>
          <w:p w14:paraId="31181A98" w14:textId="77777777" w:rsidR="00823A59" w:rsidRPr="003B790D" w:rsidRDefault="00823A59" w:rsidP="00372DC7">
            <w:pPr>
              <w:rPr>
                <w:b/>
                <w:sz w:val="18"/>
                <w:szCs w:val="18"/>
              </w:rPr>
            </w:pPr>
            <w:r w:rsidRPr="003B790D">
              <w:rPr>
                <w:b/>
                <w:sz w:val="18"/>
                <w:szCs w:val="18"/>
              </w:rPr>
              <w:t>F</w:t>
            </w:r>
            <w:r>
              <w:rPr>
                <w:b/>
                <w:sz w:val="18"/>
                <w:szCs w:val="18"/>
              </w:rPr>
              <w:t>aFo-1-3</w:t>
            </w:r>
          </w:p>
        </w:tc>
        <w:tc>
          <w:tcPr>
            <w:tcW w:w="3896" w:type="pct"/>
            <w:gridSpan w:val="4"/>
            <w:tcBorders>
              <w:top w:val="single" w:sz="4" w:space="0" w:color="C0C0C0"/>
              <w:left w:val="single" w:sz="4" w:space="0" w:color="C0C0C0"/>
              <w:bottom w:val="single" w:sz="4" w:space="0" w:color="C0C0C0"/>
              <w:right w:val="single" w:sz="4" w:space="0" w:color="C0C0C0"/>
            </w:tcBorders>
            <w:shd w:val="clear" w:color="auto" w:fill="D9D9D9"/>
          </w:tcPr>
          <w:p w14:paraId="04C11695" w14:textId="372159EF" w:rsidR="00823A59" w:rsidRPr="003B790D" w:rsidRDefault="006133DA" w:rsidP="006133DA">
            <w:pPr>
              <w:rPr>
                <w:b/>
                <w:sz w:val="18"/>
                <w:szCs w:val="18"/>
              </w:rPr>
            </w:pPr>
            <w:r>
              <w:rPr>
                <w:b/>
                <w:sz w:val="18"/>
                <w:szCs w:val="18"/>
              </w:rPr>
              <w:t xml:space="preserve">Provide </w:t>
            </w:r>
            <w:r w:rsidR="00823A59">
              <w:rPr>
                <w:b/>
                <w:sz w:val="18"/>
                <w:szCs w:val="18"/>
              </w:rPr>
              <w:t>PLZ</w:t>
            </w:r>
            <w:r w:rsidR="00C30185">
              <w:rPr>
                <w:b/>
                <w:sz w:val="18"/>
                <w:szCs w:val="18"/>
              </w:rPr>
              <w:t xml:space="preserve"> </w:t>
            </w:r>
          </w:p>
        </w:tc>
      </w:tr>
      <w:tr w:rsidR="00823A59" w:rsidRPr="003B790D" w14:paraId="09091E07" w14:textId="77777777" w:rsidTr="00372DC7">
        <w:tc>
          <w:tcPr>
            <w:tcW w:w="1104" w:type="pct"/>
            <w:vMerge w:val="restart"/>
            <w:tcBorders>
              <w:top w:val="single" w:sz="4" w:space="0" w:color="C0C0C0"/>
              <w:left w:val="single" w:sz="4" w:space="0" w:color="C0C0C0"/>
              <w:right w:val="single" w:sz="4" w:space="0" w:color="C0C0C0"/>
            </w:tcBorders>
            <w:shd w:val="clear" w:color="auto" w:fill="F2F2F2"/>
          </w:tcPr>
          <w:p w14:paraId="5E9D0783" w14:textId="18523DB0" w:rsidR="00823A59" w:rsidRPr="003B790D" w:rsidRDefault="00990D45" w:rsidP="00372DC7">
            <w:pPr>
              <w:rPr>
                <w:b/>
                <w:sz w:val="18"/>
                <w:szCs w:val="18"/>
              </w:rPr>
            </w:pPr>
            <w:r>
              <w:rPr>
                <w:b/>
                <w:sz w:val="16"/>
                <w:szCs w:val="16"/>
              </w:rPr>
              <w:t>Categorization</w:t>
            </w:r>
            <w:r w:rsidR="00823A59" w:rsidRPr="003B790D" w:rsidDel="00AF399A">
              <w:rPr>
                <w:b/>
                <w:sz w:val="18"/>
                <w:szCs w:val="18"/>
              </w:rPr>
              <w:t xml:space="preserve"> </w:t>
            </w: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49360C6C" w14:textId="07E1E956" w:rsidR="00823A59" w:rsidRPr="003B790D" w:rsidRDefault="00990D45" w:rsidP="00372DC7">
            <w:pPr>
              <w:tabs>
                <w:tab w:val="left" w:pos="3152"/>
              </w:tabs>
              <w:rPr>
                <w:sz w:val="18"/>
                <w:szCs w:val="18"/>
              </w:rPr>
            </w:pPr>
            <w:r>
              <w:rPr>
                <w:b/>
                <w:sz w:val="16"/>
                <w:szCs w:val="16"/>
              </w:rPr>
              <w:t>Person in charge</w:t>
            </w:r>
            <w:r w:rsidR="00823A59" w:rsidRPr="003B790D" w:rsidDel="00017BF7">
              <w:rPr>
                <w:sz w:val="18"/>
                <w:szCs w:val="18"/>
              </w:rPr>
              <w:t xml:space="preserve"> </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3987714A" w14:textId="77777777" w:rsidR="00823A59" w:rsidRPr="003B790D" w:rsidRDefault="00823A59" w:rsidP="00372DC7">
            <w:r>
              <w:t>STK-</w:t>
            </w:r>
            <w:r w:rsidR="00AF2B52">
              <w:t>21</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1C11E67F" w14:textId="77777777" w:rsidR="00823A59" w:rsidRPr="003B790D" w:rsidRDefault="00823A59" w:rsidP="00372DC7">
            <w:r w:rsidRPr="003B790D">
              <w:rPr>
                <w:b/>
                <w:sz w:val="16"/>
                <w:szCs w:val="16"/>
              </w:rPr>
              <w:t>Version</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75C45BF8" w14:textId="77777777" w:rsidR="00823A59" w:rsidRPr="003B790D" w:rsidRDefault="00823A59" w:rsidP="00372DC7">
            <w:r w:rsidRPr="003B790D">
              <w:t>1</w:t>
            </w:r>
          </w:p>
        </w:tc>
      </w:tr>
      <w:tr w:rsidR="00823A59" w:rsidRPr="003B790D" w14:paraId="27A86B5A" w14:textId="77777777" w:rsidTr="00372DC7">
        <w:tc>
          <w:tcPr>
            <w:tcW w:w="1104" w:type="pct"/>
            <w:vMerge/>
            <w:tcBorders>
              <w:left w:val="single" w:sz="4" w:space="0" w:color="C0C0C0"/>
              <w:right w:val="single" w:sz="4" w:space="0" w:color="C0C0C0"/>
            </w:tcBorders>
            <w:shd w:val="clear" w:color="auto" w:fill="F2F2F2"/>
          </w:tcPr>
          <w:p w14:paraId="3DD1996E" w14:textId="77777777" w:rsidR="00823A59" w:rsidRPr="003B790D" w:rsidRDefault="00823A59" w:rsidP="00372DC7">
            <w:pPr>
              <w:rPr>
                <w:b/>
                <w:sz w:val="18"/>
                <w:szCs w:val="18"/>
              </w:rPr>
            </w:pP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2CF7F537" w14:textId="63172120" w:rsidR="00823A59" w:rsidRPr="003B790D" w:rsidRDefault="00990D45" w:rsidP="00372DC7">
            <w:pPr>
              <w:tabs>
                <w:tab w:val="left" w:pos="3152"/>
              </w:tabs>
              <w:rPr>
                <w:sz w:val="18"/>
                <w:szCs w:val="18"/>
              </w:rPr>
            </w:pPr>
            <w:r>
              <w:rPr>
                <w:b/>
                <w:sz w:val="16"/>
                <w:szCs w:val="16"/>
              </w:rPr>
              <w:t>Priority</w:t>
            </w:r>
            <w:r w:rsidR="00823A59" w:rsidRPr="003B790D">
              <w:rPr>
                <w:b/>
                <w:sz w:val="16"/>
                <w:szCs w:val="16"/>
              </w:rPr>
              <w:t xml:space="preserve"> </w:t>
            </w:r>
            <w:r w:rsidR="00823A59" w:rsidRPr="003B790D">
              <w:rPr>
                <w:sz w:val="12"/>
                <w:szCs w:val="12"/>
              </w:rPr>
              <w:t>(M / K)</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3F871A2B" w14:textId="77777777" w:rsidR="00823A59" w:rsidRPr="003B790D" w:rsidRDefault="00823A59" w:rsidP="00372DC7">
            <w:r w:rsidRPr="003B790D">
              <w:t>M</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3D03BFA2" w14:textId="77777777" w:rsidR="00823A59" w:rsidRPr="003B790D" w:rsidRDefault="00823A59" w:rsidP="00372DC7">
            <w:r w:rsidRPr="003B790D">
              <w:rPr>
                <w:b/>
                <w:sz w:val="16"/>
                <w:szCs w:val="16"/>
              </w:rPr>
              <w:t xml:space="preserve">Status </w:t>
            </w:r>
            <w:r w:rsidRPr="003B790D">
              <w:rPr>
                <w:sz w:val="12"/>
                <w:szCs w:val="12"/>
              </w:rPr>
              <w:t>(OK / NOK)</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53DB85CA" w14:textId="24346184" w:rsidR="00823A59" w:rsidRPr="003B790D" w:rsidRDefault="00823A59" w:rsidP="00372DC7">
            <w:r w:rsidRPr="003B790D">
              <w:t>OK</w:t>
            </w:r>
          </w:p>
        </w:tc>
      </w:tr>
      <w:tr w:rsidR="00823A59" w:rsidRPr="003B790D" w14:paraId="27EF3127" w14:textId="77777777" w:rsidTr="00372DC7">
        <w:tc>
          <w:tcPr>
            <w:tcW w:w="1104" w:type="pct"/>
            <w:tcBorders>
              <w:top w:val="single" w:sz="4" w:space="0" w:color="C0C0C0"/>
              <w:left w:val="single" w:sz="4" w:space="0" w:color="C0C0C0"/>
              <w:bottom w:val="single" w:sz="4" w:space="0" w:color="C0C0C0"/>
              <w:right w:val="single" w:sz="4" w:space="0" w:color="C0C0C0"/>
            </w:tcBorders>
            <w:hideMark/>
          </w:tcPr>
          <w:p w14:paraId="032B34CA" w14:textId="6DE9A1DB" w:rsidR="00823A59" w:rsidRPr="003B790D" w:rsidRDefault="00123BF1" w:rsidP="00372DC7">
            <w:r>
              <w:t>Use case diagram</w:t>
            </w:r>
          </w:p>
        </w:tc>
        <w:tc>
          <w:tcPr>
            <w:tcW w:w="3896" w:type="pct"/>
            <w:gridSpan w:val="4"/>
            <w:tcBorders>
              <w:top w:val="single" w:sz="4" w:space="0" w:color="C0C0C0"/>
              <w:left w:val="single" w:sz="4" w:space="0" w:color="C0C0C0"/>
              <w:bottom w:val="single" w:sz="4" w:space="0" w:color="C0C0C0"/>
              <w:right w:val="single" w:sz="4" w:space="0" w:color="C0C0C0"/>
            </w:tcBorders>
            <w:hideMark/>
          </w:tcPr>
          <w:p w14:paraId="2B94DBBC" w14:textId="77777777" w:rsidR="00823A59" w:rsidRDefault="00823A59" w:rsidP="00372DC7"/>
          <w:p w14:paraId="08BE978A" w14:textId="3379F49D" w:rsidR="00823A59" w:rsidRDefault="00D12063" w:rsidP="00372DC7">
            <w:r>
              <w:object w:dxaOrig="10236" w:dyaOrig="2977" w14:anchorId="14929631">
                <v:shape id="_x0000_i1032" type="#_x0000_t75" style="width:392.25pt;height:114pt" o:ole="">
                  <v:imagedata r:id="rId29" o:title=""/>
                </v:shape>
                <o:OLEObject Type="Embed" ProgID="Visio.Drawing.11" ShapeID="_x0000_i1032" DrawAspect="Content" ObjectID="_1568465732" r:id="rId30"/>
              </w:object>
            </w:r>
          </w:p>
          <w:p w14:paraId="12C84441" w14:textId="77777777" w:rsidR="00823A59" w:rsidRPr="003B790D" w:rsidRDefault="00823A59" w:rsidP="00372DC7"/>
        </w:tc>
      </w:tr>
      <w:tr w:rsidR="00823A59" w:rsidRPr="00FE7A68" w14:paraId="2BC65DB2" w14:textId="77777777" w:rsidTr="00372DC7">
        <w:tc>
          <w:tcPr>
            <w:tcW w:w="1104" w:type="pct"/>
          </w:tcPr>
          <w:p w14:paraId="1E3D8035" w14:textId="41555619" w:rsidR="00823A59" w:rsidRPr="003B790D" w:rsidRDefault="00990D45" w:rsidP="00372DC7">
            <w:r>
              <w:t>Short description</w:t>
            </w:r>
          </w:p>
        </w:tc>
        <w:tc>
          <w:tcPr>
            <w:tcW w:w="3896" w:type="pct"/>
            <w:gridSpan w:val="4"/>
          </w:tcPr>
          <w:p w14:paraId="386C3F54" w14:textId="0AE0FCCE" w:rsidR="00823A59" w:rsidRPr="006B2F2B" w:rsidRDefault="006B2F2B" w:rsidP="006B2F2B">
            <w:pPr>
              <w:rPr>
                <w:lang w:val="en-US"/>
              </w:rPr>
            </w:pPr>
            <w:r w:rsidRPr="006B2F2B">
              <w:rPr>
                <w:lang w:val="en-US"/>
              </w:rPr>
              <w:t>Master data from ASDP (</w:t>
            </w:r>
            <w:r w:rsidR="006133DA">
              <w:rPr>
                <w:lang w:val="en-US"/>
              </w:rPr>
              <w:t>ZIP</w:t>
            </w:r>
            <w:r w:rsidR="00823A59" w:rsidRPr="006B2F2B">
              <w:rPr>
                <w:lang w:val="en-US"/>
              </w:rPr>
              <w:t xml:space="preserve"> </w:t>
            </w:r>
            <w:r w:rsidRPr="006B2F2B">
              <w:rPr>
                <w:lang w:val="en-US"/>
              </w:rPr>
              <w:t>with details of operation sites</w:t>
            </w:r>
            <w:r w:rsidR="00EB6E38">
              <w:rPr>
                <w:lang w:val="en-US"/>
              </w:rPr>
              <w:t>)</w:t>
            </w:r>
            <w:r w:rsidRPr="006B2F2B">
              <w:rPr>
                <w:lang w:val="en-US"/>
              </w:rPr>
              <w:t xml:space="preserve"> and </w:t>
            </w:r>
            <w:r w:rsidR="00EB6E38">
              <w:rPr>
                <w:lang w:val="en-US"/>
              </w:rPr>
              <w:t>ASDPPLZ (</w:t>
            </w:r>
            <w:r w:rsidRPr="006B2F2B">
              <w:rPr>
                <w:lang w:val="en-US"/>
              </w:rPr>
              <w:t>companies ZIP</w:t>
            </w:r>
            <w:r w:rsidR="00823A59" w:rsidRPr="006B2F2B">
              <w:rPr>
                <w:lang w:val="en-US"/>
              </w:rPr>
              <w:t xml:space="preserve">) </w:t>
            </w:r>
            <w:r w:rsidRPr="006B2F2B">
              <w:rPr>
                <w:lang w:val="en-US"/>
              </w:rPr>
              <w:t xml:space="preserve">are made available for </w:t>
            </w:r>
            <w:r w:rsidR="0062546E">
              <w:rPr>
                <w:lang w:val="en-US"/>
              </w:rPr>
              <w:t>DisCo</w:t>
            </w:r>
            <w:r w:rsidR="00823A59" w:rsidRPr="006B2F2B">
              <w:rPr>
                <w:lang w:val="en-US"/>
              </w:rPr>
              <w:t xml:space="preserve"> </w:t>
            </w:r>
          </w:p>
        </w:tc>
      </w:tr>
      <w:tr w:rsidR="00823A59" w:rsidRPr="003B790D" w14:paraId="6150306F" w14:textId="77777777" w:rsidTr="00372DC7">
        <w:tc>
          <w:tcPr>
            <w:tcW w:w="1104" w:type="pct"/>
          </w:tcPr>
          <w:p w14:paraId="740549E1" w14:textId="5F42DA0D" w:rsidR="00823A59" w:rsidRPr="003B790D" w:rsidRDefault="00990D45" w:rsidP="00372DC7">
            <w:r>
              <w:t>Actor</w:t>
            </w:r>
          </w:p>
        </w:tc>
        <w:tc>
          <w:tcPr>
            <w:tcW w:w="3896" w:type="pct"/>
            <w:gridSpan w:val="4"/>
          </w:tcPr>
          <w:p w14:paraId="09F0433D" w14:textId="21AA48F3" w:rsidR="00823A59" w:rsidRPr="003B790D" w:rsidRDefault="0062546E" w:rsidP="00372DC7">
            <w:r>
              <w:t>DisCo</w:t>
            </w:r>
            <w:r w:rsidR="00823A59">
              <w:t>-SMT-Scheduler</w:t>
            </w:r>
          </w:p>
        </w:tc>
      </w:tr>
      <w:tr w:rsidR="00823A59" w:rsidRPr="00FE7A68" w14:paraId="44AE01A6" w14:textId="77777777" w:rsidTr="00372DC7">
        <w:tc>
          <w:tcPr>
            <w:tcW w:w="1104" w:type="pct"/>
          </w:tcPr>
          <w:p w14:paraId="5C5EF1C8" w14:textId="68280316" w:rsidR="00823A59" w:rsidRPr="003B790D" w:rsidRDefault="00154B90" w:rsidP="00372DC7">
            <w:r>
              <w:t>Triggering event</w:t>
            </w:r>
          </w:p>
        </w:tc>
        <w:tc>
          <w:tcPr>
            <w:tcW w:w="3896" w:type="pct"/>
            <w:gridSpan w:val="4"/>
          </w:tcPr>
          <w:p w14:paraId="416E6F3B" w14:textId="033ED695" w:rsidR="00823A59" w:rsidRPr="006B2F2B" w:rsidRDefault="00823A59" w:rsidP="006133DA">
            <w:pPr>
              <w:rPr>
                <w:lang w:val="en-US"/>
              </w:rPr>
            </w:pPr>
            <w:r w:rsidRPr="006B2F2B">
              <w:rPr>
                <w:lang w:val="en-US"/>
              </w:rPr>
              <w:t xml:space="preserve">Scheduler </w:t>
            </w:r>
            <w:r w:rsidR="006133DA">
              <w:rPr>
                <w:lang w:val="en-US"/>
              </w:rPr>
              <w:t>fetch</w:t>
            </w:r>
            <w:r w:rsidR="006133DA" w:rsidRPr="006B2F2B">
              <w:rPr>
                <w:lang w:val="en-US"/>
              </w:rPr>
              <w:t xml:space="preserve"> </w:t>
            </w:r>
            <w:r w:rsidR="006B2F2B" w:rsidRPr="006B2F2B">
              <w:rPr>
                <w:lang w:val="en-US"/>
              </w:rPr>
              <w:t>data from</w:t>
            </w:r>
            <w:r w:rsidRPr="006B2F2B">
              <w:rPr>
                <w:lang w:val="en-US"/>
              </w:rPr>
              <w:t xml:space="preserve"> SMT</w:t>
            </w:r>
          </w:p>
        </w:tc>
      </w:tr>
      <w:tr w:rsidR="00823A59" w:rsidRPr="003B790D" w14:paraId="7B2D09DE" w14:textId="77777777" w:rsidTr="00372DC7">
        <w:tc>
          <w:tcPr>
            <w:tcW w:w="1104" w:type="pct"/>
          </w:tcPr>
          <w:p w14:paraId="628227A0" w14:textId="1BF49402" w:rsidR="00823A59" w:rsidRPr="003B790D" w:rsidRDefault="00990D45" w:rsidP="00372DC7">
            <w:r>
              <w:t>Precondition</w:t>
            </w:r>
          </w:p>
        </w:tc>
        <w:tc>
          <w:tcPr>
            <w:tcW w:w="3896" w:type="pct"/>
            <w:gridSpan w:val="4"/>
          </w:tcPr>
          <w:p w14:paraId="36371BAA" w14:textId="77777777" w:rsidR="00823A59" w:rsidRPr="003B790D" w:rsidRDefault="00823A59" w:rsidP="006B2F2B">
            <w:r>
              <w:t xml:space="preserve">SMT </w:t>
            </w:r>
            <w:r w:rsidR="006B2F2B">
              <w:t>is available</w:t>
            </w:r>
          </w:p>
        </w:tc>
      </w:tr>
      <w:tr w:rsidR="00823A59" w:rsidRPr="003B790D" w14:paraId="1C17E617" w14:textId="77777777" w:rsidTr="00372DC7">
        <w:tc>
          <w:tcPr>
            <w:tcW w:w="1104" w:type="pct"/>
          </w:tcPr>
          <w:p w14:paraId="09E083EF" w14:textId="5DF0A19C" w:rsidR="00823A59" w:rsidRPr="003B790D" w:rsidRDefault="00123BF1" w:rsidP="00372DC7">
            <w:r>
              <w:t>Diagram</w:t>
            </w:r>
          </w:p>
          <w:p w14:paraId="05322C16" w14:textId="573E65BB" w:rsidR="00823A59" w:rsidRPr="003B790D" w:rsidRDefault="00823A59" w:rsidP="00372DC7">
            <w:r w:rsidRPr="003B790D">
              <w:t>(</w:t>
            </w:r>
            <w:r w:rsidR="00990D45">
              <w:t>Recommended</w:t>
            </w:r>
            <w:r w:rsidRPr="003B790D">
              <w:t>)</w:t>
            </w:r>
          </w:p>
        </w:tc>
        <w:tc>
          <w:tcPr>
            <w:tcW w:w="3896" w:type="pct"/>
            <w:gridSpan w:val="4"/>
          </w:tcPr>
          <w:p w14:paraId="70D20DAC" w14:textId="77777777" w:rsidR="00823A59" w:rsidRDefault="00823A59" w:rsidP="00372DC7"/>
          <w:p w14:paraId="45637CD7" w14:textId="4854ECAF" w:rsidR="00823A59" w:rsidRDefault="00EB6E38" w:rsidP="00372DC7">
            <w:r>
              <w:object w:dxaOrig="6262" w:dyaOrig="3682" w14:anchorId="21BF70BE">
                <v:shape id="_x0000_i1033" type="#_x0000_t75" style="width:312.75pt;height:184.5pt" o:ole="">
                  <v:imagedata r:id="rId31" o:title=""/>
                </v:shape>
                <o:OLEObject Type="Embed" ProgID="Visio.Drawing.11" ShapeID="_x0000_i1033" DrawAspect="Content" ObjectID="_1568465733" r:id="rId32"/>
              </w:object>
            </w:r>
          </w:p>
          <w:p w14:paraId="14B9199A" w14:textId="77777777" w:rsidR="00823A59" w:rsidRPr="007F57B1" w:rsidRDefault="00823A59" w:rsidP="00372DC7"/>
        </w:tc>
      </w:tr>
      <w:tr w:rsidR="00823A59" w:rsidRPr="00FE7A68" w14:paraId="638ADCB8" w14:textId="77777777" w:rsidTr="00372DC7">
        <w:tc>
          <w:tcPr>
            <w:tcW w:w="1104" w:type="pct"/>
          </w:tcPr>
          <w:p w14:paraId="5BE2BC39" w14:textId="1561C8EA" w:rsidR="00823A59" w:rsidRPr="003B790D" w:rsidRDefault="00990D45" w:rsidP="00372DC7">
            <w:r>
              <w:t>Standard process</w:t>
            </w:r>
          </w:p>
        </w:tc>
        <w:tc>
          <w:tcPr>
            <w:tcW w:w="3896" w:type="pct"/>
            <w:gridSpan w:val="4"/>
          </w:tcPr>
          <w:p w14:paraId="245BB591" w14:textId="4E236BDA" w:rsidR="006B2F2B" w:rsidRPr="006B2F2B" w:rsidRDefault="006B2F2B" w:rsidP="006B2F2B">
            <w:pPr>
              <w:rPr>
                <w:lang w:val="en-US"/>
              </w:rPr>
            </w:pPr>
            <w:r w:rsidRPr="006B2F2B">
              <w:rPr>
                <w:lang w:val="en-US"/>
              </w:rPr>
              <w:t>A scheduler starts regularly, every day at 02:</w:t>
            </w:r>
            <w:r w:rsidR="004C6150">
              <w:rPr>
                <w:lang w:val="en-US"/>
              </w:rPr>
              <w:t>3</w:t>
            </w:r>
            <w:r w:rsidRPr="006B2F2B">
              <w:rPr>
                <w:lang w:val="en-US"/>
              </w:rPr>
              <w:t xml:space="preserve">0 CET to search on SMT </w:t>
            </w:r>
            <w:r>
              <w:rPr>
                <w:lang w:val="en-US"/>
              </w:rPr>
              <w:t>for</w:t>
            </w:r>
            <w:r w:rsidRPr="006B2F2B">
              <w:rPr>
                <w:lang w:val="en-US"/>
              </w:rPr>
              <w:t xml:space="preserve"> ASDP </w:t>
            </w:r>
            <w:r w:rsidR="004C6150">
              <w:rPr>
                <w:lang w:val="en-US"/>
              </w:rPr>
              <w:t xml:space="preserve">and ASDPPLZ </w:t>
            </w:r>
            <w:r w:rsidRPr="006B2F2B">
              <w:rPr>
                <w:lang w:val="en-US"/>
              </w:rPr>
              <w:t>data.</w:t>
            </w:r>
          </w:p>
          <w:p w14:paraId="6D5153DD" w14:textId="36906CAC" w:rsidR="00823A59" w:rsidRPr="006B2F2B" w:rsidRDefault="006B2F2B" w:rsidP="006B2F2B">
            <w:pPr>
              <w:rPr>
                <w:lang w:val="en-US"/>
              </w:rPr>
            </w:pPr>
            <w:r w:rsidRPr="006B2F2B">
              <w:rPr>
                <w:lang w:val="en-US"/>
              </w:rPr>
              <w:t xml:space="preserve">If new data </w:t>
            </w:r>
            <w:r w:rsidR="00971E95">
              <w:rPr>
                <w:lang w:val="en-US"/>
              </w:rPr>
              <w:t xml:space="preserve">are available, they </w:t>
            </w:r>
            <w:proofErr w:type="gramStart"/>
            <w:r w:rsidR="00971E95">
              <w:rPr>
                <w:lang w:val="en-US"/>
              </w:rPr>
              <w:t>will</w:t>
            </w:r>
            <w:r>
              <w:rPr>
                <w:lang w:val="en-US"/>
              </w:rPr>
              <w:t xml:space="preserve"> </w:t>
            </w:r>
            <w:r w:rsidRPr="006B2F2B">
              <w:rPr>
                <w:lang w:val="en-US"/>
              </w:rPr>
              <w:t>be copied</w:t>
            </w:r>
            <w:proofErr w:type="gramEnd"/>
            <w:r w:rsidRPr="006B2F2B">
              <w:rPr>
                <w:lang w:val="en-US"/>
              </w:rPr>
              <w:t xml:space="preserve"> into a database.</w:t>
            </w:r>
          </w:p>
          <w:p w14:paraId="640B3D78" w14:textId="77777777" w:rsidR="00823A59" w:rsidRDefault="00823A59" w:rsidP="00372DC7">
            <w:pPr>
              <w:rPr>
                <w:lang w:val="en-US"/>
              </w:rPr>
            </w:pPr>
          </w:p>
          <w:p w14:paraId="5D222457" w14:textId="77777777" w:rsidR="004C6150" w:rsidRDefault="004C6150" w:rsidP="00372DC7">
            <w:pPr>
              <w:rPr>
                <w:lang w:val="en-US"/>
              </w:rPr>
            </w:pPr>
          </w:p>
          <w:p w14:paraId="7F203979" w14:textId="58BF787A" w:rsidR="004C6150" w:rsidRDefault="004C6150" w:rsidP="004C6150">
            <w:pPr>
              <w:rPr>
                <w:lang w:val="en-US"/>
              </w:rPr>
            </w:pPr>
            <w:r>
              <w:rPr>
                <w:lang w:val="en-US"/>
              </w:rPr>
              <w:t>F</w:t>
            </w:r>
            <w:r w:rsidRPr="006B2F2B">
              <w:rPr>
                <w:lang w:val="en-US"/>
              </w:rPr>
              <w:t xml:space="preserve">ollowing tables of </w:t>
            </w:r>
            <w:r>
              <w:rPr>
                <w:lang w:val="en-US"/>
              </w:rPr>
              <w:t>ASDP</w:t>
            </w:r>
            <w:r w:rsidRPr="006B2F2B">
              <w:rPr>
                <w:lang w:val="en-US"/>
              </w:rPr>
              <w:t xml:space="preserve"> will be </w:t>
            </w:r>
            <w:r>
              <w:rPr>
                <w:lang w:val="en-US"/>
              </w:rPr>
              <w:t>provided</w:t>
            </w:r>
            <w:r w:rsidRPr="006B2F2B">
              <w:rPr>
                <w:lang w:val="en-US"/>
              </w:rPr>
              <w:t>:</w:t>
            </w:r>
          </w:p>
          <w:p w14:paraId="1249E10E" w14:textId="034EF26C" w:rsidR="004C6150" w:rsidRPr="00933CFA" w:rsidRDefault="004C6150" w:rsidP="004C6150">
            <w:pPr>
              <w:pStyle w:val="Listenabsatz"/>
              <w:numPr>
                <w:ilvl w:val="0"/>
                <w:numId w:val="9"/>
              </w:numPr>
              <w:rPr>
                <w:lang w:val="en-US"/>
              </w:rPr>
            </w:pPr>
            <w:r w:rsidRPr="00933CFA">
              <w:rPr>
                <w:lang w:val="en-US"/>
              </w:rPr>
              <w:t xml:space="preserve">ASDP = </w:t>
            </w:r>
            <w:r>
              <w:rPr>
                <w:lang w:val="en-US"/>
              </w:rPr>
              <w:t>ZIP</w:t>
            </w:r>
            <w:r w:rsidRPr="006B2F2B">
              <w:rPr>
                <w:lang w:val="en-US"/>
              </w:rPr>
              <w:t xml:space="preserve"> with details of operation sites</w:t>
            </w:r>
          </w:p>
          <w:p w14:paraId="7541B120" w14:textId="06734B28" w:rsidR="004C6150" w:rsidRPr="00933CFA" w:rsidRDefault="004C6150" w:rsidP="004C6150">
            <w:pPr>
              <w:pStyle w:val="Listenabsatz"/>
              <w:numPr>
                <w:ilvl w:val="0"/>
                <w:numId w:val="9"/>
              </w:numPr>
              <w:rPr>
                <w:lang w:val="en-US"/>
              </w:rPr>
            </w:pPr>
            <w:r w:rsidRPr="00933CFA">
              <w:rPr>
                <w:lang w:val="en-US"/>
              </w:rPr>
              <w:t xml:space="preserve">ASDPPLZ = ZIP with attributes to </w:t>
            </w:r>
            <w:r w:rsidRPr="006B2F2B">
              <w:rPr>
                <w:lang w:val="en-US"/>
              </w:rPr>
              <w:t>companies ZIP</w:t>
            </w:r>
          </w:p>
          <w:p w14:paraId="743507E4" w14:textId="77777777" w:rsidR="004C6150" w:rsidRPr="00933CFA" w:rsidRDefault="004C6150" w:rsidP="004C6150">
            <w:pPr>
              <w:rPr>
                <w:lang w:val="en-US"/>
              </w:rPr>
            </w:pPr>
          </w:p>
          <w:p w14:paraId="01D90EFA" w14:textId="75E36B64" w:rsidR="004C6150" w:rsidRPr="006B2F2B" w:rsidRDefault="004C6150" w:rsidP="00372DC7">
            <w:pPr>
              <w:rPr>
                <w:lang w:val="en-US"/>
              </w:rPr>
            </w:pPr>
            <w:r w:rsidRPr="00933CFA">
              <w:rPr>
                <w:lang w:val="en-US"/>
              </w:rPr>
              <w:t xml:space="preserve">Content of data for ZIP see chapter </w:t>
            </w:r>
            <w:r>
              <w:fldChar w:fldCharType="begin"/>
            </w:r>
            <w:r w:rsidRPr="00933CFA">
              <w:rPr>
                <w:lang w:val="en-US"/>
              </w:rPr>
              <w:instrText xml:space="preserve"> REF _Ref450919697 \r \h </w:instrText>
            </w:r>
            <w:r>
              <w:fldChar w:fldCharType="separate"/>
            </w:r>
            <w:r w:rsidR="008F16BB" w:rsidRPr="00933CFA">
              <w:rPr>
                <w:lang w:val="en-US"/>
              </w:rPr>
              <w:t>4.4.4</w:t>
            </w:r>
            <w:r>
              <w:fldChar w:fldCharType="end"/>
            </w:r>
          </w:p>
          <w:p w14:paraId="268BFD8D" w14:textId="3F0F235B" w:rsidR="00823A59" w:rsidRPr="00964A6D" w:rsidRDefault="00823A59" w:rsidP="00372DC7">
            <w:pPr>
              <w:rPr>
                <w:lang w:val="en-US"/>
              </w:rPr>
            </w:pPr>
          </w:p>
        </w:tc>
      </w:tr>
      <w:tr w:rsidR="00823A59" w:rsidRPr="00FE7A68" w14:paraId="40097C0B" w14:textId="77777777" w:rsidTr="00372DC7">
        <w:tc>
          <w:tcPr>
            <w:tcW w:w="1104" w:type="pct"/>
            <w:tcBorders>
              <w:top w:val="single" w:sz="4" w:space="0" w:color="C0C0C0"/>
              <w:left w:val="single" w:sz="4" w:space="0" w:color="C0C0C0"/>
              <w:bottom w:val="single" w:sz="4" w:space="0" w:color="C0C0C0"/>
              <w:right w:val="single" w:sz="4" w:space="0" w:color="C0C0C0"/>
            </w:tcBorders>
            <w:hideMark/>
          </w:tcPr>
          <w:p w14:paraId="61425828" w14:textId="4CB73E42" w:rsidR="00823A59" w:rsidRPr="003B790D" w:rsidRDefault="00990D45" w:rsidP="00372DC7">
            <w:r>
              <w:t>Alternative</w:t>
            </w:r>
          </w:p>
        </w:tc>
        <w:tc>
          <w:tcPr>
            <w:tcW w:w="3896" w:type="pct"/>
            <w:gridSpan w:val="4"/>
            <w:tcBorders>
              <w:top w:val="single" w:sz="4" w:space="0" w:color="C0C0C0"/>
              <w:left w:val="single" w:sz="4" w:space="0" w:color="C0C0C0"/>
              <w:bottom w:val="single" w:sz="4" w:space="0" w:color="C0C0C0"/>
              <w:right w:val="single" w:sz="4" w:space="0" w:color="C0C0C0"/>
            </w:tcBorders>
            <w:hideMark/>
          </w:tcPr>
          <w:p w14:paraId="493CE427" w14:textId="77777777" w:rsidR="00823A59" w:rsidRPr="00964A6D" w:rsidRDefault="00964A6D" w:rsidP="00372DC7">
            <w:pPr>
              <w:rPr>
                <w:lang w:val="en-US"/>
              </w:rPr>
            </w:pPr>
            <w:r w:rsidRPr="006519B1">
              <w:rPr>
                <w:lang w:val="en-US"/>
              </w:rPr>
              <w:t xml:space="preserve">The scheduler </w:t>
            </w:r>
            <w:proofErr w:type="gramStart"/>
            <w:r w:rsidRPr="006519B1">
              <w:rPr>
                <w:lang w:val="en-US"/>
              </w:rPr>
              <w:t>can be manually executed</w:t>
            </w:r>
            <w:proofErr w:type="gramEnd"/>
            <w:r>
              <w:rPr>
                <w:lang w:val="en-US"/>
              </w:rPr>
              <w:t xml:space="preserve"> at any time.</w:t>
            </w:r>
          </w:p>
        </w:tc>
      </w:tr>
      <w:tr w:rsidR="00823A59" w:rsidRPr="00FE7A68" w14:paraId="3CB5A041" w14:textId="77777777" w:rsidTr="00372DC7">
        <w:tc>
          <w:tcPr>
            <w:tcW w:w="1104" w:type="pct"/>
            <w:tcBorders>
              <w:top w:val="single" w:sz="4" w:space="0" w:color="C0C0C0"/>
              <w:left w:val="single" w:sz="4" w:space="0" w:color="C0C0C0"/>
              <w:bottom w:val="single" w:sz="4" w:space="0" w:color="C0C0C0"/>
              <w:right w:val="single" w:sz="4" w:space="0" w:color="C0C0C0"/>
            </w:tcBorders>
            <w:hideMark/>
          </w:tcPr>
          <w:p w14:paraId="46E87D99" w14:textId="0E6F4F60" w:rsidR="00823A59" w:rsidRPr="003B790D" w:rsidRDefault="00990D45" w:rsidP="00372DC7">
            <w:r>
              <w:t>Exceptions</w:t>
            </w:r>
          </w:p>
        </w:tc>
        <w:tc>
          <w:tcPr>
            <w:tcW w:w="3896" w:type="pct"/>
            <w:gridSpan w:val="4"/>
            <w:tcBorders>
              <w:top w:val="single" w:sz="4" w:space="0" w:color="C0C0C0"/>
              <w:left w:val="single" w:sz="4" w:space="0" w:color="C0C0C0"/>
              <w:bottom w:val="single" w:sz="4" w:space="0" w:color="C0C0C0"/>
              <w:right w:val="single" w:sz="4" w:space="0" w:color="C0C0C0"/>
            </w:tcBorders>
            <w:hideMark/>
          </w:tcPr>
          <w:p w14:paraId="60273AFC" w14:textId="77777777" w:rsidR="00964A6D" w:rsidRPr="00964A6D" w:rsidRDefault="00964A6D" w:rsidP="00964A6D">
            <w:pPr>
              <w:rPr>
                <w:lang w:val="en-US"/>
              </w:rPr>
            </w:pPr>
            <w:r w:rsidRPr="00964A6D">
              <w:rPr>
                <w:lang w:val="en-US"/>
              </w:rPr>
              <w:t xml:space="preserve">If new data are not available, then processing </w:t>
            </w:r>
            <w:proofErr w:type="gramStart"/>
            <w:r w:rsidRPr="00964A6D">
              <w:rPr>
                <w:lang w:val="en-US"/>
              </w:rPr>
              <w:t>is completed and prepared for the next run</w:t>
            </w:r>
            <w:proofErr w:type="gramEnd"/>
            <w:r w:rsidRPr="00964A6D">
              <w:rPr>
                <w:lang w:val="en-US"/>
              </w:rPr>
              <w:t>.</w:t>
            </w:r>
          </w:p>
          <w:p w14:paraId="5C0EBEAB" w14:textId="77777777" w:rsidR="00823A59" w:rsidRPr="00964A6D" w:rsidRDefault="00964A6D" w:rsidP="00964A6D">
            <w:pPr>
              <w:rPr>
                <w:lang w:val="en-US"/>
              </w:rPr>
            </w:pPr>
            <w:r w:rsidRPr="00964A6D">
              <w:rPr>
                <w:lang w:val="en-US"/>
              </w:rPr>
              <w:t xml:space="preserve">There is a message that no new data </w:t>
            </w:r>
            <w:proofErr w:type="gramStart"/>
            <w:r w:rsidRPr="00964A6D">
              <w:rPr>
                <w:lang w:val="en-US"/>
              </w:rPr>
              <w:t>were found</w:t>
            </w:r>
            <w:proofErr w:type="gramEnd"/>
            <w:r w:rsidRPr="00964A6D">
              <w:rPr>
                <w:lang w:val="en-US"/>
              </w:rPr>
              <w:t>.</w:t>
            </w:r>
          </w:p>
        </w:tc>
      </w:tr>
      <w:tr w:rsidR="00823A59" w:rsidRPr="00FE7A68" w14:paraId="698858A5" w14:textId="77777777" w:rsidTr="00372DC7">
        <w:tc>
          <w:tcPr>
            <w:tcW w:w="1104" w:type="pct"/>
          </w:tcPr>
          <w:p w14:paraId="1ED1BA4D" w14:textId="412B3A5C" w:rsidR="00823A59" w:rsidRPr="003B790D" w:rsidRDefault="00990D45" w:rsidP="00372DC7">
            <w:r>
              <w:t>Postcondition</w:t>
            </w:r>
            <w:r w:rsidR="00823A59" w:rsidRPr="003B790D">
              <w:t xml:space="preserve"> (</w:t>
            </w:r>
            <w:r>
              <w:t>Result</w:t>
            </w:r>
            <w:r w:rsidR="00823A59" w:rsidRPr="003B790D">
              <w:t>)</w:t>
            </w:r>
          </w:p>
        </w:tc>
        <w:tc>
          <w:tcPr>
            <w:tcW w:w="3896" w:type="pct"/>
            <w:gridSpan w:val="4"/>
          </w:tcPr>
          <w:p w14:paraId="6EE4E9E5" w14:textId="24748B6D" w:rsidR="00964A6D" w:rsidRPr="00154B90" w:rsidRDefault="00964A6D" w:rsidP="00372DC7">
            <w:pPr>
              <w:rPr>
                <w:lang w:val="en-US"/>
              </w:rPr>
            </w:pPr>
            <w:r w:rsidRPr="00154B90">
              <w:rPr>
                <w:lang w:val="en-US"/>
              </w:rPr>
              <w:t xml:space="preserve">Master data </w:t>
            </w:r>
            <w:proofErr w:type="gramStart"/>
            <w:r w:rsidRPr="00154B90">
              <w:rPr>
                <w:lang w:val="en-US"/>
              </w:rPr>
              <w:t>are made</w:t>
            </w:r>
            <w:proofErr w:type="gramEnd"/>
            <w:r w:rsidRPr="00154B90">
              <w:rPr>
                <w:lang w:val="en-US"/>
              </w:rPr>
              <w:t xml:space="preserve"> available for </w:t>
            </w:r>
            <w:r w:rsidR="0062546E">
              <w:rPr>
                <w:lang w:val="en-US"/>
              </w:rPr>
              <w:t>DisCo</w:t>
            </w:r>
            <w:r w:rsidRPr="00154B90">
              <w:rPr>
                <w:lang w:val="en-US"/>
              </w:rPr>
              <w:t>.</w:t>
            </w:r>
          </w:p>
          <w:p w14:paraId="5EEDF2CC" w14:textId="77777777" w:rsidR="00AF2B52" w:rsidRPr="00964A6D" w:rsidRDefault="00964A6D" w:rsidP="00964A6D">
            <w:pPr>
              <w:rPr>
                <w:lang w:val="en-US"/>
              </w:rPr>
            </w:pPr>
            <w:r w:rsidRPr="00964A6D">
              <w:rPr>
                <w:lang w:val="en-US"/>
              </w:rPr>
              <w:t xml:space="preserve">It is </w:t>
            </w:r>
            <w:r>
              <w:rPr>
                <w:lang w:val="en-US"/>
              </w:rPr>
              <w:t>possible to see</w:t>
            </w:r>
            <w:r w:rsidRPr="00964A6D">
              <w:rPr>
                <w:lang w:val="en-US"/>
              </w:rPr>
              <w:t xml:space="preserve"> </w:t>
            </w:r>
            <w:r>
              <w:rPr>
                <w:lang w:val="en-US"/>
              </w:rPr>
              <w:t xml:space="preserve">on </w:t>
            </w:r>
            <w:r w:rsidRPr="00964A6D">
              <w:rPr>
                <w:lang w:val="en-US"/>
              </w:rPr>
              <w:t xml:space="preserve">what </w:t>
            </w:r>
            <w:proofErr w:type="gramStart"/>
            <w:r w:rsidRPr="00964A6D">
              <w:rPr>
                <w:lang w:val="en-US"/>
              </w:rPr>
              <w:t>day which master data</w:t>
            </w:r>
            <w:proofErr w:type="gramEnd"/>
            <w:r w:rsidRPr="00964A6D">
              <w:rPr>
                <w:lang w:val="en-US"/>
              </w:rPr>
              <w:t xml:space="preserve"> version was </w:t>
            </w:r>
            <w:r>
              <w:rPr>
                <w:lang w:val="en-US"/>
              </w:rPr>
              <w:t xml:space="preserve">made </w:t>
            </w:r>
            <w:r w:rsidRPr="00964A6D">
              <w:rPr>
                <w:lang w:val="en-US"/>
              </w:rPr>
              <w:t>available.</w:t>
            </w:r>
          </w:p>
        </w:tc>
      </w:tr>
    </w:tbl>
    <w:p w14:paraId="67CB2343" w14:textId="77777777" w:rsidR="00C00033" w:rsidRDefault="00C00033">
      <w:pPr>
        <w:rPr>
          <w:rFonts w:eastAsiaTheme="majorEastAsia" w:cs="Arial"/>
          <w:bCs/>
          <w:szCs w:val="26"/>
          <w:lang w:val="en-US"/>
        </w:rPr>
      </w:pPr>
    </w:p>
    <w:p w14:paraId="22EBB630" w14:textId="77777777" w:rsidR="009D6375" w:rsidRDefault="009D6375">
      <w:pPr>
        <w:rPr>
          <w:rFonts w:eastAsiaTheme="majorEastAsia" w:cs="Arial"/>
          <w:bCs/>
          <w:szCs w:val="26"/>
          <w:lang w:val="en-US"/>
        </w:rPr>
      </w:pPr>
    </w:p>
    <w:p w14:paraId="64184118" w14:textId="68A9E94C" w:rsidR="00D12063" w:rsidRDefault="00D12063">
      <w:pPr>
        <w:rPr>
          <w:rFonts w:eastAsiaTheme="majorEastAsia" w:cs="Arial"/>
          <w:bCs/>
          <w:szCs w:val="26"/>
          <w:lang w:val="en-US"/>
        </w:rPr>
      </w:pPr>
      <w:r>
        <w:rPr>
          <w:rFonts w:eastAsiaTheme="majorEastAsia" w:cs="Arial"/>
          <w:bCs/>
          <w:szCs w:val="26"/>
          <w:lang w:val="en-US"/>
        </w:rPr>
        <w:br w:type="page"/>
      </w:r>
    </w:p>
    <w:p w14:paraId="596806A3" w14:textId="77777777" w:rsidR="009D6375" w:rsidRPr="00AB12F6" w:rsidRDefault="009D6375">
      <w:pPr>
        <w:rPr>
          <w:rFonts w:eastAsiaTheme="majorEastAsia" w:cs="Arial"/>
          <w:bCs/>
          <w:szCs w:val="26"/>
          <w:lang w:val="en-US"/>
        </w:rPr>
      </w:pPr>
    </w:p>
    <w:tbl>
      <w:tblPr>
        <w:tblW w:w="4891" w:type="pct"/>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2238"/>
        <w:gridCol w:w="2008"/>
        <w:gridCol w:w="2938"/>
        <w:gridCol w:w="1959"/>
        <w:gridCol w:w="996"/>
      </w:tblGrid>
      <w:tr w:rsidR="009D6375" w:rsidRPr="003B790D" w14:paraId="5FB19CAB" w14:textId="77777777" w:rsidTr="00546402">
        <w:tc>
          <w:tcPr>
            <w:tcW w:w="1104" w:type="pct"/>
            <w:tcBorders>
              <w:top w:val="single" w:sz="4" w:space="0" w:color="C0C0C0"/>
              <w:left w:val="single" w:sz="4" w:space="0" w:color="C0C0C0"/>
              <w:bottom w:val="single" w:sz="4" w:space="0" w:color="C0C0C0"/>
              <w:right w:val="single" w:sz="4" w:space="0" w:color="C0C0C0"/>
            </w:tcBorders>
            <w:shd w:val="clear" w:color="auto" w:fill="D9D9D9"/>
          </w:tcPr>
          <w:p w14:paraId="147E32F4" w14:textId="77777777" w:rsidR="009D6375" w:rsidRPr="003B790D" w:rsidRDefault="009D6375" w:rsidP="00546402">
            <w:pPr>
              <w:rPr>
                <w:b/>
                <w:sz w:val="18"/>
                <w:szCs w:val="18"/>
              </w:rPr>
            </w:pPr>
            <w:r w:rsidRPr="003B790D">
              <w:rPr>
                <w:b/>
                <w:sz w:val="18"/>
                <w:szCs w:val="18"/>
              </w:rPr>
              <w:t>F</w:t>
            </w:r>
            <w:r>
              <w:rPr>
                <w:b/>
                <w:sz w:val="18"/>
                <w:szCs w:val="18"/>
              </w:rPr>
              <w:t>aFo-1-5</w:t>
            </w:r>
          </w:p>
        </w:tc>
        <w:tc>
          <w:tcPr>
            <w:tcW w:w="3896" w:type="pct"/>
            <w:gridSpan w:val="4"/>
            <w:tcBorders>
              <w:top w:val="single" w:sz="4" w:space="0" w:color="C0C0C0"/>
              <w:left w:val="single" w:sz="4" w:space="0" w:color="C0C0C0"/>
              <w:bottom w:val="single" w:sz="4" w:space="0" w:color="C0C0C0"/>
              <w:right w:val="single" w:sz="4" w:space="0" w:color="C0C0C0"/>
            </w:tcBorders>
            <w:shd w:val="clear" w:color="auto" w:fill="D9D9D9"/>
          </w:tcPr>
          <w:p w14:paraId="48758665" w14:textId="6BE9B799" w:rsidR="009D6375" w:rsidRPr="003B790D" w:rsidRDefault="009D6375" w:rsidP="00546402">
            <w:pPr>
              <w:rPr>
                <w:b/>
                <w:sz w:val="18"/>
                <w:szCs w:val="18"/>
              </w:rPr>
            </w:pPr>
            <w:r>
              <w:rPr>
                <w:b/>
                <w:sz w:val="18"/>
                <w:szCs w:val="18"/>
              </w:rPr>
              <w:t>Prepare Master data</w:t>
            </w:r>
          </w:p>
        </w:tc>
      </w:tr>
      <w:tr w:rsidR="009D6375" w:rsidRPr="003B790D" w14:paraId="656452F3" w14:textId="77777777" w:rsidTr="00546402">
        <w:tc>
          <w:tcPr>
            <w:tcW w:w="1104" w:type="pct"/>
            <w:vMerge w:val="restart"/>
            <w:tcBorders>
              <w:top w:val="single" w:sz="4" w:space="0" w:color="C0C0C0"/>
              <w:left w:val="single" w:sz="4" w:space="0" w:color="C0C0C0"/>
              <w:right w:val="single" w:sz="4" w:space="0" w:color="C0C0C0"/>
            </w:tcBorders>
            <w:shd w:val="clear" w:color="auto" w:fill="F2F2F2"/>
          </w:tcPr>
          <w:p w14:paraId="3BD42D01" w14:textId="77777777" w:rsidR="009D6375" w:rsidRPr="003B790D" w:rsidRDefault="009D6375" w:rsidP="00546402">
            <w:pPr>
              <w:rPr>
                <w:b/>
                <w:sz w:val="18"/>
                <w:szCs w:val="18"/>
              </w:rPr>
            </w:pPr>
            <w:r>
              <w:rPr>
                <w:b/>
                <w:sz w:val="16"/>
                <w:szCs w:val="16"/>
              </w:rPr>
              <w:t>Categorization</w:t>
            </w:r>
            <w:r w:rsidRPr="003B790D" w:rsidDel="00AF399A">
              <w:rPr>
                <w:b/>
                <w:sz w:val="18"/>
                <w:szCs w:val="18"/>
              </w:rPr>
              <w:t xml:space="preserve"> </w:t>
            </w: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55CF53E2" w14:textId="77777777" w:rsidR="009D6375" w:rsidRPr="003B790D" w:rsidRDefault="009D6375" w:rsidP="00546402">
            <w:pPr>
              <w:tabs>
                <w:tab w:val="left" w:pos="3152"/>
              </w:tabs>
              <w:rPr>
                <w:sz w:val="18"/>
                <w:szCs w:val="18"/>
              </w:rPr>
            </w:pPr>
            <w:r>
              <w:rPr>
                <w:b/>
                <w:sz w:val="16"/>
                <w:szCs w:val="16"/>
              </w:rPr>
              <w:t>Person in charge</w:t>
            </w:r>
            <w:r w:rsidRPr="003B790D" w:rsidDel="00017BF7">
              <w:rPr>
                <w:sz w:val="18"/>
                <w:szCs w:val="18"/>
              </w:rPr>
              <w:t xml:space="preserve"> </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0DD1DABF" w14:textId="77777777" w:rsidR="009D6375" w:rsidRPr="003B790D" w:rsidRDefault="009D6375" w:rsidP="00546402">
            <w:r>
              <w:t>STK-2</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46C19C77" w14:textId="77777777" w:rsidR="009D6375" w:rsidRPr="003B790D" w:rsidRDefault="009D6375" w:rsidP="00546402">
            <w:r w:rsidRPr="003B790D">
              <w:rPr>
                <w:b/>
                <w:sz w:val="16"/>
                <w:szCs w:val="16"/>
              </w:rPr>
              <w:t>Version</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0C9C5B39" w14:textId="77777777" w:rsidR="009D6375" w:rsidRPr="003B790D" w:rsidRDefault="009D6375" w:rsidP="00546402">
            <w:r w:rsidRPr="003B790D">
              <w:t>1</w:t>
            </w:r>
          </w:p>
        </w:tc>
      </w:tr>
      <w:tr w:rsidR="009D6375" w:rsidRPr="003B790D" w14:paraId="23FD8DBB" w14:textId="77777777" w:rsidTr="00546402">
        <w:tc>
          <w:tcPr>
            <w:tcW w:w="1104" w:type="pct"/>
            <w:vMerge/>
            <w:tcBorders>
              <w:left w:val="single" w:sz="4" w:space="0" w:color="C0C0C0"/>
              <w:right w:val="single" w:sz="4" w:space="0" w:color="C0C0C0"/>
            </w:tcBorders>
            <w:shd w:val="clear" w:color="auto" w:fill="F2F2F2"/>
          </w:tcPr>
          <w:p w14:paraId="54CF2BC9" w14:textId="77777777" w:rsidR="009D6375" w:rsidRPr="003B790D" w:rsidRDefault="009D6375" w:rsidP="00546402">
            <w:pPr>
              <w:rPr>
                <w:b/>
                <w:sz w:val="18"/>
                <w:szCs w:val="18"/>
              </w:rPr>
            </w:pP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2ACFB35C" w14:textId="77777777" w:rsidR="009D6375" w:rsidRPr="003B790D" w:rsidRDefault="009D6375" w:rsidP="00546402">
            <w:pPr>
              <w:tabs>
                <w:tab w:val="left" w:pos="3152"/>
              </w:tabs>
              <w:rPr>
                <w:sz w:val="18"/>
                <w:szCs w:val="18"/>
              </w:rPr>
            </w:pPr>
            <w:r>
              <w:rPr>
                <w:b/>
                <w:sz w:val="16"/>
                <w:szCs w:val="16"/>
              </w:rPr>
              <w:t>Priority</w:t>
            </w:r>
            <w:r w:rsidRPr="003B790D">
              <w:rPr>
                <w:b/>
                <w:sz w:val="16"/>
                <w:szCs w:val="16"/>
              </w:rPr>
              <w:t xml:space="preserve"> </w:t>
            </w:r>
            <w:r w:rsidRPr="003B790D">
              <w:rPr>
                <w:sz w:val="12"/>
                <w:szCs w:val="12"/>
              </w:rPr>
              <w:t>(M / K)</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7D209521" w14:textId="77777777" w:rsidR="009D6375" w:rsidRPr="003B790D" w:rsidRDefault="009D6375" w:rsidP="00546402">
            <w:r w:rsidRPr="003B790D">
              <w:t>M</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6606027B" w14:textId="77777777" w:rsidR="009D6375" w:rsidRPr="003B790D" w:rsidRDefault="009D6375" w:rsidP="00546402">
            <w:r w:rsidRPr="003B790D">
              <w:rPr>
                <w:b/>
                <w:sz w:val="16"/>
                <w:szCs w:val="16"/>
              </w:rPr>
              <w:t xml:space="preserve">Status </w:t>
            </w:r>
            <w:r w:rsidRPr="003B790D">
              <w:rPr>
                <w:sz w:val="12"/>
                <w:szCs w:val="12"/>
              </w:rPr>
              <w:t>(OK / NOK)</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0F9A0D51" w14:textId="77777777" w:rsidR="009D6375" w:rsidRPr="003B790D" w:rsidRDefault="009D6375" w:rsidP="00546402">
            <w:r w:rsidRPr="003B790D">
              <w:t>OK</w:t>
            </w:r>
          </w:p>
        </w:tc>
      </w:tr>
      <w:tr w:rsidR="009D6375" w:rsidRPr="003B790D" w14:paraId="27343D93" w14:textId="77777777" w:rsidTr="00546402">
        <w:tc>
          <w:tcPr>
            <w:tcW w:w="1104" w:type="pct"/>
            <w:tcBorders>
              <w:top w:val="single" w:sz="4" w:space="0" w:color="C0C0C0"/>
              <w:left w:val="single" w:sz="4" w:space="0" w:color="C0C0C0"/>
              <w:bottom w:val="single" w:sz="4" w:space="0" w:color="C0C0C0"/>
              <w:right w:val="single" w:sz="4" w:space="0" w:color="C0C0C0"/>
            </w:tcBorders>
            <w:hideMark/>
          </w:tcPr>
          <w:p w14:paraId="51330657" w14:textId="77777777" w:rsidR="009D6375" w:rsidRPr="003B790D" w:rsidRDefault="009D6375" w:rsidP="00546402">
            <w:r>
              <w:t>Use case diagram</w:t>
            </w:r>
          </w:p>
        </w:tc>
        <w:tc>
          <w:tcPr>
            <w:tcW w:w="3896" w:type="pct"/>
            <w:gridSpan w:val="4"/>
            <w:tcBorders>
              <w:top w:val="single" w:sz="4" w:space="0" w:color="C0C0C0"/>
              <w:left w:val="single" w:sz="4" w:space="0" w:color="C0C0C0"/>
              <w:bottom w:val="single" w:sz="4" w:space="0" w:color="C0C0C0"/>
              <w:right w:val="single" w:sz="4" w:space="0" w:color="C0C0C0"/>
            </w:tcBorders>
            <w:hideMark/>
          </w:tcPr>
          <w:p w14:paraId="2D87156B" w14:textId="77777777" w:rsidR="009D6375" w:rsidRDefault="009D6375" w:rsidP="00546402"/>
          <w:p w14:paraId="324D6D3C" w14:textId="3E11E361" w:rsidR="009D6375" w:rsidRDefault="00D12063" w:rsidP="00546402">
            <w:r>
              <w:object w:dxaOrig="10236" w:dyaOrig="2977" w14:anchorId="273712BB">
                <v:shape id="_x0000_i1034" type="#_x0000_t75" style="width:392.25pt;height:114pt" o:ole="">
                  <v:imagedata r:id="rId33" o:title=""/>
                </v:shape>
                <o:OLEObject Type="Embed" ProgID="Visio.Drawing.11" ShapeID="_x0000_i1034" DrawAspect="Content" ObjectID="_1568465734" r:id="rId34"/>
              </w:object>
            </w:r>
          </w:p>
          <w:p w14:paraId="5F645596" w14:textId="77777777" w:rsidR="009D6375" w:rsidRPr="003B790D" w:rsidRDefault="009D6375" w:rsidP="00546402"/>
        </w:tc>
      </w:tr>
      <w:tr w:rsidR="009D6375" w:rsidRPr="00FE7A68" w14:paraId="3FB62491" w14:textId="77777777" w:rsidTr="00546402">
        <w:tc>
          <w:tcPr>
            <w:tcW w:w="1104" w:type="pct"/>
          </w:tcPr>
          <w:p w14:paraId="1A2B0154" w14:textId="77777777" w:rsidR="009D6375" w:rsidRPr="003B790D" w:rsidRDefault="009D6375" w:rsidP="00546402">
            <w:r>
              <w:t>Short description</w:t>
            </w:r>
          </w:p>
        </w:tc>
        <w:tc>
          <w:tcPr>
            <w:tcW w:w="3896" w:type="pct"/>
            <w:gridSpan w:val="4"/>
          </w:tcPr>
          <w:p w14:paraId="7EDEAD95" w14:textId="77777777" w:rsidR="009D6375" w:rsidRPr="006A1F55" w:rsidRDefault="009D6375" w:rsidP="00546402">
            <w:pPr>
              <w:rPr>
                <w:lang w:val="en-US"/>
              </w:rPr>
            </w:pPr>
            <w:r w:rsidRPr="006A1F55">
              <w:rPr>
                <w:lang w:val="en-US"/>
              </w:rPr>
              <w:t xml:space="preserve">Master data from </w:t>
            </w:r>
            <w:r>
              <w:rPr>
                <w:lang w:val="en-US"/>
              </w:rPr>
              <w:t>DisCo</w:t>
            </w:r>
            <w:r w:rsidRPr="006A1F55">
              <w:rPr>
                <w:lang w:val="en-US"/>
              </w:rPr>
              <w:t xml:space="preserve"> database are prepared for the usage of data entry</w:t>
            </w:r>
            <w:r>
              <w:rPr>
                <w:lang w:val="en-US"/>
              </w:rPr>
              <w:t xml:space="preserve"> at manual coding (SPS Vietnam).</w:t>
            </w:r>
          </w:p>
        </w:tc>
      </w:tr>
      <w:tr w:rsidR="009D6375" w:rsidRPr="003B790D" w14:paraId="3F54DE89" w14:textId="77777777" w:rsidTr="00546402">
        <w:tc>
          <w:tcPr>
            <w:tcW w:w="1104" w:type="pct"/>
          </w:tcPr>
          <w:p w14:paraId="49A596AE" w14:textId="77777777" w:rsidR="009D6375" w:rsidRPr="003B790D" w:rsidRDefault="009D6375" w:rsidP="00546402">
            <w:r>
              <w:t>Actor</w:t>
            </w:r>
          </w:p>
        </w:tc>
        <w:tc>
          <w:tcPr>
            <w:tcW w:w="3896" w:type="pct"/>
            <w:gridSpan w:val="4"/>
          </w:tcPr>
          <w:p w14:paraId="70928067" w14:textId="77777777" w:rsidR="009D6375" w:rsidRPr="003B790D" w:rsidRDefault="009D6375" w:rsidP="00546402">
            <w:r>
              <w:t>DisCo</w:t>
            </w:r>
          </w:p>
        </w:tc>
      </w:tr>
      <w:tr w:rsidR="009D6375" w:rsidRPr="00FE7A68" w14:paraId="60661D5D" w14:textId="77777777" w:rsidTr="00546402">
        <w:tc>
          <w:tcPr>
            <w:tcW w:w="1104" w:type="pct"/>
          </w:tcPr>
          <w:p w14:paraId="35EA15FF" w14:textId="77777777" w:rsidR="009D6375" w:rsidRPr="003B790D" w:rsidRDefault="009D6375" w:rsidP="00546402">
            <w:r>
              <w:t>Triggering event</w:t>
            </w:r>
          </w:p>
        </w:tc>
        <w:tc>
          <w:tcPr>
            <w:tcW w:w="3896" w:type="pct"/>
            <w:gridSpan w:val="4"/>
          </w:tcPr>
          <w:p w14:paraId="705AA483" w14:textId="77777777" w:rsidR="009D6375" w:rsidRPr="006A1F55" w:rsidRDefault="009D6375" w:rsidP="00546402">
            <w:pPr>
              <w:rPr>
                <w:lang w:val="en-US"/>
              </w:rPr>
            </w:pPr>
            <w:r>
              <w:rPr>
                <w:lang w:val="en-US"/>
              </w:rPr>
              <w:t>DisCo</w:t>
            </w:r>
            <w:r w:rsidRPr="006A1F55">
              <w:rPr>
                <w:lang w:val="en-US"/>
              </w:rPr>
              <w:t>-SMT-Scheduler are completed sucessfully</w:t>
            </w:r>
          </w:p>
        </w:tc>
      </w:tr>
      <w:tr w:rsidR="009D6375" w:rsidRPr="003B790D" w14:paraId="279C285B" w14:textId="77777777" w:rsidTr="00546402">
        <w:tc>
          <w:tcPr>
            <w:tcW w:w="1104" w:type="pct"/>
          </w:tcPr>
          <w:p w14:paraId="488168A7" w14:textId="77777777" w:rsidR="009D6375" w:rsidRPr="003B790D" w:rsidRDefault="009D6375" w:rsidP="00546402">
            <w:r>
              <w:t>Precondition</w:t>
            </w:r>
          </w:p>
        </w:tc>
        <w:tc>
          <w:tcPr>
            <w:tcW w:w="3896" w:type="pct"/>
            <w:gridSpan w:val="4"/>
          </w:tcPr>
          <w:p w14:paraId="2798AFC7" w14:textId="77777777" w:rsidR="009D6375" w:rsidRPr="003B790D" w:rsidRDefault="009D6375" w:rsidP="00546402">
            <w:r>
              <w:t>DisCo databases are available</w:t>
            </w:r>
          </w:p>
        </w:tc>
      </w:tr>
      <w:tr w:rsidR="009D6375" w:rsidRPr="00FE7A68" w14:paraId="3966A39D" w14:textId="77777777" w:rsidTr="00546402">
        <w:tc>
          <w:tcPr>
            <w:tcW w:w="1104" w:type="pct"/>
          </w:tcPr>
          <w:p w14:paraId="2CC4F457" w14:textId="77777777" w:rsidR="009D6375" w:rsidRPr="003B790D" w:rsidRDefault="009D6375" w:rsidP="00546402">
            <w:r>
              <w:t>Diagram</w:t>
            </w:r>
          </w:p>
          <w:p w14:paraId="1ADE79CF" w14:textId="77777777" w:rsidR="009D6375" w:rsidRPr="003B790D" w:rsidRDefault="009D6375" w:rsidP="00546402">
            <w:r w:rsidRPr="003B790D">
              <w:t>(</w:t>
            </w:r>
            <w:r>
              <w:t>Recommended</w:t>
            </w:r>
            <w:r w:rsidRPr="003B790D">
              <w:t>)</w:t>
            </w:r>
          </w:p>
        </w:tc>
        <w:tc>
          <w:tcPr>
            <w:tcW w:w="3896" w:type="pct"/>
            <w:gridSpan w:val="4"/>
          </w:tcPr>
          <w:p w14:paraId="63F3C99F" w14:textId="77777777" w:rsidR="009D6375" w:rsidRPr="00154B90" w:rsidRDefault="009D6375" w:rsidP="00546402">
            <w:pPr>
              <w:rPr>
                <w:lang w:val="en-US"/>
              </w:rPr>
            </w:pPr>
          </w:p>
          <w:p w14:paraId="1A8AC749" w14:textId="77777777" w:rsidR="009D6375" w:rsidRPr="001B70C8" w:rsidRDefault="009D6375" w:rsidP="00546402">
            <w:pPr>
              <w:rPr>
                <w:lang w:val="en-US"/>
              </w:rPr>
            </w:pPr>
            <w:r w:rsidRPr="001B70C8">
              <w:rPr>
                <w:highlight w:val="yellow"/>
                <w:lang w:val="en-US"/>
              </w:rPr>
              <w:t xml:space="preserve">It may be that data </w:t>
            </w:r>
            <w:proofErr w:type="gramStart"/>
            <w:r w:rsidRPr="001B70C8">
              <w:rPr>
                <w:highlight w:val="yellow"/>
                <w:lang w:val="en-US"/>
              </w:rPr>
              <w:t>must be normalized or summarized</w:t>
            </w:r>
            <w:proofErr w:type="gramEnd"/>
            <w:r w:rsidRPr="001B70C8">
              <w:rPr>
                <w:highlight w:val="yellow"/>
                <w:lang w:val="en-US"/>
              </w:rPr>
              <w:t xml:space="preserve">. Discussion with SPS, suggestions and ideas </w:t>
            </w:r>
            <w:proofErr w:type="gramStart"/>
            <w:r w:rsidRPr="001B70C8">
              <w:rPr>
                <w:highlight w:val="yellow"/>
                <w:lang w:val="en-US"/>
              </w:rPr>
              <w:t>might be addressed</w:t>
            </w:r>
            <w:proofErr w:type="gramEnd"/>
            <w:r w:rsidRPr="001B70C8">
              <w:rPr>
                <w:highlight w:val="yellow"/>
                <w:lang w:val="en-US"/>
              </w:rPr>
              <w:t xml:space="preserve"> in SPS project concept.</w:t>
            </w:r>
          </w:p>
          <w:p w14:paraId="590BEBEC" w14:textId="77777777" w:rsidR="009D6375" w:rsidRPr="001B70C8" w:rsidRDefault="009D6375" w:rsidP="00546402">
            <w:pPr>
              <w:rPr>
                <w:lang w:val="en-US"/>
              </w:rPr>
            </w:pPr>
          </w:p>
        </w:tc>
      </w:tr>
      <w:tr w:rsidR="009D6375" w:rsidRPr="00FE7A68" w14:paraId="57D887C0" w14:textId="77777777" w:rsidTr="00546402">
        <w:tc>
          <w:tcPr>
            <w:tcW w:w="1104" w:type="pct"/>
          </w:tcPr>
          <w:p w14:paraId="319F8093" w14:textId="77777777" w:rsidR="009D6375" w:rsidRPr="003B790D" w:rsidRDefault="009D6375" w:rsidP="00546402">
            <w:r>
              <w:t>Standard process</w:t>
            </w:r>
          </w:p>
        </w:tc>
        <w:tc>
          <w:tcPr>
            <w:tcW w:w="3896" w:type="pct"/>
            <w:gridSpan w:val="4"/>
          </w:tcPr>
          <w:p w14:paraId="4F144644" w14:textId="77777777" w:rsidR="009D6375" w:rsidRPr="00793A69" w:rsidRDefault="009D6375" w:rsidP="00546402">
            <w:pPr>
              <w:rPr>
                <w:lang w:val="en-US"/>
              </w:rPr>
            </w:pPr>
            <w:r w:rsidRPr="00793A69">
              <w:rPr>
                <w:lang w:val="en-US"/>
              </w:rPr>
              <w:t xml:space="preserve">Master data from </w:t>
            </w:r>
            <w:r>
              <w:rPr>
                <w:lang w:val="en-US"/>
              </w:rPr>
              <w:t>DisCo</w:t>
            </w:r>
            <w:r w:rsidRPr="00793A69">
              <w:rPr>
                <w:lang w:val="en-US"/>
              </w:rPr>
              <w:t xml:space="preserve"> database will be prepared for </w:t>
            </w:r>
            <w:r>
              <w:rPr>
                <w:lang w:val="en-US"/>
              </w:rPr>
              <w:t>data entry.</w:t>
            </w:r>
          </w:p>
        </w:tc>
      </w:tr>
      <w:tr w:rsidR="009D6375" w:rsidRPr="003B790D" w14:paraId="27A8C77A" w14:textId="77777777" w:rsidTr="00546402">
        <w:tc>
          <w:tcPr>
            <w:tcW w:w="1104" w:type="pct"/>
            <w:tcBorders>
              <w:top w:val="single" w:sz="4" w:space="0" w:color="C0C0C0"/>
              <w:left w:val="single" w:sz="4" w:space="0" w:color="C0C0C0"/>
              <w:bottom w:val="single" w:sz="4" w:space="0" w:color="C0C0C0"/>
              <w:right w:val="single" w:sz="4" w:space="0" w:color="C0C0C0"/>
            </w:tcBorders>
            <w:hideMark/>
          </w:tcPr>
          <w:p w14:paraId="28DCC3EB" w14:textId="77777777" w:rsidR="009D6375" w:rsidRPr="003B790D" w:rsidRDefault="009D6375" w:rsidP="00546402">
            <w:r>
              <w:t>Alternative</w:t>
            </w:r>
          </w:p>
        </w:tc>
        <w:tc>
          <w:tcPr>
            <w:tcW w:w="3896" w:type="pct"/>
            <w:gridSpan w:val="4"/>
            <w:tcBorders>
              <w:top w:val="single" w:sz="4" w:space="0" w:color="C0C0C0"/>
              <w:left w:val="single" w:sz="4" w:space="0" w:color="C0C0C0"/>
              <w:bottom w:val="single" w:sz="4" w:space="0" w:color="C0C0C0"/>
              <w:right w:val="single" w:sz="4" w:space="0" w:color="C0C0C0"/>
            </w:tcBorders>
          </w:tcPr>
          <w:p w14:paraId="3854C8D1" w14:textId="77777777" w:rsidR="009D6375" w:rsidRPr="003B790D" w:rsidRDefault="009D6375" w:rsidP="00546402">
            <w:r w:rsidRPr="00933CFA">
              <w:rPr>
                <w:lang w:val="en-US"/>
              </w:rPr>
              <w:t xml:space="preserve">If from one of the FaFo‘s no new datas delivered, don‘t prepare new master datas. </w:t>
            </w:r>
            <w:r>
              <w:t>The system should use the last successfull prepared datas.</w:t>
            </w:r>
          </w:p>
        </w:tc>
      </w:tr>
      <w:tr w:rsidR="009D6375" w:rsidRPr="003B790D" w14:paraId="1F931D2D" w14:textId="77777777" w:rsidTr="00546402">
        <w:tc>
          <w:tcPr>
            <w:tcW w:w="1104" w:type="pct"/>
            <w:tcBorders>
              <w:top w:val="single" w:sz="4" w:space="0" w:color="C0C0C0"/>
              <w:left w:val="single" w:sz="4" w:space="0" w:color="C0C0C0"/>
              <w:bottom w:val="single" w:sz="4" w:space="0" w:color="C0C0C0"/>
              <w:right w:val="single" w:sz="4" w:space="0" w:color="C0C0C0"/>
            </w:tcBorders>
            <w:hideMark/>
          </w:tcPr>
          <w:p w14:paraId="10F96D16" w14:textId="77777777" w:rsidR="009D6375" w:rsidRPr="003B790D" w:rsidRDefault="009D6375" w:rsidP="00546402">
            <w:r>
              <w:t>Exceptions</w:t>
            </w:r>
          </w:p>
        </w:tc>
        <w:tc>
          <w:tcPr>
            <w:tcW w:w="3896" w:type="pct"/>
            <w:gridSpan w:val="4"/>
            <w:tcBorders>
              <w:top w:val="single" w:sz="4" w:space="0" w:color="C0C0C0"/>
              <w:left w:val="single" w:sz="4" w:space="0" w:color="C0C0C0"/>
              <w:bottom w:val="single" w:sz="4" w:space="0" w:color="C0C0C0"/>
              <w:right w:val="single" w:sz="4" w:space="0" w:color="C0C0C0"/>
            </w:tcBorders>
            <w:hideMark/>
          </w:tcPr>
          <w:p w14:paraId="4BDAAFB2" w14:textId="77777777" w:rsidR="009D6375" w:rsidRPr="003B790D" w:rsidRDefault="009D6375" w:rsidP="00546402">
            <w:r>
              <w:t>No</w:t>
            </w:r>
          </w:p>
        </w:tc>
      </w:tr>
      <w:tr w:rsidR="009D6375" w:rsidRPr="00FE7A68" w14:paraId="12E7DD0F" w14:textId="77777777" w:rsidTr="00546402">
        <w:tc>
          <w:tcPr>
            <w:tcW w:w="1104" w:type="pct"/>
          </w:tcPr>
          <w:p w14:paraId="69D31532" w14:textId="77777777" w:rsidR="009D6375" w:rsidRPr="003B790D" w:rsidRDefault="009D6375" w:rsidP="00546402">
            <w:r>
              <w:t>Postcondition</w:t>
            </w:r>
            <w:r w:rsidRPr="003B790D">
              <w:t xml:space="preserve"> (</w:t>
            </w:r>
            <w:r>
              <w:t>Result</w:t>
            </w:r>
            <w:r w:rsidRPr="003B790D">
              <w:t>)</w:t>
            </w:r>
          </w:p>
        </w:tc>
        <w:tc>
          <w:tcPr>
            <w:tcW w:w="3896" w:type="pct"/>
            <w:gridSpan w:val="4"/>
          </w:tcPr>
          <w:p w14:paraId="61E114CD" w14:textId="77777777" w:rsidR="009D6375" w:rsidRPr="00AB12F6" w:rsidRDefault="009D6375" w:rsidP="00546402">
            <w:pPr>
              <w:rPr>
                <w:lang w:val="en-US"/>
              </w:rPr>
            </w:pPr>
            <w:r w:rsidRPr="00AB12F6">
              <w:rPr>
                <w:lang w:val="en-US"/>
              </w:rPr>
              <w:t xml:space="preserve">Master data </w:t>
            </w:r>
            <w:proofErr w:type="gramStart"/>
            <w:r w:rsidRPr="00AB12F6">
              <w:rPr>
                <w:lang w:val="en-US"/>
              </w:rPr>
              <w:t>are made</w:t>
            </w:r>
            <w:proofErr w:type="gramEnd"/>
            <w:r w:rsidRPr="00AB12F6">
              <w:rPr>
                <w:lang w:val="en-US"/>
              </w:rPr>
              <w:t xml:space="preserve"> available for </w:t>
            </w:r>
            <w:r>
              <w:rPr>
                <w:lang w:val="en-US"/>
              </w:rPr>
              <w:t xml:space="preserve">manual </w:t>
            </w:r>
            <w:r w:rsidRPr="00AB12F6">
              <w:rPr>
                <w:lang w:val="en-US"/>
              </w:rPr>
              <w:t>data entry</w:t>
            </w:r>
            <w:r>
              <w:rPr>
                <w:lang w:val="en-US"/>
              </w:rPr>
              <w:t>.</w:t>
            </w:r>
          </w:p>
        </w:tc>
      </w:tr>
    </w:tbl>
    <w:p w14:paraId="7714A285" w14:textId="77777777" w:rsidR="00D27EC3" w:rsidRPr="00AB12F6" w:rsidRDefault="00D27EC3">
      <w:pPr>
        <w:rPr>
          <w:rFonts w:eastAsiaTheme="majorEastAsia" w:cs="Arial"/>
          <w:bCs/>
          <w:szCs w:val="26"/>
          <w:lang w:val="en-US"/>
        </w:rPr>
      </w:pPr>
    </w:p>
    <w:p w14:paraId="6FD9E346" w14:textId="07841877" w:rsidR="00D27EC3" w:rsidRDefault="00D27EC3" w:rsidP="00D27EC3">
      <w:pPr>
        <w:pStyle w:val="berschrift4"/>
      </w:pPr>
      <w:r w:rsidRPr="001F7AF2">
        <w:t>F</w:t>
      </w:r>
      <w:r>
        <w:t xml:space="preserve">UN-1-2 </w:t>
      </w:r>
      <w:r w:rsidR="00461838">
        <w:t>Delivery of master data</w:t>
      </w:r>
    </w:p>
    <w:tbl>
      <w:tblPr>
        <w:tblW w:w="4891" w:type="pct"/>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2238"/>
        <w:gridCol w:w="2008"/>
        <w:gridCol w:w="2938"/>
        <w:gridCol w:w="1959"/>
        <w:gridCol w:w="996"/>
      </w:tblGrid>
      <w:tr w:rsidR="00D27EC3" w:rsidRPr="00FE7A68" w14:paraId="0A184D30" w14:textId="77777777" w:rsidTr="00372DC7">
        <w:tc>
          <w:tcPr>
            <w:tcW w:w="1104" w:type="pct"/>
            <w:tcBorders>
              <w:top w:val="single" w:sz="4" w:space="0" w:color="C0C0C0"/>
              <w:left w:val="single" w:sz="4" w:space="0" w:color="C0C0C0"/>
              <w:bottom w:val="single" w:sz="4" w:space="0" w:color="C0C0C0"/>
              <w:right w:val="single" w:sz="4" w:space="0" w:color="C0C0C0"/>
            </w:tcBorders>
            <w:shd w:val="clear" w:color="auto" w:fill="D9D9D9"/>
          </w:tcPr>
          <w:p w14:paraId="14F0E773" w14:textId="6B566A3E" w:rsidR="00D27EC3" w:rsidRPr="003B790D" w:rsidRDefault="00D27EC3" w:rsidP="00372DC7">
            <w:pPr>
              <w:rPr>
                <w:b/>
                <w:sz w:val="18"/>
                <w:szCs w:val="18"/>
              </w:rPr>
            </w:pPr>
            <w:r w:rsidRPr="003B790D">
              <w:rPr>
                <w:b/>
                <w:sz w:val="18"/>
                <w:szCs w:val="18"/>
              </w:rPr>
              <w:t>F</w:t>
            </w:r>
            <w:r>
              <w:rPr>
                <w:b/>
                <w:sz w:val="18"/>
                <w:szCs w:val="18"/>
              </w:rPr>
              <w:t>aFo-1-6 /</w:t>
            </w:r>
            <w:r w:rsidR="008773C1">
              <w:rPr>
                <w:b/>
                <w:sz w:val="18"/>
                <w:szCs w:val="18"/>
              </w:rPr>
              <w:t xml:space="preserve"> </w:t>
            </w:r>
            <w:r>
              <w:rPr>
                <w:b/>
                <w:sz w:val="18"/>
                <w:szCs w:val="18"/>
              </w:rPr>
              <w:t>FaFo-1-7</w:t>
            </w:r>
          </w:p>
        </w:tc>
        <w:tc>
          <w:tcPr>
            <w:tcW w:w="3896" w:type="pct"/>
            <w:gridSpan w:val="4"/>
            <w:tcBorders>
              <w:top w:val="single" w:sz="4" w:space="0" w:color="C0C0C0"/>
              <w:left w:val="single" w:sz="4" w:space="0" w:color="C0C0C0"/>
              <w:bottom w:val="single" w:sz="4" w:space="0" w:color="C0C0C0"/>
              <w:right w:val="single" w:sz="4" w:space="0" w:color="C0C0C0"/>
            </w:tcBorders>
            <w:shd w:val="clear" w:color="auto" w:fill="D9D9D9"/>
          </w:tcPr>
          <w:p w14:paraId="78EBD35B" w14:textId="24B80503" w:rsidR="00D27EC3" w:rsidRPr="00935A99" w:rsidRDefault="00935A99" w:rsidP="00A42042">
            <w:pPr>
              <w:rPr>
                <w:b/>
                <w:sz w:val="18"/>
                <w:szCs w:val="18"/>
                <w:lang w:val="en-US"/>
              </w:rPr>
            </w:pPr>
            <w:r w:rsidRPr="00935A99">
              <w:rPr>
                <w:b/>
                <w:sz w:val="18"/>
                <w:szCs w:val="18"/>
                <w:lang w:val="en-US"/>
              </w:rPr>
              <w:t xml:space="preserve">Processing </w:t>
            </w:r>
            <w:r w:rsidR="00A42042">
              <w:rPr>
                <w:b/>
                <w:sz w:val="18"/>
                <w:szCs w:val="18"/>
                <w:lang w:val="en-US"/>
              </w:rPr>
              <w:t xml:space="preserve">of file delivery </w:t>
            </w:r>
            <w:r w:rsidRPr="00935A99">
              <w:rPr>
                <w:b/>
                <w:sz w:val="18"/>
                <w:szCs w:val="18"/>
                <w:lang w:val="en-US"/>
              </w:rPr>
              <w:t xml:space="preserve">and </w:t>
            </w:r>
            <w:r>
              <w:rPr>
                <w:b/>
                <w:sz w:val="18"/>
                <w:szCs w:val="18"/>
                <w:lang w:val="en-US"/>
              </w:rPr>
              <w:t>provision</w:t>
            </w:r>
            <w:r w:rsidRPr="00935A99">
              <w:rPr>
                <w:b/>
                <w:sz w:val="18"/>
                <w:szCs w:val="18"/>
                <w:lang w:val="en-US"/>
              </w:rPr>
              <w:t xml:space="preserve"> of data</w:t>
            </w:r>
            <w:r w:rsidR="00A42042">
              <w:rPr>
                <w:b/>
                <w:sz w:val="18"/>
                <w:szCs w:val="18"/>
                <w:lang w:val="en-US"/>
              </w:rPr>
              <w:t xml:space="preserve"> to SPS</w:t>
            </w:r>
          </w:p>
        </w:tc>
      </w:tr>
      <w:tr w:rsidR="00D27EC3" w:rsidRPr="003B790D" w14:paraId="2E4D84A0" w14:textId="77777777" w:rsidTr="00372DC7">
        <w:tc>
          <w:tcPr>
            <w:tcW w:w="1104" w:type="pct"/>
            <w:vMerge w:val="restart"/>
            <w:tcBorders>
              <w:top w:val="single" w:sz="4" w:space="0" w:color="C0C0C0"/>
              <w:left w:val="single" w:sz="4" w:space="0" w:color="C0C0C0"/>
              <w:right w:val="single" w:sz="4" w:space="0" w:color="C0C0C0"/>
            </w:tcBorders>
            <w:shd w:val="clear" w:color="auto" w:fill="F2F2F2"/>
          </w:tcPr>
          <w:p w14:paraId="6155D91E" w14:textId="5C401B3A" w:rsidR="00D27EC3" w:rsidRPr="003B790D" w:rsidRDefault="00990D45" w:rsidP="00372DC7">
            <w:pPr>
              <w:rPr>
                <w:b/>
                <w:sz w:val="18"/>
                <w:szCs w:val="18"/>
              </w:rPr>
            </w:pPr>
            <w:r>
              <w:rPr>
                <w:b/>
                <w:sz w:val="16"/>
                <w:szCs w:val="16"/>
              </w:rPr>
              <w:t>Categorization</w:t>
            </w:r>
            <w:r w:rsidR="00D27EC3" w:rsidRPr="003B790D" w:rsidDel="00AF399A">
              <w:rPr>
                <w:b/>
                <w:sz w:val="18"/>
                <w:szCs w:val="18"/>
              </w:rPr>
              <w:t xml:space="preserve"> </w:t>
            </w: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357733F5" w14:textId="45B1A187" w:rsidR="00D27EC3" w:rsidRPr="003B790D" w:rsidRDefault="00990D45" w:rsidP="00372DC7">
            <w:pPr>
              <w:tabs>
                <w:tab w:val="left" w:pos="3152"/>
              </w:tabs>
              <w:rPr>
                <w:sz w:val="18"/>
                <w:szCs w:val="18"/>
              </w:rPr>
            </w:pPr>
            <w:r>
              <w:rPr>
                <w:b/>
                <w:sz w:val="16"/>
                <w:szCs w:val="16"/>
              </w:rPr>
              <w:t>Person in charge</w:t>
            </w:r>
            <w:r w:rsidR="00D27EC3" w:rsidRPr="003B790D" w:rsidDel="00017BF7">
              <w:rPr>
                <w:sz w:val="18"/>
                <w:szCs w:val="18"/>
              </w:rPr>
              <w:t xml:space="preserve"> </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39111299" w14:textId="77777777" w:rsidR="00D27EC3" w:rsidRPr="003B790D" w:rsidRDefault="00D27EC3" w:rsidP="00372DC7">
            <w:r>
              <w:t>STK-</w:t>
            </w:r>
            <w:r w:rsidR="00416510">
              <w:t>7</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5F035431" w14:textId="77777777" w:rsidR="00D27EC3" w:rsidRPr="003B790D" w:rsidRDefault="00D27EC3" w:rsidP="00372DC7">
            <w:r w:rsidRPr="003B790D">
              <w:rPr>
                <w:b/>
                <w:sz w:val="16"/>
                <w:szCs w:val="16"/>
              </w:rPr>
              <w:t>Version</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1DC1C920" w14:textId="77777777" w:rsidR="00D27EC3" w:rsidRPr="003B790D" w:rsidRDefault="00D27EC3" w:rsidP="00372DC7">
            <w:r w:rsidRPr="003B790D">
              <w:t>1</w:t>
            </w:r>
          </w:p>
        </w:tc>
      </w:tr>
      <w:tr w:rsidR="00D27EC3" w:rsidRPr="003B790D" w14:paraId="6587FBF3" w14:textId="77777777" w:rsidTr="00372DC7">
        <w:tc>
          <w:tcPr>
            <w:tcW w:w="1104" w:type="pct"/>
            <w:vMerge/>
            <w:tcBorders>
              <w:left w:val="single" w:sz="4" w:space="0" w:color="C0C0C0"/>
              <w:right w:val="single" w:sz="4" w:space="0" w:color="C0C0C0"/>
            </w:tcBorders>
            <w:shd w:val="clear" w:color="auto" w:fill="F2F2F2"/>
          </w:tcPr>
          <w:p w14:paraId="6EE5CA36" w14:textId="77777777" w:rsidR="00D27EC3" w:rsidRPr="003B790D" w:rsidRDefault="00D27EC3" w:rsidP="00372DC7">
            <w:pPr>
              <w:rPr>
                <w:b/>
                <w:sz w:val="18"/>
                <w:szCs w:val="18"/>
              </w:rPr>
            </w:pP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008B5C87" w14:textId="668305C2" w:rsidR="00D27EC3" w:rsidRPr="003B790D" w:rsidRDefault="00990D45" w:rsidP="00372DC7">
            <w:pPr>
              <w:tabs>
                <w:tab w:val="left" w:pos="3152"/>
              </w:tabs>
              <w:rPr>
                <w:sz w:val="18"/>
                <w:szCs w:val="18"/>
              </w:rPr>
            </w:pPr>
            <w:r>
              <w:rPr>
                <w:b/>
                <w:sz w:val="16"/>
                <w:szCs w:val="16"/>
              </w:rPr>
              <w:t>Priority</w:t>
            </w:r>
            <w:r w:rsidR="00D27EC3" w:rsidRPr="003B790D">
              <w:rPr>
                <w:b/>
                <w:sz w:val="16"/>
                <w:szCs w:val="16"/>
              </w:rPr>
              <w:t xml:space="preserve"> </w:t>
            </w:r>
            <w:r w:rsidR="00D27EC3" w:rsidRPr="003B790D">
              <w:rPr>
                <w:sz w:val="12"/>
                <w:szCs w:val="12"/>
              </w:rPr>
              <w:t>(M / K)</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7D695186" w14:textId="77777777" w:rsidR="00D27EC3" w:rsidRPr="003B790D" w:rsidRDefault="00D27EC3" w:rsidP="00372DC7">
            <w:r w:rsidRPr="003B790D">
              <w:t>M</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4C698182" w14:textId="77777777" w:rsidR="00D27EC3" w:rsidRPr="003B790D" w:rsidRDefault="00D27EC3" w:rsidP="00372DC7">
            <w:r w:rsidRPr="003B790D">
              <w:rPr>
                <w:b/>
                <w:sz w:val="16"/>
                <w:szCs w:val="16"/>
              </w:rPr>
              <w:t xml:space="preserve">Status </w:t>
            </w:r>
            <w:r w:rsidRPr="003B790D">
              <w:rPr>
                <w:sz w:val="12"/>
                <w:szCs w:val="12"/>
              </w:rPr>
              <w:t>(OK / NOK)</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069A38F6" w14:textId="77777777" w:rsidR="00D27EC3" w:rsidRPr="003B790D" w:rsidRDefault="00D27EC3" w:rsidP="00372DC7">
            <w:r>
              <w:t>N</w:t>
            </w:r>
            <w:r w:rsidRPr="003B790D">
              <w:t>OK</w:t>
            </w:r>
          </w:p>
        </w:tc>
      </w:tr>
      <w:tr w:rsidR="00D27EC3" w:rsidRPr="003B790D" w14:paraId="63D9CA1D" w14:textId="77777777" w:rsidTr="00372DC7">
        <w:tc>
          <w:tcPr>
            <w:tcW w:w="1104" w:type="pct"/>
            <w:tcBorders>
              <w:top w:val="single" w:sz="4" w:space="0" w:color="C0C0C0"/>
              <w:left w:val="single" w:sz="4" w:space="0" w:color="C0C0C0"/>
              <w:bottom w:val="single" w:sz="4" w:space="0" w:color="C0C0C0"/>
              <w:right w:val="single" w:sz="4" w:space="0" w:color="C0C0C0"/>
            </w:tcBorders>
            <w:hideMark/>
          </w:tcPr>
          <w:p w14:paraId="2CD9772A" w14:textId="1C034EC6" w:rsidR="00D27EC3" w:rsidRPr="003B790D" w:rsidRDefault="00123BF1" w:rsidP="00372DC7">
            <w:r>
              <w:t>Use case diagram</w:t>
            </w:r>
          </w:p>
        </w:tc>
        <w:tc>
          <w:tcPr>
            <w:tcW w:w="3896" w:type="pct"/>
            <w:gridSpan w:val="4"/>
            <w:tcBorders>
              <w:top w:val="single" w:sz="4" w:space="0" w:color="C0C0C0"/>
              <w:left w:val="single" w:sz="4" w:space="0" w:color="C0C0C0"/>
              <w:bottom w:val="single" w:sz="4" w:space="0" w:color="C0C0C0"/>
              <w:right w:val="single" w:sz="4" w:space="0" w:color="C0C0C0"/>
            </w:tcBorders>
            <w:hideMark/>
          </w:tcPr>
          <w:p w14:paraId="2DBD5097" w14:textId="77777777" w:rsidR="00D27EC3" w:rsidRDefault="00D27EC3" w:rsidP="00372DC7"/>
          <w:p w14:paraId="52C96B86" w14:textId="18B889D1" w:rsidR="00D27EC3" w:rsidRDefault="00A42042" w:rsidP="00372DC7">
            <w:r>
              <w:object w:dxaOrig="10506" w:dyaOrig="1949" w14:anchorId="7B501A23">
                <v:shape id="_x0000_i1035" type="#_x0000_t75" style="width:392.25pt;height:72.75pt" o:ole="">
                  <v:imagedata r:id="rId35" o:title=""/>
                </v:shape>
                <o:OLEObject Type="Embed" ProgID="Visio.Drawing.11" ShapeID="_x0000_i1035" DrawAspect="Content" ObjectID="_1568465735" r:id="rId36"/>
              </w:object>
            </w:r>
          </w:p>
          <w:p w14:paraId="142ED623" w14:textId="77777777" w:rsidR="00D27EC3" w:rsidRPr="003B790D" w:rsidRDefault="00D27EC3" w:rsidP="00372DC7"/>
        </w:tc>
      </w:tr>
      <w:tr w:rsidR="00D27EC3" w:rsidRPr="00FE7A68" w14:paraId="549B5AB7" w14:textId="77777777" w:rsidTr="00372DC7">
        <w:tc>
          <w:tcPr>
            <w:tcW w:w="1104" w:type="pct"/>
          </w:tcPr>
          <w:p w14:paraId="352BACBA" w14:textId="1E2D7D4C" w:rsidR="00D27EC3" w:rsidRPr="003B790D" w:rsidRDefault="00990D45" w:rsidP="00372DC7">
            <w:r>
              <w:t>Short description</w:t>
            </w:r>
          </w:p>
        </w:tc>
        <w:tc>
          <w:tcPr>
            <w:tcW w:w="3896" w:type="pct"/>
            <w:gridSpan w:val="4"/>
          </w:tcPr>
          <w:p w14:paraId="678E2E84" w14:textId="42A50D98" w:rsidR="00D27EC3" w:rsidRPr="00937758" w:rsidRDefault="00937758" w:rsidP="00A52B72">
            <w:pPr>
              <w:rPr>
                <w:lang w:val="en-US"/>
              </w:rPr>
            </w:pPr>
            <w:r w:rsidRPr="00937758">
              <w:rPr>
                <w:lang w:val="en-US"/>
              </w:rPr>
              <w:t xml:space="preserve">Master data </w:t>
            </w:r>
            <w:proofErr w:type="gramStart"/>
            <w:r w:rsidRPr="00937758">
              <w:rPr>
                <w:lang w:val="en-US"/>
              </w:rPr>
              <w:t>are made</w:t>
            </w:r>
            <w:proofErr w:type="gramEnd"/>
            <w:r w:rsidRPr="00937758">
              <w:rPr>
                <w:lang w:val="en-US"/>
              </w:rPr>
              <w:t xml:space="preserve"> available for the clients of </w:t>
            </w:r>
            <w:r w:rsidR="00A52B72">
              <w:rPr>
                <w:lang w:val="en-US"/>
              </w:rPr>
              <w:t xml:space="preserve">manual </w:t>
            </w:r>
            <w:r w:rsidRPr="00937758">
              <w:rPr>
                <w:lang w:val="en-US"/>
              </w:rPr>
              <w:t>data entry.</w:t>
            </w:r>
          </w:p>
        </w:tc>
      </w:tr>
      <w:tr w:rsidR="00D27EC3" w:rsidRPr="003B790D" w14:paraId="3ABDC279" w14:textId="77777777" w:rsidTr="00372DC7">
        <w:tc>
          <w:tcPr>
            <w:tcW w:w="1104" w:type="pct"/>
          </w:tcPr>
          <w:p w14:paraId="66F3F35F" w14:textId="5A8EA961" w:rsidR="00D27EC3" w:rsidRPr="003B790D" w:rsidRDefault="00990D45" w:rsidP="00372DC7">
            <w:r>
              <w:t>Actor</w:t>
            </w:r>
          </w:p>
        </w:tc>
        <w:tc>
          <w:tcPr>
            <w:tcW w:w="3896" w:type="pct"/>
            <w:gridSpan w:val="4"/>
          </w:tcPr>
          <w:p w14:paraId="37CC7BFF" w14:textId="34810B37" w:rsidR="00D27EC3" w:rsidRPr="003B790D" w:rsidRDefault="0062546E" w:rsidP="00372DC7">
            <w:r>
              <w:t>DisCo</w:t>
            </w:r>
          </w:p>
        </w:tc>
      </w:tr>
      <w:tr w:rsidR="00D27EC3" w:rsidRPr="003B790D" w14:paraId="46F3D118" w14:textId="77777777" w:rsidTr="00372DC7">
        <w:tc>
          <w:tcPr>
            <w:tcW w:w="1104" w:type="pct"/>
          </w:tcPr>
          <w:p w14:paraId="1CDA77D2" w14:textId="725E4277" w:rsidR="00D27EC3" w:rsidRPr="003B790D" w:rsidRDefault="00154B90" w:rsidP="00372DC7">
            <w:r>
              <w:t>Triggering event</w:t>
            </w:r>
          </w:p>
        </w:tc>
        <w:tc>
          <w:tcPr>
            <w:tcW w:w="3896" w:type="pct"/>
            <w:gridSpan w:val="4"/>
          </w:tcPr>
          <w:p w14:paraId="0433814B" w14:textId="18F82B41" w:rsidR="00645E0F" w:rsidRPr="003B790D" w:rsidRDefault="00D27EC3" w:rsidP="00645E0F">
            <w:r>
              <w:t xml:space="preserve">FaFo-1-5 </w:t>
            </w:r>
            <w:r w:rsidR="00645E0F">
              <w:t>completed</w:t>
            </w:r>
          </w:p>
        </w:tc>
      </w:tr>
      <w:tr w:rsidR="00D27EC3" w:rsidRPr="003B790D" w14:paraId="018DE158" w14:textId="77777777" w:rsidTr="00372DC7">
        <w:tc>
          <w:tcPr>
            <w:tcW w:w="1104" w:type="pct"/>
          </w:tcPr>
          <w:p w14:paraId="12A95E10" w14:textId="00105CBD" w:rsidR="00D27EC3" w:rsidRPr="003B790D" w:rsidRDefault="00990D45" w:rsidP="00372DC7">
            <w:r>
              <w:t>Precondition</w:t>
            </w:r>
          </w:p>
        </w:tc>
        <w:tc>
          <w:tcPr>
            <w:tcW w:w="3896" w:type="pct"/>
            <w:gridSpan w:val="4"/>
          </w:tcPr>
          <w:p w14:paraId="068A4536" w14:textId="43940BC9" w:rsidR="00D27EC3" w:rsidRPr="003B790D" w:rsidRDefault="0062546E" w:rsidP="00CF1E9E">
            <w:r>
              <w:t>DisCo</w:t>
            </w:r>
            <w:r w:rsidR="00CF1E9E">
              <w:t xml:space="preserve"> database</w:t>
            </w:r>
            <w:r w:rsidR="00D27EC3">
              <w:t xml:space="preserve"> </w:t>
            </w:r>
            <w:r w:rsidR="00CF1E9E">
              <w:t>is available</w:t>
            </w:r>
          </w:p>
        </w:tc>
      </w:tr>
      <w:tr w:rsidR="00D27EC3" w:rsidRPr="00FE7A68" w14:paraId="5FADEBF2" w14:textId="77777777" w:rsidTr="00372DC7">
        <w:tc>
          <w:tcPr>
            <w:tcW w:w="1104" w:type="pct"/>
          </w:tcPr>
          <w:p w14:paraId="3B0A8D57" w14:textId="0434120D" w:rsidR="00D27EC3" w:rsidRPr="003B790D" w:rsidRDefault="00123BF1" w:rsidP="00372DC7">
            <w:r>
              <w:t>Diagram</w:t>
            </w:r>
          </w:p>
          <w:p w14:paraId="1EDD0811" w14:textId="6395E5AF" w:rsidR="00D27EC3" w:rsidRPr="003B790D" w:rsidRDefault="00D27EC3" w:rsidP="00372DC7">
            <w:r w:rsidRPr="003B790D">
              <w:t>(</w:t>
            </w:r>
            <w:r w:rsidR="00990D45">
              <w:t>Recommended</w:t>
            </w:r>
            <w:r w:rsidRPr="003B790D">
              <w:t>)</w:t>
            </w:r>
          </w:p>
        </w:tc>
        <w:tc>
          <w:tcPr>
            <w:tcW w:w="3896" w:type="pct"/>
            <w:gridSpan w:val="4"/>
          </w:tcPr>
          <w:p w14:paraId="208B41BB" w14:textId="4EE0CF83" w:rsidR="00D27EC3" w:rsidRPr="00E41B7C" w:rsidRDefault="00116121" w:rsidP="00372DC7">
            <w:pPr>
              <w:rPr>
                <w:highlight w:val="yellow"/>
                <w:lang w:val="en-US"/>
              </w:rPr>
            </w:pPr>
            <w:r w:rsidRPr="00116121">
              <w:rPr>
                <w:highlight w:val="yellow"/>
                <w:lang w:val="en-US"/>
              </w:rPr>
              <w:t xml:space="preserve">It is conceivable that the clients access </w:t>
            </w:r>
            <w:r w:rsidR="0062546E">
              <w:rPr>
                <w:highlight w:val="yellow"/>
                <w:lang w:val="en-US"/>
              </w:rPr>
              <w:t>DisCo</w:t>
            </w:r>
            <w:r w:rsidRPr="00116121">
              <w:rPr>
                <w:highlight w:val="yellow"/>
                <w:lang w:val="en-US"/>
              </w:rPr>
              <w:t xml:space="preserve"> also via web service. Therefore, the </w:t>
            </w:r>
            <w:r w:rsidR="00E41B7C">
              <w:rPr>
                <w:highlight w:val="yellow"/>
                <w:lang w:val="en-US"/>
              </w:rPr>
              <w:t>procedures</w:t>
            </w:r>
            <w:r w:rsidRPr="00116121">
              <w:rPr>
                <w:highlight w:val="yellow"/>
                <w:lang w:val="en-US"/>
              </w:rPr>
              <w:t xml:space="preserve"> presented here would change. Discussion with SPS, suggestions and ideas as part of SPS concept.</w:t>
            </w:r>
          </w:p>
          <w:p w14:paraId="19655656" w14:textId="77777777" w:rsidR="00D27EC3" w:rsidRPr="00154B90" w:rsidRDefault="00D27EC3" w:rsidP="00372DC7">
            <w:pPr>
              <w:rPr>
                <w:lang w:val="en-US"/>
              </w:rPr>
            </w:pPr>
          </w:p>
        </w:tc>
      </w:tr>
      <w:tr w:rsidR="00D27EC3" w:rsidRPr="00FE7A68" w14:paraId="74D3420C" w14:textId="77777777" w:rsidTr="00372DC7">
        <w:tc>
          <w:tcPr>
            <w:tcW w:w="1104" w:type="pct"/>
          </w:tcPr>
          <w:p w14:paraId="2E41806D" w14:textId="06DFB32A" w:rsidR="00D27EC3" w:rsidRPr="003B790D" w:rsidRDefault="00990D45" w:rsidP="00372DC7">
            <w:r>
              <w:t>Standard process</w:t>
            </w:r>
          </w:p>
        </w:tc>
        <w:tc>
          <w:tcPr>
            <w:tcW w:w="3896" w:type="pct"/>
            <w:gridSpan w:val="4"/>
          </w:tcPr>
          <w:p w14:paraId="21E8A373" w14:textId="51076153" w:rsidR="00D27EC3" w:rsidRPr="00BD0838" w:rsidRDefault="00BD0838" w:rsidP="00A52B72">
            <w:pPr>
              <w:rPr>
                <w:lang w:val="en-US"/>
              </w:rPr>
            </w:pPr>
            <w:r w:rsidRPr="00BD0838">
              <w:rPr>
                <w:lang w:val="en-US"/>
              </w:rPr>
              <w:t>Master d</w:t>
            </w:r>
            <w:r>
              <w:rPr>
                <w:lang w:val="en-US"/>
              </w:rPr>
              <w:t xml:space="preserve">ata from </w:t>
            </w:r>
            <w:r w:rsidR="0062546E">
              <w:rPr>
                <w:lang w:val="en-US"/>
              </w:rPr>
              <w:t>DisCo</w:t>
            </w:r>
            <w:r>
              <w:rPr>
                <w:lang w:val="en-US"/>
              </w:rPr>
              <w:t xml:space="preserve"> database is prepared for </w:t>
            </w:r>
            <w:r w:rsidR="00A52B72">
              <w:rPr>
                <w:lang w:val="en-US"/>
              </w:rPr>
              <w:t xml:space="preserve">manual </w:t>
            </w:r>
            <w:r>
              <w:rPr>
                <w:lang w:val="en-US"/>
              </w:rPr>
              <w:t>data entry.</w:t>
            </w:r>
          </w:p>
        </w:tc>
      </w:tr>
      <w:tr w:rsidR="00D27EC3" w:rsidRPr="003B790D" w14:paraId="6F5DDDF7" w14:textId="77777777" w:rsidTr="00372DC7">
        <w:tc>
          <w:tcPr>
            <w:tcW w:w="1104" w:type="pct"/>
            <w:tcBorders>
              <w:top w:val="single" w:sz="4" w:space="0" w:color="C0C0C0"/>
              <w:left w:val="single" w:sz="4" w:space="0" w:color="C0C0C0"/>
              <w:bottom w:val="single" w:sz="4" w:space="0" w:color="C0C0C0"/>
              <w:right w:val="single" w:sz="4" w:space="0" w:color="C0C0C0"/>
            </w:tcBorders>
            <w:hideMark/>
          </w:tcPr>
          <w:p w14:paraId="6799CD4E" w14:textId="5A8A90CD" w:rsidR="00D27EC3" w:rsidRPr="003B790D" w:rsidRDefault="00990D45" w:rsidP="00372DC7">
            <w:r>
              <w:t>Alternative</w:t>
            </w:r>
          </w:p>
        </w:tc>
        <w:tc>
          <w:tcPr>
            <w:tcW w:w="3896" w:type="pct"/>
            <w:gridSpan w:val="4"/>
            <w:tcBorders>
              <w:top w:val="single" w:sz="4" w:space="0" w:color="C0C0C0"/>
              <w:left w:val="single" w:sz="4" w:space="0" w:color="C0C0C0"/>
              <w:bottom w:val="single" w:sz="4" w:space="0" w:color="C0C0C0"/>
              <w:right w:val="single" w:sz="4" w:space="0" w:color="C0C0C0"/>
            </w:tcBorders>
          </w:tcPr>
          <w:p w14:paraId="1266086C" w14:textId="232D9694" w:rsidR="00D27EC3" w:rsidRPr="003B790D" w:rsidRDefault="008773C1" w:rsidP="003D020C">
            <w:r w:rsidRPr="00933CFA">
              <w:rPr>
                <w:lang w:val="en-US"/>
              </w:rPr>
              <w:t xml:space="preserve">If there no new data prepared by FaFo-1-5 </w:t>
            </w:r>
            <w:proofErr w:type="gramStart"/>
            <w:r w:rsidR="003D020C" w:rsidRPr="00933CFA">
              <w:rPr>
                <w:lang w:val="en-US"/>
              </w:rPr>
              <w:t>it’s</w:t>
            </w:r>
            <w:proofErr w:type="gramEnd"/>
            <w:r w:rsidR="003D020C" w:rsidRPr="00933CFA">
              <w:rPr>
                <w:lang w:val="en-US"/>
              </w:rPr>
              <w:t xml:space="preserve"> nothing to delivery. </w:t>
            </w:r>
            <w:r w:rsidR="003D020C">
              <w:t>The system should use the last successfull delivered datas.</w:t>
            </w:r>
          </w:p>
        </w:tc>
      </w:tr>
      <w:tr w:rsidR="00D27EC3" w:rsidRPr="003B790D" w14:paraId="3501C536" w14:textId="77777777" w:rsidTr="00372DC7">
        <w:tc>
          <w:tcPr>
            <w:tcW w:w="1104" w:type="pct"/>
            <w:tcBorders>
              <w:top w:val="single" w:sz="4" w:space="0" w:color="C0C0C0"/>
              <w:left w:val="single" w:sz="4" w:space="0" w:color="C0C0C0"/>
              <w:bottom w:val="single" w:sz="4" w:space="0" w:color="C0C0C0"/>
              <w:right w:val="single" w:sz="4" w:space="0" w:color="C0C0C0"/>
            </w:tcBorders>
            <w:hideMark/>
          </w:tcPr>
          <w:p w14:paraId="7F19388C" w14:textId="4B434D4F" w:rsidR="00D27EC3" w:rsidRPr="003B790D" w:rsidRDefault="00990D45" w:rsidP="00372DC7">
            <w:r>
              <w:t>Exceptions</w:t>
            </w:r>
          </w:p>
        </w:tc>
        <w:tc>
          <w:tcPr>
            <w:tcW w:w="3896" w:type="pct"/>
            <w:gridSpan w:val="4"/>
            <w:tcBorders>
              <w:top w:val="single" w:sz="4" w:space="0" w:color="C0C0C0"/>
              <w:left w:val="single" w:sz="4" w:space="0" w:color="C0C0C0"/>
              <w:bottom w:val="single" w:sz="4" w:space="0" w:color="C0C0C0"/>
              <w:right w:val="single" w:sz="4" w:space="0" w:color="C0C0C0"/>
            </w:tcBorders>
            <w:hideMark/>
          </w:tcPr>
          <w:p w14:paraId="059B61C0" w14:textId="29BF46CA" w:rsidR="00D27EC3" w:rsidRPr="003B790D" w:rsidRDefault="00C877D2" w:rsidP="00372DC7">
            <w:r>
              <w:t>No</w:t>
            </w:r>
          </w:p>
        </w:tc>
      </w:tr>
      <w:tr w:rsidR="00D27EC3" w:rsidRPr="00FE7A68" w14:paraId="32FFC34A" w14:textId="77777777" w:rsidTr="00372DC7">
        <w:tc>
          <w:tcPr>
            <w:tcW w:w="1104" w:type="pct"/>
          </w:tcPr>
          <w:p w14:paraId="1FF786E1" w14:textId="1BE1129A" w:rsidR="00D27EC3" w:rsidRPr="003B790D" w:rsidRDefault="00990D45" w:rsidP="00372DC7">
            <w:r>
              <w:t>Postcondition</w:t>
            </w:r>
            <w:r w:rsidR="00D27EC3" w:rsidRPr="003B790D">
              <w:t xml:space="preserve"> (</w:t>
            </w:r>
            <w:r>
              <w:t>Result</w:t>
            </w:r>
            <w:r w:rsidR="00D27EC3" w:rsidRPr="003B790D">
              <w:t>)</w:t>
            </w:r>
          </w:p>
        </w:tc>
        <w:tc>
          <w:tcPr>
            <w:tcW w:w="3896" w:type="pct"/>
            <w:gridSpan w:val="4"/>
          </w:tcPr>
          <w:p w14:paraId="75FE2C8B" w14:textId="26F6750C" w:rsidR="00D27EC3" w:rsidRPr="001F3F73" w:rsidRDefault="00C877D2" w:rsidP="00A52B72">
            <w:pPr>
              <w:rPr>
                <w:lang w:val="en-US"/>
              </w:rPr>
            </w:pPr>
            <w:r w:rsidRPr="001F3F73">
              <w:rPr>
                <w:lang w:val="en-US"/>
              </w:rPr>
              <w:t xml:space="preserve">Master data are availabe for </w:t>
            </w:r>
            <w:r w:rsidR="00A52B72">
              <w:rPr>
                <w:lang w:val="en-US"/>
              </w:rPr>
              <w:t xml:space="preserve">manual </w:t>
            </w:r>
            <w:r w:rsidR="004556BC">
              <w:rPr>
                <w:lang w:val="en-US"/>
              </w:rPr>
              <w:t>data entry</w:t>
            </w:r>
            <w:r w:rsidRPr="001F3F73">
              <w:rPr>
                <w:lang w:val="en-US"/>
              </w:rPr>
              <w:t>.</w:t>
            </w:r>
          </w:p>
        </w:tc>
      </w:tr>
    </w:tbl>
    <w:p w14:paraId="18F3ABDA" w14:textId="77777777" w:rsidR="00D27EC3" w:rsidRPr="001F3F73" w:rsidRDefault="00D27EC3">
      <w:pPr>
        <w:rPr>
          <w:rFonts w:eastAsiaTheme="majorEastAsia" w:cs="Arial"/>
          <w:bCs/>
          <w:szCs w:val="26"/>
          <w:lang w:val="en-US"/>
        </w:rPr>
      </w:pPr>
    </w:p>
    <w:p w14:paraId="571485FD" w14:textId="77777777" w:rsidR="00445042" w:rsidRPr="001F3F73" w:rsidRDefault="00445042">
      <w:pPr>
        <w:rPr>
          <w:rFonts w:eastAsiaTheme="majorEastAsia" w:cs="Arial"/>
          <w:bCs/>
          <w:szCs w:val="26"/>
          <w:lang w:val="en-US"/>
        </w:rPr>
      </w:pPr>
    </w:p>
    <w:p w14:paraId="3A4AE913" w14:textId="77777777" w:rsidR="007537E6" w:rsidRPr="00933CFA" w:rsidRDefault="007537E6">
      <w:pPr>
        <w:rPr>
          <w:rFonts w:eastAsiaTheme="majorEastAsia" w:cs="Arial"/>
          <w:bCs/>
          <w:szCs w:val="26"/>
          <w:lang w:val="en-US"/>
        </w:rPr>
      </w:pPr>
      <w:r w:rsidRPr="00933CFA">
        <w:rPr>
          <w:lang w:val="en-US"/>
        </w:rPr>
        <w:br w:type="page"/>
      </w:r>
    </w:p>
    <w:p w14:paraId="496512CD" w14:textId="6EBF41C4" w:rsidR="00C11CEC" w:rsidRPr="00F34CAE" w:rsidRDefault="00F34CAE" w:rsidP="00B47162">
      <w:pPr>
        <w:pStyle w:val="berschrift3"/>
      </w:pPr>
      <w:bookmarkStart w:id="77" w:name="_Toc494704434"/>
      <w:r>
        <w:lastRenderedPageBreak/>
        <w:t xml:space="preserve">BUC-2 </w:t>
      </w:r>
      <w:r w:rsidR="005F546A">
        <w:t xml:space="preserve">Provide </w:t>
      </w:r>
      <w:r w:rsidR="001F3F73">
        <w:t>consignment data</w:t>
      </w:r>
      <w:bookmarkEnd w:id="77"/>
    </w:p>
    <w:tbl>
      <w:tblPr>
        <w:tblW w:w="4881" w:type="pct"/>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2774"/>
        <w:gridCol w:w="7344"/>
      </w:tblGrid>
      <w:tr w:rsidR="00C11CEC" w:rsidRPr="00E30397" w14:paraId="01DC7E15" w14:textId="77777777" w:rsidTr="00372DC7">
        <w:trPr>
          <w:trHeight w:val="201"/>
        </w:trPr>
        <w:tc>
          <w:tcPr>
            <w:tcW w:w="1371" w:type="pct"/>
            <w:shd w:val="clear" w:color="auto" w:fill="D9D9D9"/>
          </w:tcPr>
          <w:p w14:paraId="458F1EC9" w14:textId="77777777" w:rsidR="00C11CEC" w:rsidRPr="00E30397" w:rsidRDefault="00C11CEC" w:rsidP="00372DC7">
            <w:pPr>
              <w:rPr>
                <w:b/>
                <w:sz w:val="18"/>
                <w:szCs w:val="18"/>
              </w:rPr>
            </w:pPr>
            <w:r w:rsidRPr="00E30397">
              <w:rPr>
                <w:b/>
                <w:sz w:val="18"/>
                <w:szCs w:val="18"/>
              </w:rPr>
              <w:t>BUC-</w:t>
            </w:r>
            <w:r>
              <w:rPr>
                <w:b/>
                <w:sz w:val="18"/>
                <w:szCs w:val="18"/>
              </w:rPr>
              <w:t>2</w:t>
            </w:r>
          </w:p>
        </w:tc>
        <w:tc>
          <w:tcPr>
            <w:tcW w:w="3629" w:type="pct"/>
            <w:shd w:val="clear" w:color="auto" w:fill="D9D9D9"/>
          </w:tcPr>
          <w:p w14:paraId="1E9CD678" w14:textId="10776D26" w:rsidR="00C11CEC" w:rsidRPr="00E30397" w:rsidRDefault="00FA6659" w:rsidP="00372DC7">
            <w:pPr>
              <w:rPr>
                <w:b/>
                <w:sz w:val="18"/>
                <w:szCs w:val="18"/>
              </w:rPr>
            </w:pPr>
            <w:r>
              <w:rPr>
                <w:b/>
                <w:sz w:val="18"/>
                <w:szCs w:val="18"/>
              </w:rPr>
              <w:t>Description</w:t>
            </w:r>
            <w:r w:rsidR="00C11CEC" w:rsidRPr="00E30397">
              <w:rPr>
                <w:b/>
                <w:sz w:val="18"/>
                <w:szCs w:val="18"/>
              </w:rPr>
              <w:t xml:space="preserve"> </w:t>
            </w:r>
          </w:p>
        </w:tc>
      </w:tr>
      <w:tr w:rsidR="00C11CEC" w:rsidRPr="00FE7A68" w14:paraId="147CDB78" w14:textId="77777777" w:rsidTr="00372DC7">
        <w:tc>
          <w:tcPr>
            <w:tcW w:w="1371" w:type="pct"/>
          </w:tcPr>
          <w:p w14:paraId="02DD9FDC" w14:textId="13E3B382" w:rsidR="00C11CEC" w:rsidRPr="00E30397" w:rsidRDefault="00990D45" w:rsidP="00372DC7">
            <w:r>
              <w:t>Short description</w:t>
            </w:r>
          </w:p>
        </w:tc>
        <w:tc>
          <w:tcPr>
            <w:tcW w:w="3629" w:type="pct"/>
          </w:tcPr>
          <w:p w14:paraId="2764399C" w14:textId="3287EDA5" w:rsidR="00C223E2" w:rsidRPr="00C223E2" w:rsidRDefault="00C223E2" w:rsidP="00C223E2">
            <w:pPr>
              <w:rPr>
                <w:lang w:val="en-US"/>
              </w:rPr>
            </w:pPr>
            <w:r w:rsidRPr="00C223E2">
              <w:rPr>
                <w:lang w:val="en-US"/>
              </w:rPr>
              <w:t>Data supplied by PDS (</w:t>
            </w:r>
            <w:r w:rsidR="00547A8D">
              <w:rPr>
                <w:lang w:val="en-US"/>
              </w:rPr>
              <w:t>parcel</w:t>
            </w:r>
            <w:r w:rsidRPr="00C223E2">
              <w:rPr>
                <w:lang w:val="en-US"/>
              </w:rPr>
              <w:t xml:space="preserve"> data and images) are imported </w:t>
            </w:r>
            <w:r>
              <w:rPr>
                <w:lang w:val="en-US"/>
              </w:rPr>
              <w:t xml:space="preserve">by </w:t>
            </w:r>
            <w:r w:rsidR="0062546E">
              <w:rPr>
                <w:lang w:val="en-US"/>
              </w:rPr>
              <w:t>DisCo</w:t>
            </w:r>
            <w:r>
              <w:rPr>
                <w:lang w:val="en-US"/>
              </w:rPr>
              <w:t>.</w:t>
            </w:r>
          </w:p>
          <w:p w14:paraId="3F32A1FA" w14:textId="3BDDECD9" w:rsidR="009D0119" w:rsidRPr="00C223E2" w:rsidRDefault="00C223E2" w:rsidP="00C223E2">
            <w:pPr>
              <w:rPr>
                <w:lang w:val="en-US"/>
              </w:rPr>
            </w:pPr>
            <w:r>
              <w:rPr>
                <w:lang w:val="en-US"/>
              </w:rPr>
              <w:t xml:space="preserve">Data, which </w:t>
            </w:r>
            <w:proofErr w:type="gramStart"/>
            <w:r>
              <w:rPr>
                <w:lang w:val="en-US"/>
              </w:rPr>
              <w:t>should be filtered</w:t>
            </w:r>
            <w:proofErr w:type="gramEnd"/>
            <w:r>
              <w:rPr>
                <w:lang w:val="en-US"/>
              </w:rPr>
              <w:t xml:space="preserve"> and not go</w:t>
            </w:r>
            <w:r w:rsidRPr="00C223E2">
              <w:rPr>
                <w:lang w:val="en-US"/>
              </w:rPr>
              <w:t xml:space="preserve"> through </w:t>
            </w:r>
            <w:r>
              <w:rPr>
                <w:lang w:val="en-US"/>
              </w:rPr>
              <w:t>data entry</w:t>
            </w:r>
            <w:r w:rsidRPr="00C223E2">
              <w:rPr>
                <w:lang w:val="en-US"/>
              </w:rPr>
              <w:t xml:space="preserve">, </w:t>
            </w:r>
            <w:r>
              <w:rPr>
                <w:lang w:val="en-US"/>
              </w:rPr>
              <w:t>will be</w:t>
            </w:r>
            <w:r w:rsidRPr="00C223E2">
              <w:rPr>
                <w:lang w:val="en-US"/>
              </w:rPr>
              <w:t xml:space="preserve"> transferred directly to</w:t>
            </w:r>
            <w:r>
              <w:rPr>
                <w:lang w:val="en-US"/>
              </w:rPr>
              <w:t xml:space="preserve"> BUC-</w:t>
            </w:r>
            <w:r w:rsidRPr="00C223E2">
              <w:rPr>
                <w:lang w:val="en-US"/>
              </w:rPr>
              <w:t>5</w:t>
            </w:r>
            <w:r w:rsidR="00F703B1">
              <w:rPr>
                <w:lang w:val="en-US"/>
              </w:rPr>
              <w:t>.</w:t>
            </w:r>
          </w:p>
        </w:tc>
      </w:tr>
      <w:tr w:rsidR="00C11CEC" w:rsidRPr="00FE7A68" w14:paraId="5707225B" w14:textId="77777777" w:rsidTr="00372DC7">
        <w:tc>
          <w:tcPr>
            <w:tcW w:w="1371" w:type="pct"/>
          </w:tcPr>
          <w:p w14:paraId="14FC3E39" w14:textId="694225B0" w:rsidR="00C11CEC" w:rsidRPr="00E30397" w:rsidRDefault="000D64DC" w:rsidP="00372DC7">
            <w:r>
              <w:t>Trigger</w:t>
            </w:r>
          </w:p>
        </w:tc>
        <w:tc>
          <w:tcPr>
            <w:tcW w:w="3629" w:type="pct"/>
          </w:tcPr>
          <w:p w14:paraId="2BEBC9F4" w14:textId="57EC39BA" w:rsidR="00C11CEC" w:rsidRPr="00C17E6C" w:rsidRDefault="00315E26" w:rsidP="00315E26">
            <w:pPr>
              <w:rPr>
                <w:lang w:val="en-US"/>
              </w:rPr>
            </w:pPr>
            <w:r w:rsidRPr="00C17E6C">
              <w:rPr>
                <w:lang w:val="en-US"/>
              </w:rPr>
              <w:t>PDS</w:t>
            </w:r>
            <w:r w:rsidR="00C11CEC" w:rsidRPr="00C17E6C">
              <w:rPr>
                <w:lang w:val="en-US"/>
              </w:rPr>
              <w:t xml:space="preserve"> </w:t>
            </w:r>
            <w:r w:rsidR="00C17E6C" w:rsidRPr="00C17E6C">
              <w:rPr>
                <w:lang w:val="en-US"/>
              </w:rPr>
              <w:t xml:space="preserve">calls web service </w:t>
            </w:r>
            <w:r w:rsidR="00C17E6C">
              <w:rPr>
                <w:lang w:val="en-US"/>
              </w:rPr>
              <w:t xml:space="preserve">of </w:t>
            </w:r>
            <w:r w:rsidR="0062546E">
              <w:rPr>
                <w:lang w:val="en-US"/>
              </w:rPr>
              <w:t>DisCo</w:t>
            </w:r>
            <w:r w:rsidR="00C17E6C">
              <w:rPr>
                <w:lang w:val="en-US"/>
              </w:rPr>
              <w:t xml:space="preserve"> and transfers</w:t>
            </w:r>
            <w:r w:rsidR="00C17E6C" w:rsidRPr="00C17E6C">
              <w:rPr>
                <w:lang w:val="en-US"/>
              </w:rPr>
              <w:t xml:space="preserve"> data</w:t>
            </w:r>
            <w:r w:rsidR="003371A3">
              <w:rPr>
                <w:lang w:val="en-US"/>
              </w:rPr>
              <w:t>.</w:t>
            </w:r>
          </w:p>
          <w:p w14:paraId="0FAF66CB" w14:textId="77777777" w:rsidR="00C11CEC" w:rsidRPr="00C17E6C" w:rsidRDefault="00C11CEC" w:rsidP="00372DC7">
            <w:pPr>
              <w:pStyle w:val="Listenabsatz"/>
              <w:ind w:left="360"/>
              <w:rPr>
                <w:lang w:val="en-US"/>
              </w:rPr>
            </w:pPr>
          </w:p>
        </w:tc>
      </w:tr>
      <w:tr w:rsidR="00C11CEC" w:rsidRPr="0062546E" w14:paraId="6AE82CBA" w14:textId="77777777" w:rsidTr="00372DC7">
        <w:tc>
          <w:tcPr>
            <w:tcW w:w="1371" w:type="pct"/>
          </w:tcPr>
          <w:p w14:paraId="47BDE822" w14:textId="51B33C24" w:rsidR="00C11CEC" w:rsidRPr="00E30397" w:rsidRDefault="00990D45" w:rsidP="00372DC7">
            <w:r>
              <w:t>Precondition</w:t>
            </w:r>
          </w:p>
        </w:tc>
        <w:tc>
          <w:tcPr>
            <w:tcW w:w="3629" w:type="pct"/>
          </w:tcPr>
          <w:p w14:paraId="5B7F297B" w14:textId="7D669BB9" w:rsidR="00C11CEC" w:rsidRPr="0062546E" w:rsidRDefault="00445042" w:rsidP="00372DC7">
            <w:pPr>
              <w:rPr>
                <w:lang w:val="en-US"/>
              </w:rPr>
            </w:pPr>
            <w:r w:rsidRPr="0062546E">
              <w:rPr>
                <w:lang w:val="en-US"/>
              </w:rPr>
              <w:t xml:space="preserve">PDS </w:t>
            </w:r>
            <w:r w:rsidR="00925799" w:rsidRPr="0062546E">
              <w:rPr>
                <w:lang w:val="en-US"/>
              </w:rPr>
              <w:t>and</w:t>
            </w:r>
            <w:r w:rsidRPr="0062546E">
              <w:rPr>
                <w:lang w:val="en-US"/>
              </w:rPr>
              <w:t xml:space="preserve"> </w:t>
            </w:r>
            <w:r w:rsidR="0062546E" w:rsidRPr="0062546E">
              <w:rPr>
                <w:lang w:val="en-US"/>
              </w:rPr>
              <w:t>DisCo</w:t>
            </w:r>
            <w:r w:rsidRPr="0062546E">
              <w:rPr>
                <w:lang w:val="en-US"/>
              </w:rPr>
              <w:t xml:space="preserve"> </w:t>
            </w:r>
            <w:r w:rsidR="00925799" w:rsidRPr="0062546E">
              <w:rPr>
                <w:lang w:val="en-US"/>
              </w:rPr>
              <w:t>are available</w:t>
            </w:r>
          </w:p>
          <w:p w14:paraId="38673850" w14:textId="77777777" w:rsidR="00C11CEC" w:rsidRPr="0062546E" w:rsidRDefault="00C11CEC" w:rsidP="00372DC7">
            <w:pPr>
              <w:rPr>
                <w:lang w:val="en-US"/>
              </w:rPr>
            </w:pPr>
          </w:p>
        </w:tc>
      </w:tr>
      <w:tr w:rsidR="00C11CEC" w:rsidRPr="00E30397" w14:paraId="3079C0DA" w14:textId="77777777" w:rsidTr="00372DC7">
        <w:tc>
          <w:tcPr>
            <w:tcW w:w="1371" w:type="pct"/>
          </w:tcPr>
          <w:p w14:paraId="6808C957" w14:textId="20BD9085" w:rsidR="00C11CEC" w:rsidRPr="00E30397" w:rsidRDefault="000D64DC" w:rsidP="00372DC7">
            <w:r>
              <w:t>Standard procedure</w:t>
            </w:r>
          </w:p>
        </w:tc>
        <w:tc>
          <w:tcPr>
            <w:tcW w:w="3629" w:type="pct"/>
          </w:tcPr>
          <w:p w14:paraId="3420EC7E" w14:textId="77777777" w:rsidR="00315E26" w:rsidRDefault="00315E26" w:rsidP="00372DC7"/>
          <w:p w14:paraId="6E1D681A" w14:textId="52B792B6" w:rsidR="00C11CEC" w:rsidRDefault="001D750A" w:rsidP="00372DC7">
            <w:r>
              <w:object w:dxaOrig="8236" w:dyaOrig="3293" w14:anchorId="479F606E">
                <v:shape id="_x0000_i1036" type="#_x0000_t75" style="width:288.75pt;height:115.5pt" o:ole="">
                  <v:imagedata r:id="rId37" o:title=""/>
                </v:shape>
                <o:OLEObject Type="Embed" ProgID="Visio.Drawing.11" ShapeID="_x0000_i1036" DrawAspect="Content" ObjectID="_1568465736" r:id="rId38"/>
              </w:object>
            </w:r>
          </w:p>
          <w:p w14:paraId="792F8E79" w14:textId="77777777" w:rsidR="00C11CEC" w:rsidRPr="00E30397" w:rsidRDefault="00C11CEC" w:rsidP="00372DC7"/>
        </w:tc>
      </w:tr>
      <w:tr w:rsidR="00C11CEC" w:rsidRPr="00E30397" w14:paraId="03139DD1" w14:textId="77777777" w:rsidTr="00372DC7">
        <w:tc>
          <w:tcPr>
            <w:tcW w:w="1371" w:type="pct"/>
          </w:tcPr>
          <w:p w14:paraId="49E83FA4" w14:textId="5B976F67" w:rsidR="00C11CEC" w:rsidRPr="00E30397" w:rsidRDefault="001F6CA7" w:rsidP="00372DC7">
            <w:r>
              <w:t>Alternative</w:t>
            </w:r>
          </w:p>
        </w:tc>
        <w:tc>
          <w:tcPr>
            <w:tcW w:w="3629" w:type="pct"/>
          </w:tcPr>
          <w:p w14:paraId="6DDE4540" w14:textId="534353EB" w:rsidR="002255A4" w:rsidRPr="00E30397" w:rsidRDefault="0059232F" w:rsidP="00372DC7">
            <w:r>
              <w:t>No</w:t>
            </w:r>
          </w:p>
        </w:tc>
      </w:tr>
      <w:tr w:rsidR="00C11CEC" w:rsidRPr="00FE7A68" w14:paraId="0E2ED382" w14:textId="77777777" w:rsidTr="00372DC7">
        <w:tc>
          <w:tcPr>
            <w:tcW w:w="1371" w:type="pct"/>
          </w:tcPr>
          <w:p w14:paraId="229A0E41" w14:textId="2BFD9543" w:rsidR="00C11CEC" w:rsidRPr="00E30397" w:rsidRDefault="00C919BC" w:rsidP="00372DC7">
            <w:r>
              <w:t>Exception</w:t>
            </w:r>
          </w:p>
        </w:tc>
        <w:tc>
          <w:tcPr>
            <w:tcW w:w="3629" w:type="pct"/>
          </w:tcPr>
          <w:p w14:paraId="22B829F8" w14:textId="7AA44C95" w:rsidR="00122467" w:rsidRPr="002355BA" w:rsidRDefault="002355BA" w:rsidP="002355BA">
            <w:pPr>
              <w:rPr>
                <w:lang w:val="en-US"/>
              </w:rPr>
            </w:pPr>
            <w:r>
              <w:rPr>
                <w:lang w:val="en-US"/>
              </w:rPr>
              <w:t xml:space="preserve">If </w:t>
            </w:r>
            <w:r w:rsidR="0062546E">
              <w:rPr>
                <w:lang w:val="en-US"/>
              </w:rPr>
              <w:t>DisCo</w:t>
            </w:r>
            <w:r>
              <w:rPr>
                <w:lang w:val="en-US"/>
              </w:rPr>
              <w:t xml:space="preserve"> can</w:t>
            </w:r>
            <w:r w:rsidRPr="002355BA">
              <w:rPr>
                <w:lang w:val="en-US"/>
              </w:rPr>
              <w:t xml:space="preserve">not store the data </w:t>
            </w:r>
            <w:r>
              <w:rPr>
                <w:lang w:val="en-US"/>
              </w:rPr>
              <w:t>and confirm to</w:t>
            </w:r>
            <w:r w:rsidRPr="002355BA">
              <w:rPr>
                <w:lang w:val="en-US"/>
              </w:rPr>
              <w:t xml:space="preserve"> PDS</w:t>
            </w:r>
            <w:r>
              <w:rPr>
                <w:lang w:val="en-US"/>
              </w:rPr>
              <w:t xml:space="preserve"> “</w:t>
            </w:r>
            <w:r w:rsidRPr="002355BA">
              <w:rPr>
                <w:lang w:val="en-US"/>
              </w:rPr>
              <w:t>successfully</w:t>
            </w:r>
            <w:r>
              <w:rPr>
                <w:lang w:val="en-US"/>
              </w:rPr>
              <w:t>”,</w:t>
            </w:r>
            <w:r w:rsidRPr="002355BA">
              <w:rPr>
                <w:lang w:val="en-US"/>
              </w:rPr>
              <w:t xml:space="preserve"> </w:t>
            </w:r>
            <w:r>
              <w:rPr>
                <w:lang w:val="en-US"/>
              </w:rPr>
              <w:t>a</w:t>
            </w:r>
            <w:r w:rsidR="00710FAB">
              <w:rPr>
                <w:lang w:val="en-US"/>
              </w:rPr>
              <w:t>n</w:t>
            </w:r>
            <w:r>
              <w:rPr>
                <w:lang w:val="en-US"/>
              </w:rPr>
              <w:t xml:space="preserve"> </w:t>
            </w:r>
            <w:r w:rsidRPr="002355BA">
              <w:rPr>
                <w:lang w:val="en-US"/>
              </w:rPr>
              <w:t xml:space="preserve">appropriate feedback </w:t>
            </w:r>
            <w:proofErr w:type="gramStart"/>
            <w:r>
              <w:rPr>
                <w:lang w:val="en-US"/>
              </w:rPr>
              <w:t>must be sent</w:t>
            </w:r>
            <w:proofErr w:type="gramEnd"/>
            <w:r>
              <w:rPr>
                <w:lang w:val="en-US"/>
              </w:rPr>
              <w:t xml:space="preserve"> to PDS</w:t>
            </w:r>
            <w:r w:rsidRPr="002355BA">
              <w:rPr>
                <w:lang w:val="en-US"/>
              </w:rPr>
              <w:t xml:space="preserve">. </w:t>
            </w:r>
            <w:r>
              <w:rPr>
                <w:lang w:val="en-US"/>
              </w:rPr>
              <w:t xml:space="preserve">In that case, </w:t>
            </w:r>
            <w:r w:rsidR="0062546E">
              <w:rPr>
                <w:lang w:val="en-US"/>
              </w:rPr>
              <w:t>DisCo</w:t>
            </w:r>
            <w:r w:rsidRPr="002355BA">
              <w:rPr>
                <w:lang w:val="en-US"/>
              </w:rPr>
              <w:t xml:space="preserve"> may </w:t>
            </w:r>
            <w:r>
              <w:rPr>
                <w:lang w:val="en-US"/>
              </w:rPr>
              <w:t>not store</w:t>
            </w:r>
            <w:r w:rsidRPr="002355BA">
              <w:rPr>
                <w:lang w:val="en-US"/>
              </w:rPr>
              <w:t xml:space="preserve"> data </w:t>
            </w:r>
            <w:r>
              <w:rPr>
                <w:lang w:val="en-US"/>
              </w:rPr>
              <w:t xml:space="preserve">and must </w:t>
            </w:r>
            <w:r w:rsidRPr="002355BA">
              <w:rPr>
                <w:lang w:val="en-US"/>
              </w:rPr>
              <w:t xml:space="preserve">reverse </w:t>
            </w:r>
            <w:r>
              <w:rPr>
                <w:lang w:val="en-US"/>
              </w:rPr>
              <w:t>the steps</w:t>
            </w:r>
            <w:r w:rsidRPr="002355BA">
              <w:rPr>
                <w:lang w:val="en-US"/>
              </w:rPr>
              <w:t>.</w:t>
            </w:r>
          </w:p>
        </w:tc>
      </w:tr>
      <w:tr w:rsidR="00C11CEC" w:rsidRPr="00FE7A68" w14:paraId="110C5F07" w14:textId="77777777" w:rsidTr="00372DC7">
        <w:tc>
          <w:tcPr>
            <w:tcW w:w="1371" w:type="pct"/>
          </w:tcPr>
          <w:p w14:paraId="3574CF7C" w14:textId="433FC70D" w:rsidR="00C11CEC" w:rsidRPr="00E30397" w:rsidRDefault="00990D45" w:rsidP="00372DC7">
            <w:r>
              <w:t>Result</w:t>
            </w:r>
          </w:p>
        </w:tc>
        <w:tc>
          <w:tcPr>
            <w:tcW w:w="3629" w:type="pct"/>
          </w:tcPr>
          <w:p w14:paraId="012F0864" w14:textId="6C52497B" w:rsidR="00D86F7E" w:rsidRPr="00D86F7E" w:rsidRDefault="0062546E" w:rsidP="00D86F7E">
            <w:pPr>
              <w:rPr>
                <w:lang w:val="en-US"/>
              </w:rPr>
            </w:pPr>
            <w:r>
              <w:rPr>
                <w:lang w:val="en-US"/>
              </w:rPr>
              <w:t>DisCo</w:t>
            </w:r>
            <w:r w:rsidR="00D86F7E" w:rsidRPr="00D86F7E">
              <w:rPr>
                <w:lang w:val="en-US"/>
              </w:rPr>
              <w:t xml:space="preserve"> received data and images from the PDS and stored for further processing</w:t>
            </w:r>
            <w:r w:rsidR="00251B77">
              <w:rPr>
                <w:lang w:val="en-US"/>
              </w:rPr>
              <w:t xml:space="preserve"> to BUC-3</w:t>
            </w:r>
            <w:r w:rsidR="00D86F7E" w:rsidRPr="00D86F7E">
              <w:rPr>
                <w:lang w:val="en-US"/>
              </w:rPr>
              <w:t>.</w:t>
            </w:r>
          </w:p>
          <w:p w14:paraId="45818794" w14:textId="77777777" w:rsidR="006D69F2" w:rsidRDefault="00D86F7E" w:rsidP="00D86F7E">
            <w:pPr>
              <w:rPr>
                <w:lang w:val="en-US"/>
              </w:rPr>
            </w:pPr>
            <w:r>
              <w:rPr>
                <w:lang w:val="en-US"/>
              </w:rPr>
              <w:t xml:space="preserve">Data, which </w:t>
            </w:r>
            <w:proofErr w:type="gramStart"/>
            <w:r>
              <w:rPr>
                <w:lang w:val="en-US"/>
              </w:rPr>
              <w:t>should be filtered</w:t>
            </w:r>
            <w:proofErr w:type="gramEnd"/>
            <w:r>
              <w:rPr>
                <w:lang w:val="en-US"/>
              </w:rPr>
              <w:t xml:space="preserve"> and not go</w:t>
            </w:r>
            <w:r w:rsidRPr="00C223E2">
              <w:rPr>
                <w:lang w:val="en-US"/>
              </w:rPr>
              <w:t xml:space="preserve"> through </w:t>
            </w:r>
            <w:r>
              <w:rPr>
                <w:lang w:val="en-US"/>
              </w:rPr>
              <w:t>data entry</w:t>
            </w:r>
            <w:r w:rsidRPr="00C223E2">
              <w:rPr>
                <w:lang w:val="en-US"/>
              </w:rPr>
              <w:t xml:space="preserve">, </w:t>
            </w:r>
            <w:r>
              <w:rPr>
                <w:lang w:val="en-US"/>
              </w:rPr>
              <w:t>will be</w:t>
            </w:r>
            <w:r w:rsidRPr="00C223E2">
              <w:rPr>
                <w:lang w:val="en-US"/>
              </w:rPr>
              <w:t xml:space="preserve"> transferred directly to</w:t>
            </w:r>
            <w:r>
              <w:rPr>
                <w:lang w:val="en-US"/>
              </w:rPr>
              <w:t xml:space="preserve"> BUC-</w:t>
            </w:r>
            <w:r w:rsidRPr="00C223E2">
              <w:rPr>
                <w:lang w:val="en-US"/>
              </w:rPr>
              <w:t>5</w:t>
            </w:r>
            <w:r>
              <w:rPr>
                <w:lang w:val="en-US"/>
              </w:rPr>
              <w:t>.</w:t>
            </w:r>
          </w:p>
          <w:p w14:paraId="2A08074A" w14:textId="153B0B31" w:rsidR="001D750A" w:rsidRPr="00D86F7E" w:rsidRDefault="001D750A" w:rsidP="00D86F7E">
            <w:pPr>
              <w:rPr>
                <w:lang w:val="en-US"/>
              </w:rPr>
            </w:pPr>
            <w:r>
              <w:rPr>
                <w:lang w:val="en-US"/>
              </w:rPr>
              <w:t>Datas with “</w:t>
            </w:r>
            <w:r w:rsidRPr="001D750A">
              <w:rPr>
                <w:lang w:val="en-US"/>
              </w:rPr>
              <w:t>No further processing</w:t>
            </w:r>
            <w:proofErr w:type="gramStart"/>
            <w:r w:rsidRPr="001D750A">
              <w:rPr>
                <w:lang w:val="en-US"/>
              </w:rPr>
              <w:t>“</w:t>
            </w:r>
            <w:r>
              <w:rPr>
                <w:lang w:val="en-US"/>
              </w:rPr>
              <w:t xml:space="preserve"> will</w:t>
            </w:r>
            <w:proofErr w:type="gramEnd"/>
            <w:r>
              <w:rPr>
                <w:lang w:val="en-US"/>
              </w:rPr>
              <w:t xml:space="preserve"> recorded statistically and process is ended.</w:t>
            </w:r>
          </w:p>
        </w:tc>
      </w:tr>
      <w:tr w:rsidR="00685401" w:rsidRPr="00FE7A68" w14:paraId="524A8968" w14:textId="77777777" w:rsidTr="00372DC7">
        <w:tc>
          <w:tcPr>
            <w:tcW w:w="1371" w:type="pct"/>
          </w:tcPr>
          <w:p w14:paraId="22A64B6A" w14:textId="679A73D0" w:rsidR="00685401" w:rsidRPr="00E30397" w:rsidRDefault="00004CCD" w:rsidP="00372DC7">
            <w:r>
              <w:t>Doc</w:t>
            </w:r>
            <w:r w:rsidR="00EF6C25">
              <w:t>ument</w:t>
            </w:r>
          </w:p>
        </w:tc>
        <w:tc>
          <w:tcPr>
            <w:tcW w:w="3629" w:type="pct"/>
          </w:tcPr>
          <w:p w14:paraId="2263308E" w14:textId="34B924FC" w:rsidR="00447B2B" w:rsidRPr="00933CFA" w:rsidRDefault="006F5DB4" w:rsidP="004271C2">
            <w:pPr>
              <w:rPr>
                <w:lang w:val="fr-CH"/>
              </w:rPr>
            </w:pPr>
            <w:r w:rsidRPr="00933CFA">
              <w:rPr>
                <w:lang w:val="fr-CH"/>
              </w:rPr>
              <w:t>Description Webservice at document [03]</w:t>
            </w:r>
            <w:r w:rsidR="007967E0" w:rsidRPr="00933CFA">
              <w:rPr>
                <w:lang w:val="fr-CH"/>
              </w:rPr>
              <w:t xml:space="preserve"> </w:t>
            </w:r>
            <w:r w:rsidR="004271C2" w:rsidRPr="00933CFA">
              <w:rPr>
                <w:lang w:val="fr-CH"/>
              </w:rPr>
              <w:t xml:space="preserve">&lt;PDS_ParcelInfoService_V0224.docx&gt;, chapter 4 </w:t>
            </w:r>
            <w:r w:rsidR="007967E0" w:rsidRPr="00933CFA">
              <w:rPr>
                <w:lang w:val="fr-CH"/>
              </w:rPr>
              <w:t xml:space="preserve">and </w:t>
            </w:r>
            <w:r w:rsidR="004271C2" w:rsidRPr="00933CFA">
              <w:rPr>
                <w:lang w:val="fr-CH"/>
              </w:rPr>
              <w:t xml:space="preserve">document </w:t>
            </w:r>
            <w:r w:rsidR="007967E0" w:rsidRPr="00933CFA">
              <w:rPr>
                <w:lang w:val="fr-CH"/>
              </w:rPr>
              <w:t>[12]</w:t>
            </w:r>
            <w:r w:rsidR="004271C2" w:rsidRPr="00933CFA">
              <w:rPr>
                <w:lang w:val="fr-CH"/>
              </w:rPr>
              <w:t xml:space="preserve"> </w:t>
            </w:r>
            <w:r w:rsidR="007967E0" w:rsidRPr="00933CFA">
              <w:rPr>
                <w:lang w:val="fr-CH"/>
              </w:rPr>
              <w:t>SY_Schnittstelle_PDS_DISCO_X0101.docx</w:t>
            </w:r>
          </w:p>
        </w:tc>
      </w:tr>
    </w:tbl>
    <w:p w14:paraId="1086421C" w14:textId="77777777" w:rsidR="00C11CEC" w:rsidRPr="00933CFA" w:rsidRDefault="00C11CEC" w:rsidP="00B47162">
      <w:pPr>
        <w:rPr>
          <w:lang w:val="fr-CH"/>
        </w:rPr>
      </w:pPr>
    </w:p>
    <w:p w14:paraId="464CDD0A" w14:textId="77777777" w:rsidR="00151BC7" w:rsidRPr="00933CFA" w:rsidRDefault="00151BC7" w:rsidP="00B47162">
      <w:pPr>
        <w:rPr>
          <w:lang w:val="fr-CH"/>
        </w:rPr>
      </w:pPr>
    </w:p>
    <w:p w14:paraId="09A2F229" w14:textId="3B3EB2D1" w:rsidR="00E96AA8" w:rsidRDefault="00E96AA8" w:rsidP="00E96AA8">
      <w:pPr>
        <w:pStyle w:val="berschrift4"/>
      </w:pPr>
      <w:bookmarkStart w:id="78" w:name="_Ref439936314"/>
      <w:r w:rsidRPr="001F7AF2">
        <w:t>F</w:t>
      </w:r>
      <w:r>
        <w:t xml:space="preserve">UN-2-1 </w:t>
      </w:r>
      <w:bookmarkEnd w:id="78"/>
      <w:r w:rsidR="006F5DB4">
        <w:t>Data from s</w:t>
      </w:r>
      <w:r w:rsidR="00511D54">
        <w:t>orting</w:t>
      </w:r>
    </w:p>
    <w:tbl>
      <w:tblPr>
        <w:tblW w:w="4891" w:type="pct"/>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2238"/>
        <w:gridCol w:w="2008"/>
        <w:gridCol w:w="2938"/>
        <w:gridCol w:w="1959"/>
        <w:gridCol w:w="996"/>
      </w:tblGrid>
      <w:tr w:rsidR="00E96AA8" w:rsidRPr="003B790D" w14:paraId="1188ABEE" w14:textId="77777777" w:rsidTr="00372DC7">
        <w:tc>
          <w:tcPr>
            <w:tcW w:w="1104" w:type="pct"/>
            <w:tcBorders>
              <w:top w:val="single" w:sz="4" w:space="0" w:color="C0C0C0"/>
              <w:left w:val="single" w:sz="4" w:space="0" w:color="C0C0C0"/>
              <w:bottom w:val="single" w:sz="4" w:space="0" w:color="C0C0C0"/>
              <w:right w:val="single" w:sz="4" w:space="0" w:color="C0C0C0"/>
            </w:tcBorders>
            <w:shd w:val="clear" w:color="auto" w:fill="D9D9D9"/>
          </w:tcPr>
          <w:p w14:paraId="4B30B508" w14:textId="77777777" w:rsidR="00E96AA8" w:rsidRPr="003B790D" w:rsidRDefault="00E96AA8" w:rsidP="00372DC7">
            <w:pPr>
              <w:rPr>
                <w:b/>
                <w:sz w:val="18"/>
                <w:szCs w:val="18"/>
              </w:rPr>
            </w:pPr>
            <w:r w:rsidRPr="003B790D">
              <w:rPr>
                <w:b/>
                <w:sz w:val="18"/>
                <w:szCs w:val="18"/>
              </w:rPr>
              <w:t>F</w:t>
            </w:r>
            <w:r>
              <w:rPr>
                <w:b/>
                <w:sz w:val="18"/>
                <w:szCs w:val="18"/>
              </w:rPr>
              <w:t>aFo-2-1</w:t>
            </w:r>
          </w:p>
        </w:tc>
        <w:tc>
          <w:tcPr>
            <w:tcW w:w="3896" w:type="pct"/>
            <w:gridSpan w:val="4"/>
            <w:tcBorders>
              <w:top w:val="single" w:sz="4" w:space="0" w:color="C0C0C0"/>
              <w:left w:val="single" w:sz="4" w:space="0" w:color="C0C0C0"/>
              <w:bottom w:val="single" w:sz="4" w:space="0" w:color="C0C0C0"/>
              <w:right w:val="single" w:sz="4" w:space="0" w:color="C0C0C0"/>
            </w:tcBorders>
            <w:shd w:val="clear" w:color="auto" w:fill="D9D9D9"/>
          </w:tcPr>
          <w:p w14:paraId="269DDF35" w14:textId="2CBC06BA" w:rsidR="00E96AA8" w:rsidRPr="003B790D" w:rsidRDefault="00882BA7" w:rsidP="00882BA7">
            <w:pPr>
              <w:rPr>
                <w:b/>
                <w:sz w:val="18"/>
                <w:szCs w:val="18"/>
              </w:rPr>
            </w:pPr>
            <w:r>
              <w:rPr>
                <w:b/>
                <w:sz w:val="18"/>
                <w:szCs w:val="18"/>
              </w:rPr>
              <w:t xml:space="preserve">Read </w:t>
            </w:r>
            <w:r w:rsidR="00D90C80">
              <w:rPr>
                <w:b/>
                <w:sz w:val="18"/>
                <w:szCs w:val="18"/>
              </w:rPr>
              <w:t xml:space="preserve">RPP </w:t>
            </w:r>
            <w:r>
              <w:rPr>
                <w:b/>
                <w:sz w:val="18"/>
                <w:szCs w:val="18"/>
              </w:rPr>
              <w:t>data</w:t>
            </w:r>
          </w:p>
        </w:tc>
      </w:tr>
      <w:tr w:rsidR="00E96AA8" w:rsidRPr="003B790D" w14:paraId="7F246227" w14:textId="77777777" w:rsidTr="00372DC7">
        <w:tc>
          <w:tcPr>
            <w:tcW w:w="1104" w:type="pct"/>
            <w:vMerge w:val="restart"/>
            <w:tcBorders>
              <w:top w:val="single" w:sz="4" w:space="0" w:color="C0C0C0"/>
              <w:left w:val="single" w:sz="4" w:space="0" w:color="C0C0C0"/>
              <w:right w:val="single" w:sz="4" w:space="0" w:color="C0C0C0"/>
            </w:tcBorders>
            <w:shd w:val="clear" w:color="auto" w:fill="F2F2F2"/>
          </w:tcPr>
          <w:p w14:paraId="43387B5D" w14:textId="0CC005F0" w:rsidR="00E96AA8" w:rsidRPr="003B790D" w:rsidRDefault="00990D45" w:rsidP="00372DC7">
            <w:pPr>
              <w:rPr>
                <w:b/>
                <w:sz w:val="18"/>
                <w:szCs w:val="18"/>
              </w:rPr>
            </w:pPr>
            <w:r>
              <w:rPr>
                <w:b/>
                <w:sz w:val="16"/>
                <w:szCs w:val="16"/>
              </w:rPr>
              <w:t>Categorization</w:t>
            </w:r>
            <w:r w:rsidR="00E96AA8" w:rsidRPr="003B790D" w:rsidDel="00AF399A">
              <w:rPr>
                <w:b/>
                <w:sz w:val="18"/>
                <w:szCs w:val="18"/>
              </w:rPr>
              <w:t xml:space="preserve"> </w:t>
            </w: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68E17793" w14:textId="5CA46412" w:rsidR="00E96AA8" w:rsidRPr="003B790D" w:rsidRDefault="00990D45" w:rsidP="00372DC7">
            <w:pPr>
              <w:tabs>
                <w:tab w:val="left" w:pos="3152"/>
              </w:tabs>
              <w:rPr>
                <w:sz w:val="18"/>
                <w:szCs w:val="18"/>
              </w:rPr>
            </w:pPr>
            <w:r>
              <w:rPr>
                <w:b/>
                <w:sz w:val="16"/>
                <w:szCs w:val="16"/>
              </w:rPr>
              <w:t>Person in charge</w:t>
            </w:r>
            <w:r w:rsidR="00E96AA8" w:rsidRPr="003B790D" w:rsidDel="00017BF7">
              <w:rPr>
                <w:sz w:val="18"/>
                <w:szCs w:val="18"/>
              </w:rPr>
              <w:t xml:space="preserve"> </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2CB5259C" w14:textId="77777777" w:rsidR="00E96AA8" w:rsidRPr="003B790D" w:rsidRDefault="00E96AA8" w:rsidP="00372DC7">
            <w:r>
              <w:t>STK-</w:t>
            </w:r>
            <w:r w:rsidR="00DD2EBD">
              <w:t>2</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3C709808" w14:textId="77777777" w:rsidR="00E96AA8" w:rsidRPr="003B790D" w:rsidRDefault="00E96AA8" w:rsidP="00372DC7">
            <w:r w:rsidRPr="003B790D">
              <w:rPr>
                <w:b/>
                <w:sz w:val="16"/>
                <w:szCs w:val="16"/>
              </w:rPr>
              <w:t>Version</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468533E3" w14:textId="77777777" w:rsidR="00E96AA8" w:rsidRPr="003B790D" w:rsidRDefault="00E96AA8" w:rsidP="00372DC7">
            <w:r w:rsidRPr="003B790D">
              <w:t>1</w:t>
            </w:r>
          </w:p>
        </w:tc>
      </w:tr>
      <w:tr w:rsidR="00E96AA8" w:rsidRPr="003B790D" w14:paraId="40CEC660" w14:textId="77777777" w:rsidTr="00372DC7">
        <w:tc>
          <w:tcPr>
            <w:tcW w:w="1104" w:type="pct"/>
            <w:vMerge/>
            <w:tcBorders>
              <w:left w:val="single" w:sz="4" w:space="0" w:color="C0C0C0"/>
              <w:right w:val="single" w:sz="4" w:space="0" w:color="C0C0C0"/>
            </w:tcBorders>
            <w:shd w:val="clear" w:color="auto" w:fill="F2F2F2"/>
          </w:tcPr>
          <w:p w14:paraId="31D67871" w14:textId="77777777" w:rsidR="00E96AA8" w:rsidRPr="003B790D" w:rsidRDefault="00E96AA8" w:rsidP="00372DC7">
            <w:pPr>
              <w:rPr>
                <w:b/>
                <w:sz w:val="18"/>
                <w:szCs w:val="18"/>
              </w:rPr>
            </w:pP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0BD74DB6" w14:textId="29BFA67D" w:rsidR="00E96AA8" w:rsidRPr="003B790D" w:rsidRDefault="00990D45" w:rsidP="00372DC7">
            <w:pPr>
              <w:tabs>
                <w:tab w:val="left" w:pos="3152"/>
              </w:tabs>
              <w:rPr>
                <w:sz w:val="18"/>
                <w:szCs w:val="18"/>
              </w:rPr>
            </w:pPr>
            <w:r>
              <w:rPr>
                <w:b/>
                <w:sz w:val="16"/>
                <w:szCs w:val="16"/>
              </w:rPr>
              <w:t>Priority</w:t>
            </w:r>
            <w:r w:rsidR="00E96AA8" w:rsidRPr="003B790D">
              <w:rPr>
                <w:b/>
                <w:sz w:val="16"/>
                <w:szCs w:val="16"/>
              </w:rPr>
              <w:t xml:space="preserve"> </w:t>
            </w:r>
            <w:r w:rsidR="00E96AA8" w:rsidRPr="003B790D">
              <w:rPr>
                <w:sz w:val="12"/>
                <w:szCs w:val="12"/>
              </w:rPr>
              <w:t>(M / K)</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5DCCFD9B" w14:textId="77777777" w:rsidR="00E96AA8" w:rsidRPr="003B790D" w:rsidRDefault="00E96AA8" w:rsidP="00372DC7">
            <w:r w:rsidRPr="003B790D">
              <w:t>M</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1C2A0FE2" w14:textId="77777777" w:rsidR="00E96AA8" w:rsidRPr="003B790D" w:rsidRDefault="00E96AA8" w:rsidP="00372DC7">
            <w:r w:rsidRPr="003B790D">
              <w:rPr>
                <w:b/>
                <w:sz w:val="16"/>
                <w:szCs w:val="16"/>
              </w:rPr>
              <w:t xml:space="preserve">Status </w:t>
            </w:r>
            <w:r w:rsidRPr="003B790D">
              <w:rPr>
                <w:sz w:val="12"/>
                <w:szCs w:val="12"/>
              </w:rPr>
              <w:t>(OK / NOK)</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14B00C26" w14:textId="77777777" w:rsidR="00E96AA8" w:rsidRPr="003B790D" w:rsidRDefault="00E96AA8" w:rsidP="00372DC7">
            <w:r>
              <w:t>N</w:t>
            </w:r>
            <w:r w:rsidRPr="003B790D">
              <w:t>OK</w:t>
            </w:r>
          </w:p>
        </w:tc>
      </w:tr>
      <w:tr w:rsidR="00E96AA8" w:rsidRPr="003B790D" w14:paraId="14CF8A4D" w14:textId="77777777" w:rsidTr="00372DC7">
        <w:tc>
          <w:tcPr>
            <w:tcW w:w="1104" w:type="pct"/>
            <w:tcBorders>
              <w:top w:val="single" w:sz="4" w:space="0" w:color="C0C0C0"/>
              <w:left w:val="single" w:sz="4" w:space="0" w:color="C0C0C0"/>
              <w:bottom w:val="single" w:sz="4" w:space="0" w:color="C0C0C0"/>
              <w:right w:val="single" w:sz="4" w:space="0" w:color="C0C0C0"/>
            </w:tcBorders>
            <w:hideMark/>
          </w:tcPr>
          <w:p w14:paraId="579D3008" w14:textId="649E0A64" w:rsidR="00E96AA8" w:rsidRPr="003B790D" w:rsidRDefault="00123BF1" w:rsidP="00372DC7">
            <w:r>
              <w:t>Use case diagram</w:t>
            </w:r>
          </w:p>
        </w:tc>
        <w:tc>
          <w:tcPr>
            <w:tcW w:w="3896" w:type="pct"/>
            <w:gridSpan w:val="4"/>
            <w:tcBorders>
              <w:top w:val="single" w:sz="4" w:space="0" w:color="C0C0C0"/>
              <w:left w:val="single" w:sz="4" w:space="0" w:color="C0C0C0"/>
              <w:bottom w:val="single" w:sz="4" w:space="0" w:color="C0C0C0"/>
              <w:right w:val="single" w:sz="4" w:space="0" w:color="C0C0C0"/>
            </w:tcBorders>
            <w:hideMark/>
          </w:tcPr>
          <w:p w14:paraId="444896F8" w14:textId="77777777" w:rsidR="00E96AA8" w:rsidRDefault="00E96AA8" w:rsidP="00372DC7"/>
          <w:p w14:paraId="2FD48FCC" w14:textId="76CF859C" w:rsidR="00E96AA8" w:rsidRDefault="001E7951" w:rsidP="00372DC7">
            <w:r>
              <w:object w:dxaOrig="10903" w:dyaOrig="4055" w14:anchorId="4F8BA10B">
                <v:shape id="_x0000_i1037" type="#_x0000_t75" style="width:392.25pt;height:145.5pt" o:ole="">
                  <v:imagedata r:id="rId39" o:title=""/>
                </v:shape>
                <o:OLEObject Type="Embed" ProgID="Visio.Drawing.11" ShapeID="_x0000_i1037" DrawAspect="Content" ObjectID="_1568465737" r:id="rId40"/>
              </w:object>
            </w:r>
          </w:p>
          <w:p w14:paraId="089D4793" w14:textId="77777777" w:rsidR="00E96AA8" w:rsidRPr="003B790D" w:rsidRDefault="00E96AA8" w:rsidP="00372DC7"/>
        </w:tc>
      </w:tr>
      <w:tr w:rsidR="00A61703" w:rsidRPr="00FE7A68" w14:paraId="088B3456" w14:textId="77777777" w:rsidTr="00372DC7">
        <w:tc>
          <w:tcPr>
            <w:tcW w:w="1104" w:type="pct"/>
          </w:tcPr>
          <w:p w14:paraId="78F972C7" w14:textId="026D0E23" w:rsidR="00A61703" w:rsidRPr="003B790D" w:rsidRDefault="00990D45" w:rsidP="00372DC7">
            <w:r>
              <w:t>Short description</w:t>
            </w:r>
          </w:p>
        </w:tc>
        <w:tc>
          <w:tcPr>
            <w:tcW w:w="3896" w:type="pct"/>
            <w:gridSpan w:val="4"/>
          </w:tcPr>
          <w:p w14:paraId="5D99A813" w14:textId="0F96F17C" w:rsidR="001740B7" w:rsidRPr="001740B7" w:rsidRDefault="001740B7" w:rsidP="001740B7">
            <w:pPr>
              <w:rPr>
                <w:lang w:val="en-US"/>
              </w:rPr>
            </w:pPr>
            <w:r w:rsidRPr="001740B7">
              <w:rPr>
                <w:lang w:val="en-US"/>
              </w:rPr>
              <w:t xml:space="preserve">Each PDS receives from all connected ACS (PAR) one or two </w:t>
            </w:r>
            <w:r w:rsidR="00FA4610">
              <w:rPr>
                <w:lang w:val="en-US"/>
              </w:rPr>
              <w:t xml:space="preserve">RPP </w:t>
            </w:r>
            <w:r w:rsidRPr="001740B7">
              <w:rPr>
                <w:lang w:val="en-US"/>
              </w:rPr>
              <w:t xml:space="preserve">messages per coding. Exactly one RPP message per ACS coding is determined for each of the forwarding to </w:t>
            </w:r>
            <w:r w:rsidR="0062546E">
              <w:rPr>
                <w:lang w:val="en-US"/>
              </w:rPr>
              <w:t>DisCo</w:t>
            </w:r>
            <w:r w:rsidRPr="001740B7">
              <w:rPr>
                <w:lang w:val="en-US"/>
              </w:rPr>
              <w:t>. This message is recognized by</w:t>
            </w:r>
            <w:r w:rsidR="00FA4610">
              <w:rPr>
                <w:lang w:val="en-US"/>
              </w:rPr>
              <w:t xml:space="preserve"> PDS</w:t>
            </w:r>
            <w:r w:rsidRPr="001740B7">
              <w:rPr>
                <w:lang w:val="en-US"/>
              </w:rPr>
              <w:t xml:space="preserve"> </w:t>
            </w:r>
            <w:r w:rsidR="009129DF">
              <w:rPr>
                <w:lang w:val="en-US"/>
              </w:rPr>
              <w:t xml:space="preserve">with the help of </w:t>
            </w:r>
            <w:r w:rsidRPr="001740B7">
              <w:rPr>
                <w:lang w:val="en-US"/>
              </w:rPr>
              <w:t>RPP</w:t>
            </w:r>
            <w:r>
              <w:rPr>
                <w:lang w:val="en-US"/>
              </w:rPr>
              <w:t xml:space="preserve"> </w:t>
            </w:r>
            <w:r w:rsidR="009129DF">
              <w:rPr>
                <w:lang w:val="en-US"/>
              </w:rPr>
              <w:t>Tags VCASE = 0 or</w:t>
            </w:r>
            <w:r>
              <w:rPr>
                <w:lang w:val="en-US"/>
              </w:rPr>
              <w:t xml:space="preserve"> VCASE = </w:t>
            </w:r>
            <w:r w:rsidRPr="001740B7">
              <w:rPr>
                <w:lang w:val="en-US"/>
              </w:rPr>
              <w:t>1</w:t>
            </w:r>
            <w:r w:rsidR="009129DF">
              <w:rPr>
                <w:lang w:val="en-US"/>
              </w:rPr>
              <w:t>.</w:t>
            </w:r>
          </w:p>
          <w:p w14:paraId="6AD1B98A" w14:textId="46431EE9" w:rsidR="001740B7" w:rsidRPr="001740B7" w:rsidRDefault="001740B7" w:rsidP="001740B7">
            <w:pPr>
              <w:rPr>
                <w:lang w:val="en-US"/>
              </w:rPr>
            </w:pPr>
            <w:r w:rsidRPr="001740B7">
              <w:rPr>
                <w:lang w:val="en-US"/>
              </w:rPr>
              <w:t>The PDS</w:t>
            </w:r>
            <w:r w:rsidR="00C25EA0">
              <w:rPr>
                <w:lang w:val="en-US"/>
              </w:rPr>
              <w:t xml:space="preserve"> will </w:t>
            </w:r>
            <w:r w:rsidR="00C25EA0" w:rsidRPr="001740B7">
              <w:rPr>
                <w:lang w:val="en-US"/>
              </w:rPr>
              <w:t>forward</w:t>
            </w:r>
            <w:r w:rsidRPr="001740B7">
              <w:rPr>
                <w:lang w:val="en-US"/>
              </w:rPr>
              <w:t xml:space="preserve"> a subset of </w:t>
            </w:r>
            <w:r w:rsidR="00C25EA0">
              <w:rPr>
                <w:lang w:val="en-US"/>
              </w:rPr>
              <w:t xml:space="preserve">RPP </w:t>
            </w:r>
            <w:r w:rsidRPr="001740B7">
              <w:rPr>
                <w:lang w:val="en-US"/>
              </w:rPr>
              <w:t xml:space="preserve">data </w:t>
            </w:r>
            <w:r w:rsidR="00C25EA0">
              <w:rPr>
                <w:lang w:val="en-US"/>
              </w:rPr>
              <w:t>and the</w:t>
            </w:r>
            <w:r w:rsidRPr="001740B7">
              <w:rPr>
                <w:lang w:val="en-US"/>
              </w:rPr>
              <w:t xml:space="preserve"> image (Full Binary) via ParcelInfo</w:t>
            </w:r>
            <w:r w:rsidR="00C25EA0">
              <w:rPr>
                <w:lang w:val="en-US"/>
              </w:rPr>
              <w:t>Service</w:t>
            </w:r>
            <w:r w:rsidRPr="001740B7">
              <w:rPr>
                <w:lang w:val="en-US"/>
              </w:rPr>
              <w:t xml:space="preserve"> to </w:t>
            </w:r>
            <w:r w:rsidR="0062546E">
              <w:rPr>
                <w:lang w:val="en-US"/>
              </w:rPr>
              <w:t>DisCo</w:t>
            </w:r>
            <w:r w:rsidRPr="001740B7">
              <w:rPr>
                <w:lang w:val="en-US"/>
              </w:rPr>
              <w:t>.</w:t>
            </w:r>
            <w:r w:rsidR="00C25EA0">
              <w:rPr>
                <w:lang w:val="en-US"/>
              </w:rPr>
              <w:t xml:space="preserve"> </w:t>
            </w:r>
            <w:r w:rsidR="00C25EA0" w:rsidRPr="001740B7">
              <w:rPr>
                <w:lang w:val="en-US"/>
              </w:rPr>
              <w:t>ParcelInfo</w:t>
            </w:r>
            <w:r w:rsidR="00C25EA0">
              <w:rPr>
                <w:lang w:val="en-US"/>
              </w:rPr>
              <w:t>Service</w:t>
            </w:r>
            <w:r w:rsidR="00C25EA0" w:rsidRPr="001740B7">
              <w:rPr>
                <w:lang w:val="en-US"/>
              </w:rPr>
              <w:t xml:space="preserve"> </w:t>
            </w:r>
            <w:r w:rsidR="00167943">
              <w:rPr>
                <w:lang w:val="en-US"/>
              </w:rPr>
              <w:t>is a</w:t>
            </w:r>
            <w:r w:rsidR="00C25EA0" w:rsidRPr="001740B7">
              <w:rPr>
                <w:lang w:val="en-US"/>
              </w:rPr>
              <w:t xml:space="preserve"> web </w:t>
            </w:r>
            <w:proofErr w:type="gramStart"/>
            <w:r w:rsidR="00C25EA0">
              <w:rPr>
                <w:lang w:val="en-US"/>
              </w:rPr>
              <w:t xml:space="preserve">service </w:t>
            </w:r>
            <w:r w:rsidR="00C25EA0" w:rsidRPr="001740B7">
              <w:rPr>
                <w:lang w:val="en-US"/>
              </w:rPr>
              <w:t>which</w:t>
            </w:r>
            <w:proofErr w:type="gramEnd"/>
            <w:r w:rsidR="00C25EA0" w:rsidRPr="001740B7">
              <w:rPr>
                <w:lang w:val="en-US"/>
              </w:rPr>
              <w:t xml:space="preserve"> is </w:t>
            </w:r>
            <w:r w:rsidR="00167943">
              <w:rPr>
                <w:lang w:val="en-US"/>
              </w:rPr>
              <w:t>provided by Di</w:t>
            </w:r>
            <w:r w:rsidR="00DD4AEA">
              <w:rPr>
                <w:lang w:val="en-US"/>
              </w:rPr>
              <w:t>s</w:t>
            </w:r>
            <w:r w:rsidR="00167943">
              <w:rPr>
                <w:lang w:val="en-US"/>
              </w:rPr>
              <w:t xml:space="preserve">Co and is </w:t>
            </w:r>
            <w:r w:rsidR="00C25EA0" w:rsidRPr="001740B7">
              <w:rPr>
                <w:lang w:val="en-US"/>
              </w:rPr>
              <w:t>called</w:t>
            </w:r>
            <w:r w:rsidR="00C25EA0">
              <w:rPr>
                <w:lang w:val="en-US"/>
              </w:rPr>
              <w:t xml:space="preserve"> by PDS.</w:t>
            </w:r>
          </w:p>
          <w:p w14:paraId="034700E6" w14:textId="77777777" w:rsidR="00542FF1" w:rsidRDefault="00C25EA0" w:rsidP="002003F6">
            <w:pPr>
              <w:rPr>
                <w:lang w:val="en-US"/>
              </w:rPr>
            </w:pPr>
            <w:r>
              <w:rPr>
                <w:lang w:val="en-US"/>
              </w:rPr>
              <w:t>D</w:t>
            </w:r>
            <w:r w:rsidR="001740B7" w:rsidRPr="001740B7">
              <w:rPr>
                <w:lang w:val="en-US"/>
              </w:rPr>
              <w:t xml:space="preserve">ata is stored on </w:t>
            </w:r>
            <w:r w:rsidR="0062546E">
              <w:rPr>
                <w:lang w:val="en-US"/>
              </w:rPr>
              <w:t>DisCo</w:t>
            </w:r>
            <w:r w:rsidR="001740B7" w:rsidRPr="001740B7">
              <w:rPr>
                <w:lang w:val="en-US"/>
              </w:rPr>
              <w:t xml:space="preserve"> for further processing.</w:t>
            </w:r>
          </w:p>
          <w:p w14:paraId="6A7E4860" w14:textId="77777777" w:rsidR="006F5DB4" w:rsidRDefault="006F5DB4" w:rsidP="002003F6">
            <w:pPr>
              <w:rPr>
                <w:lang w:val="en-US"/>
              </w:rPr>
            </w:pPr>
            <w:r>
              <w:rPr>
                <w:lang w:val="en-US"/>
              </w:rPr>
              <w:t>Goto next step FaFo-2-2 (Filter).</w:t>
            </w:r>
          </w:p>
          <w:p w14:paraId="574B8DC9" w14:textId="55FA28B5" w:rsidR="00C6179C" w:rsidRPr="001740B7" w:rsidRDefault="00C6179C" w:rsidP="002003F6">
            <w:pPr>
              <w:rPr>
                <w:lang w:val="en-US"/>
              </w:rPr>
            </w:pPr>
          </w:p>
        </w:tc>
      </w:tr>
      <w:tr w:rsidR="00A61703" w:rsidRPr="003B790D" w14:paraId="3F434A7C" w14:textId="77777777" w:rsidTr="00372DC7">
        <w:tc>
          <w:tcPr>
            <w:tcW w:w="1104" w:type="pct"/>
          </w:tcPr>
          <w:p w14:paraId="5F637253" w14:textId="0859FA7E" w:rsidR="00A61703" w:rsidRPr="003B790D" w:rsidRDefault="00990D45" w:rsidP="00372DC7">
            <w:r>
              <w:t>Actor</w:t>
            </w:r>
          </w:p>
        </w:tc>
        <w:tc>
          <w:tcPr>
            <w:tcW w:w="3896" w:type="pct"/>
            <w:gridSpan w:val="4"/>
          </w:tcPr>
          <w:p w14:paraId="0525C501" w14:textId="2D56C679" w:rsidR="00A61703" w:rsidRDefault="00A61703" w:rsidP="00372DC7">
            <w:r>
              <w:t xml:space="preserve">PDS, </w:t>
            </w:r>
            <w:r w:rsidR="0062546E">
              <w:t>DisCo</w:t>
            </w:r>
          </w:p>
          <w:p w14:paraId="15036B97" w14:textId="77777777" w:rsidR="00CB1FDA" w:rsidRPr="003B790D" w:rsidRDefault="00CB1FDA" w:rsidP="00372DC7"/>
        </w:tc>
      </w:tr>
      <w:tr w:rsidR="00A61703" w:rsidRPr="00FE7A68" w14:paraId="5D1C5F1C" w14:textId="77777777" w:rsidTr="00372DC7">
        <w:tc>
          <w:tcPr>
            <w:tcW w:w="1104" w:type="pct"/>
          </w:tcPr>
          <w:p w14:paraId="138D4D98" w14:textId="297129A9" w:rsidR="00A61703" w:rsidRPr="003B790D" w:rsidRDefault="00154B90" w:rsidP="00372DC7">
            <w:r>
              <w:lastRenderedPageBreak/>
              <w:t>Triggering event</w:t>
            </w:r>
          </w:p>
        </w:tc>
        <w:tc>
          <w:tcPr>
            <w:tcW w:w="3896" w:type="pct"/>
            <w:gridSpan w:val="4"/>
          </w:tcPr>
          <w:p w14:paraId="2EE66BD4" w14:textId="73C21032" w:rsidR="00A61703" w:rsidRPr="001824A6" w:rsidRDefault="00A61703" w:rsidP="00372DC7">
            <w:pPr>
              <w:rPr>
                <w:lang w:val="en-US"/>
              </w:rPr>
            </w:pPr>
            <w:r w:rsidRPr="001824A6">
              <w:rPr>
                <w:lang w:val="en-US"/>
              </w:rPr>
              <w:t xml:space="preserve">PDS </w:t>
            </w:r>
            <w:r w:rsidR="00F82DA0" w:rsidRPr="001824A6">
              <w:rPr>
                <w:lang w:val="en-US"/>
              </w:rPr>
              <w:t>calls the web service</w:t>
            </w:r>
            <w:r w:rsidR="00CF21F9" w:rsidRPr="001824A6">
              <w:rPr>
                <w:lang w:val="en-US"/>
              </w:rPr>
              <w:t>.</w:t>
            </w:r>
          </w:p>
          <w:p w14:paraId="58C372EA" w14:textId="77777777" w:rsidR="00CB1FDA" w:rsidRPr="001824A6" w:rsidRDefault="00CB1FDA" w:rsidP="00372DC7">
            <w:pPr>
              <w:rPr>
                <w:lang w:val="en-US"/>
              </w:rPr>
            </w:pPr>
          </w:p>
        </w:tc>
      </w:tr>
      <w:tr w:rsidR="00A61703" w:rsidRPr="00FE7A68" w14:paraId="764C2468" w14:textId="77777777" w:rsidTr="00372DC7">
        <w:tc>
          <w:tcPr>
            <w:tcW w:w="1104" w:type="pct"/>
          </w:tcPr>
          <w:p w14:paraId="2479A8CA" w14:textId="653BE9C5" w:rsidR="00A61703" w:rsidRPr="003B790D" w:rsidRDefault="00990D45" w:rsidP="00372DC7">
            <w:r>
              <w:t>Precondition</w:t>
            </w:r>
          </w:p>
        </w:tc>
        <w:tc>
          <w:tcPr>
            <w:tcW w:w="3896" w:type="pct"/>
            <w:gridSpan w:val="4"/>
          </w:tcPr>
          <w:p w14:paraId="6A4D0B45" w14:textId="6FBF22A5" w:rsidR="00A61703" w:rsidRPr="00CF21F9" w:rsidRDefault="00A61703" w:rsidP="00372DC7">
            <w:pPr>
              <w:rPr>
                <w:lang w:val="en-US"/>
              </w:rPr>
            </w:pPr>
            <w:r w:rsidRPr="00CF21F9">
              <w:rPr>
                <w:lang w:val="en-US"/>
              </w:rPr>
              <w:t xml:space="preserve">PDS </w:t>
            </w:r>
            <w:r w:rsidR="00F96A74" w:rsidRPr="00CF21F9">
              <w:rPr>
                <w:lang w:val="en-US"/>
              </w:rPr>
              <w:t>and</w:t>
            </w:r>
            <w:r w:rsidRPr="00CF21F9">
              <w:rPr>
                <w:lang w:val="en-US"/>
              </w:rPr>
              <w:t xml:space="preserve"> </w:t>
            </w:r>
            <w:r w:rsidR="0062546E">
              <w:rPr>
                <w:lang w:val="en-US"/>
              </w:rPr>
              <w:t>DisCo</w:t>
            </w:r>
            <w:r w:rsidRPr="00CF21F9">
              <w:rPr>
                <w:lang w:val="en-US"/>
              </w:rPr>
              <w:t xml:space="preserve"> </w:t>
            </w:r>
            <w:r w:rsidR="00F96A74" w:rsidRPr="00CF21F9">
              <w:rPr>
                <w:lang w:val="en-US"/>
              </w:rPr>
              <w:t>are available</w:t>
            </w:r>
            <w:r w:rsidR="00CF21F9" w:rsidRPr="00CF21F9">
              <w:rPr>
                <w:lang w:val="en-US"/>
              </w:rPr>
              <w:t>.</w:t>
            </w:r>
          </w:p>
          <w:p w14:paraId="28B6579F" w14:textId="77777777" w:rsidR="00CB1FDA" w:rsidRPr="00CF21F9" w:rsidRDefault="00CB1FDA" w:rsidP="00372DC7">
            <w:pPr>
              <w:rPr>
                <w:lang w:val="en-US"/>
              </w:rPr>
            </w:pPr>
          </w:p>
        </w:tc>
      </w:tr>
      <w:tr w:rsidR="00A61703" w:rsidRPr="003B790D" w14:paraId="72BF8C0C" w14:textId="77777777" w:rsidTr="00372DC7">
        <w:tc>
          <w:tcPr>
            <w:tcW w:w="1104" w:type="pct"/>
          </w:tcPr>
          <w:p w14:paraId="621DAC14" w14:textId="46037F8C" w:rsidR="00A61703" w:rsidRPr="003B790D" w:rsidRDefault="00123BF1" w:rsidP="00372DC7">
            <w:r>
              <w:t>Diagram</w:t>
            </w:r>
          </w:p>
          <w:p w14:paraId="275F76AD" w14:textId="7C88F52A" w:rsidR="00A61703" w:rsidRPr="003B790D" w:rsidRDefault="00A61703" w:rsidP="00372DC7">
            <w:r w:rsidRPr="003B790D">
              <w:t>(</w:t>
            </w:r>
            <w:r w:rsidR="00990D45">
              <w:t>Recommended</w:t>
            </w:r>
            <w:r w:rsidRPr="003B790D">
              <w:t>)</w:t>
            </w:r>
          </w:p>
        </w:tc>
        <w:tc>
          <w:tcPr>
            <w:tcW w:w="3896" w:type="pct"/>
            <w:gridSpan w:val="4"/>
          </w:tcPr>
          <w:p w14:paraId="1458848C" w14:textId="77777777" w:rsidR="00A61703" w:rsidRDefault="00A61703" w:rsidP="00372DC7"/>
          <w:p w14:paraId="22E19D18" w14:textId="097B0A03" w:rsidR="00785906" w:rsidRDefault="001E7951" w:rsidP="00372DC7">
            <w:r>
              <w:object w:dxaOrig="7968" w:dyaOrig="7274" w14:anchorId="09D3B74D">
                <v:shape id="_x0000_i1038" type="#_x0000_t75" style="width:355.5pt;height:324.75pt" o:ole="">
                  <v:imagedata r:id="rId41" o:title=""/>
                </v:shape>
                <o:OLEObject Type="Embed" ProgID="Visio.Drawing.11" ShapeID="_x0000_i1038" DrawAspect="Content" ObjectID="_1568465738" r:id="rId42"/>
              </w:object>
            </w:r>
            <w:r w:rsidR="006F5DB4">
              <w:rPr>
                <w:rStyle w:val="Kommentarzeichen"/>
                <w:lang w:val="de-DE" w:eastAsia="de-CH"/>
              </w:rPr>
              <w:t xml:space="preserve"> </w:t>
            </w:r>
          </w:p>
          <w:p w14:paraId="445457F8" w14:textId="77777777" w:rsidR="00785906" w:rsidRPr="007F57B1" w:rsidRDefault="00785906" w:rsidP="00372DC7"/>
        </w:tc>
      </w:tr>
      <w:tr w:rsidR="003F19BF" w:rsidRPr="00FE7A68" w14:paraId="63920620" w14:textId="77777777" w:rsidTr="00372DC7">
        <w:tc>
          <w:tcPr>
            <w:tcW w:w="1104" w:type="pct"/>
          </w:tcPr>
          <w:p w14:paraId="396CA916" w14:textId="5C8DCEF8" w:rsidR="003F19BF" w:rsidRPr="003B790D" w:rsidRDefault="00990D45" w:rsidP="00372DC7">
            <w:r>
              <w:t>Standard process</w:t>
            </w:r>
          </w:p>
        </w:tc>
        <w:tc>
          <w:tcPr>
            <w:tcW w:w="3896" w:type="pct"/>
            <w:gridSpan w:val="4"/>
          </w:tcPr>
          <w:p w14:paraId="778864FB" w14:textId="05E498E3" w:rsidR="001824A6" w:rsidRPr="005E0106" w:rsidRDefault="00153D04" w:rsidP="005E0106">
            <w:pPr>
              <w:pStyle w:val="Listenabsatz"/>
              <w:numPr>
                <w:ilvl w:val="0"/>
                <w:numId w:val="31"/>
              </w:numPr>
              <w:rPr>
                <w:lang w:val="en-US"/>
              </w:rPr>
            </w:pPr>
            <w:r>
              <w:rPr>
                <w:lang w:val="en-US"/>
              </w:rPr>
              <w:t>Awaiting information</w:t>
            </w:r>
            <w:r>
              <w:rPr>
                <w:lang w:val="en-US"/>
              </w:rPr>
              <w:br/>
              <w:t>The ParcelInfo</w:t>
            </w:r>
            <w:r w:rsidR="001824A6" w:rsidRPr="005E0106">
              <w:rPr>
                <w:lang w:val="en-US"/>
              </w:rPr>
              <w:t xml:space="preserve">Service, which runs on </w:t>
            </w:r>
            <w:r w:rsidR="0062546E">
              <w:rPr>
                <w:lang w:val="en-US"/>
              </w:rPr>
              <w:t>DisCo</w:t>
            </w:r>
            <w:r w:rsidR="00B75EF5">
              <w:rPr>
                <w:lang w:val="en-US"/>
              </w:rPr>
              <w:t xml:space="preserve">, </w:t>
            </w:r>
            <w:proofErr w:type="gramStart"/>
            <w:r w:rsidR="001824A6" w:rsidRPr="005E0106">
              <w:rPr>
                <w:lang w:val="en-US"/>
              </w:rPr>
              <w:t>is called</w:t>
            </w:r>
            <w:proofErr w:type="gramEnd"/>
            <w:r w:rsidR="001824A6" w:rsidRPr="005E0106">
              <w:rPr>
                <w:lang w:val="en-US"/>
              </w:rPr>
              <w:t xml:space="preserve"> by PDS.</w:t>
            </w:r>
            <w:r w:rsidR="001824A6" w:rsidRPr="005E0106">
              <w:rPr>
                <w:lang w:val="en-US"/>
              </w:rPr>
              <w:br/>
              <w:t xml:space="preserve">PDS delivers a subset of information from the ACS </w:t>
            </w:r>
            <w:r w:rsidR="0062546E">
              <w:rPr>
                <w:lang w:val="en-US"/>
              </w:rPr>
              <w:t>(</w:t>
            </w:r>
            <w:r w:rsidR="001824A6" w:rsidRPr="005E0106">
              <w:rPr>
                <w:lang w:val="en-US"/>
              </w:rPr>
              <w:t>RPP message</w:t>
            </w:r>
            <w:r w:rsidR="0062546E">
              <w:rPr>
                <w:lang w:val="en-US"/>
              </w:rPr>
              <w:t>)</w:t>
            </w:r>
            <w:r w:rsidR="001824A6" w:rsidRPr="005E0106">
              <w:rPr>
                <w:lang w:val="en-US"/>
              </w:rPr>
              <w:t xml:space="preserve"> to </w:t>
            </w:r>
            <w:r w:rsidR="0062546E">
              <w:rPr>
                <w:lang w:val="en-US"/>
              </w:rPr>
              <w:t>DisCo</w:t>
            </w:r>
            <w:r w:rsidR="001824A6" w:rsidRPr="005E0106">
              <w:rPr>
                <w:lang w:val="en-US"/>
              </w:rPr>
              <w:t>.</w:t>
            </w:r>
            <w:r w:rsidR="001B1E57">
              <w:rPr>
                <w:lang w:val="en-US"/>
              </w:rPr>
              <w:t xml:space="preserve"> In the web service, w</w:t>
            </w:r>
            <w:r w:rsidR="001B1E57" w:rsidRPr="005E0106">
              <w:rPr>
                <w:lang w:val="en-US"/>
              </w:rPr>
              <w:t>e have defined</w:t>
            </w:r>
            <w:r w:rsidR="001B1E57">
              <w:rPr>
                <w:lang w:val="en-US"/>
              </w:rPr>
              <w:t xml:space="preserve"> m</w:t>
            </w:r>
            <w:r w:rsidR="001824A6" w:rsidRPr="005E0106">
              <w:rPr>
                <w:lang w:val="en-US"/>
              </w:rPr>
              <w:t>any fields</w:t>
            </w:r>
            <w:r w:rsidR="001B1E57">
              <w:rPr>
                <w:lang w:val="en-US"/>
              </w:rPr>
              <w:t>,</w:t>
            </w:r>
            <w:r w:rsidR="001824A6" w:rsidRPr="005E0106">
              <w:rPr>
                <w:lang w:val="en-US"/>
              </w:rPr>
              <w:t xml:space="preserve"> </w:t>
            </w:r>
            <w:r w:rsidR="001B1E57">
              <w:rPr>
                <w:lang w:val="en-US"/>
              </w:rPr>
              <w:t>which</w:t>
            </w:r>
            <w:r w:rsidR="001824A6" w:rsidRPr="005E0106">
              <w:rPr>
                <w:lang w:val="en-US"/>
              </w:rPr>
              <w:t xml:space="preserve"> </w:t>
            </w:r>
            <w:r w:rsidR="001B1E57">
              <w:rPr>
                <w:lang w:val="en-US"/>
              </w:rPr>
              <w:t xml:space="preserve">contain numerical values, </w:t>
            </w:r>
            <w:r w:rsidR="001824A6" w:rsidRPr="005E0106">
              <w:rPr>
                <w:lang w:val="en-US"/>
              </w:rPr>
              <w:t xml:space="preserve">as integer rather than string. The reason is that </w:t>
            </w:r>
            <w:r w:rsidR="001B1E57" w:rsidRPr="005E0106">
              <w:rPr>
                <w:lang w:val="en-US"/>
              </w:rPr>
              <w:t>question mark</w:t>
            </w:r>
            <w:r w:rsidR="001B1E57">
              <w:rPr>
                <w:lang w:val="en-US"/>
              </w:rPr>
              <w:t>s (</w:t>
            </w:r>
            <w:r w:rsidR="001B1E57" w:rsidRPr="005E0106">
              <w:rPr>
                <w:lang w:val="en-US"/>
              </w:rPr>
              <w:t>"?" Or "</w:t>
            </w:r>
            <w:proofErr w:type="gramStart"/>
            <w:r w:rsidR="001B1E57" w:rsidRPr="005E0106">
              <w:rPr>
                <w:lang w:val="en-US"/>
              </w:rPr>
              <w:t>????"</w:t>
            </w:r>
            <w:proofErr w:type="gramEnd"/>
            <w:r w:rsidR="001B1E57">
              <w:rPr>
                <w:lang w:val="en-US"/>
              </w:rPr>
              <w:t xml:space="preserve">) </w:t>
            </w:r>
            <w:proofErr w:type="gramStart"/>
            <w:r w:rsidR="001B1E57">
              <w:rPr>
                <w:lang w:val="en-US"/>
              </w:rPr>
              <w:t>might</w:t>
            </w:r>
            <w:proofErr w:type="gramEnd"/>
            <w:r w:rsidR="001B1E57">
              <w:rPr>
                <w:lang w:val="en-US"/>
              </w:rPr>
              <w:t xml:space="preserve"> be sent</w:t>
            </w:r>
            <w:r w:rsidR="001B1E57" w:rsidRPr="005E0106">
              <w:rPr>
                <w:lang w:val="en-US"/>
              </w:rPr>
              <w:t xml:space="preserve"> in PP2000 protocol</w:t>
            </w:r>
            <w:r w:rsidR="001824A6" w:rsidRPr="005E0106">
              <w:rPr>
                <w:lang w:val="en-US"/>
              </w:rPr>
              <w:t xml:space="preserve">. Most of these fields </w:t>
            </w:r>
            <w:proofErr w:type="gramStart"/>
            <w:r w:rsidR="001824A6" w:rsidRPr="005E0106">
              <w:rPr>
                <w:lang w:val="en-US"/>
              </w:rPr>
              <w:t>are not required</w:t>
            </w:r>
            <w:proofErr w:type="gramEnd"/>
            <w:r w:rsidR="001824A6" w:rsidRPr="005E0106">
              <w:rPr>
                <w:lang w:val="en-US"/>
              </w:rPr>
              <w:t xml:space="preserve"> by the PDS itself and </w:t>
            </w:r>
            <w:r w:rsidR="001B1E57">
              <w:rPr>
                <w:lang w:val="en-US"/>
              </w:rPr>
              <w:t>stored 1:</w:t>
            </w:r>
            <w:r w:rsidR="001824A6" w:rsidRPr="005E0106">
              <w:rPr>
                <w:lang w:val="en-US"/>
              </w:rPr>
              <w:t xml:space="preserve">1 </w:t>
            </w:r>
            <w:r w:rsidR="001B1E57">
              <w:rPr>
                <w:lang w:val="en-US"/>
              </w:rPr>
              <w:t xml:space="preserve">into the </w:t>
            </w:r>
            <w:r w:rsidR="00D46213">
              <w:rPr>
                <w:lang w:val="en-US"/>
              </w:rPr>
              <w:t>PDB</w:t>
            </w:r>
            <w:r w:rsidR="001B1E57" w:rsidRPr="005E0106">
              <w:rPr>
                <w:lang w:val="en-US"/>
              </w:rPr>
              <w:t xml:space="preserve"> Oracle </w:t>
            </w:r>
            <w:r w:rsidR="001B1E57">
              <w:rPr>
                <w:lang w:val="en-US"/>
              </w:rPr>
              <w:t>image databas</w:t>
            </w:r>
            <w:r w:rsidR="00E868EB">
              <w:rPr>
                <w:lang w:val="en-US"/>
              </w:rPr>
              <w:t>e</w:t>
            </w:r>
            <w:r w:rsidR="001824A6" w:rsidRPr="005E0106">
              <w:rPr>
                <w:lang w:val="en-US"/>
              </w:rPr>
              <w:t>. There, these fields are present in each case as VARCHAR.</w:t>
            </w:r>
            <w:r w:rsidR="001824A6" w:rsidRPr="005E0106">
              <w:rPr>
                <w:lang w:val="en-US"/>
              </w:rPr>
              <w:br/>
              <w:t xml:space="preserve">It is therefore to </w:t>
            </w:r>
            <w:proofErr w:type="gramStart"/>
            <w:r w:rsidR="001824A6" w:rsidRPr="005E0106">
              <w:rPr>
                <w:lang w:val="en-US"/>
              </w:rPr>
              <w:t>be expected</w:t>
            </w:r>
            <w:proofErr w:type="gramEnd"/>
            <w:r w:rsidR="001824A6" w:rsidRPr="005E0106">
              <w:rPr>
                <w:lang w:val="en-US"/>
              </w:rPr>
              <w:t xml:space="preserve"> that </w:t>
            </w:r>
            <w:r w:rsidR="00D17C88" w:rsidRPr="005E0106">
              <w:rPr>
                <w:lang w:val="en-US"/>
              </w:rPr>
              <w:t xml:space="preserve">on </w:t>
            </w:r>
            <w:r w:rsidR="00D17C88">
              <w:rPr>
                <w:lang w:val="en-US"/>
              </w:rPr>
              <w:t xml:space="preserve">DisCo </w:t>
            </w:r>
            <w:r w:rsidR="00D17C88" w:rsidRPr="005E0106">
              <w:rPr>
                <w:lang w:val="en-US"/>
              </w:rPr>
              <w:t>question mark</w:t>
            </w:r>
            <w:r w:rsidR="00D17C88">
              <w:rPr>
                <w:lang w:val="en-US"/>
              </w:rPr>
              <w:t>s</w:t>
            </w:r>
            <w:r w:rsidR="00D17C88" w:rsidRPr="005E0106">
              <w:rPr>
                <w:lang w:val="en-US"/>
              </w:rPr>
              <w:t xml:space="preserve"> may occur </w:t>
            </w:r>
            <w:r w:rsidR="001824A6" w:rsidRPr="005E0106">
              <w:rPr>
                <w:lang w:val="en-US"/>
              </w:rPr>
              <w:t>in such fields.</w:t>
            </w:r>
          </w:p>
          <w:p w14:paraId="48DA6040" w14:textId="77777777" w:rsidR="003F19BF" w:rsidRPr="001824A6" w:rsidRDefault="003F19BF" w:rsidP="00372DC7">
            <w:pPr>
              <w:ind w:left="360"/>
              <w:rPr>
                <w:lang w:val="en-US"/>
              </w:rPr>
            </w:pPr>
          </w:p>
          <w:p w14:paraId="7CAB4566" w14:textId="1D7D28C3" w:rsidR="003F19BF" w:rsidRDefault="005B67D7" w:rsidP="00372DC7">
            <w:pPr>
              <w:ind w:left="360"/>
            </w:pPr>
            <w:r>
              <w:t>File architecture</w:t>
            </w:r>
            <w:r w:rsidR="004F2560">
              <w:t xml:space="preserve"> of</w:t>
            </w:r>
            <w:r w:rsidR="003F19BF">
              <w:t xml:space="preserve"> PacelInfoService:</w:t>
            </w:r>
          </w:p>
          <w:p w14:paraId="51924534" w14:textId="77777777" w:rsidR="003F19BF" w:rsidRDefault="003F19BF" w:rsidP="00BE4C32">
            <w:pPr>
              <w:ind w:left="360"/>
            </w:pPr>
            <w:r w:rsidRPr="00912E41">
              <w:rPr>
                <w:noProof/>
                <w:lang w:eastAsia="de-CH"/>
              </w:rPr>
              <w:lastRenderedPageBreak/>
              <w:drawing>
                <wp:inline distT="0" distB="0" distL="0" distR="0" wp14:anchorId="59F54F5A" wp14:editId="0F32168F">
                  <wp:extent cx="3116854" cy="46101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20483" cy="4615467"/>
                          </a:xfrm>
                          <a:prstGeom prst="rect">
                            <a:avLst/>
                          </a:prstGeom>
                          <a:noFill/>
                          <a:ln>
                            <a:noFill/>
                          </a:ln>
                        </pic:spPr>
                      </pic:pic>
                    </a:graphicData>
                  </a:graphic>
                </wp:inline>
              </w:drawing>
            </w:r>
          </w:p>
          <w:p w14:paraId="7375AC23" w14:textId="77777777" w:rsidR="003F19BF" w:rsidRPr="00214A62" w:rsidRDefault="003F19BF" w:rsidP="00372DC7"/>
          <w:p w14:paraId="01DD2CF8" w14:textId="6F5ED2C4" w:rsidR="001A2D85" w:rsidRDefault="004F2560" w:rsidP="00EA040D">
            <w:pPr>
              <w:ind w:left="360"/>
              <w:rPr>
                <w:lang w:val="en-US"/>
              </w:rPr>
            </w:pPr>
            <w:r w:rsidRPr="004F2560">
              <w:rPr>
                <w:lang w:val="en-US"/>
              </w:rPr>
              <w:t>The RPP message is created for the first time after the ACS-</w:t>
            </w:r>
            <w:proofErr w:type="gramStart"/>
            <w:r w:rsidRPr="004F2560">
              <w:rPr>
                <w:lang w:val="en-US"/>
              </w:rPr>
              <w:t xml:space="preserve">coding, </w:t>
            </w:r>
            <w:r w:rsidR="00313C32">
              <w:rPr>
                <w:lang w:val="en-US"/>
              </w:rPr>
              <w:t>that</w:t>
            </w:r>
            <w:proofErr w:type="gramEnd"/>
            <w:r w:rsidR="00313C32">
              <w:rPr>
                <w:lang w:val="en-US"/>
              </w:rPr>
              <w:t xml:space="preserve"> is</w:t>
            </w:r>
            <w:r w:rsidRPr="004F2560">
              <w:rPr>
                <w:lang w:val="en-US"/>
              </w:rPr>
              <w:t xml:space="preserve"> 2-8 seconds after the </w:t>
            </w:r>
            <w:r w:rsidR="00313C32">
              <w:rPr>
                <w:lang w:val="en-US"/>
              </w:rPr>
              <w:t>coding</w:t>
            </w:r>
            <w:r w:rsidRPr="004F2560">
              <w:rPr>
                <w:lang w:val="en-US"/>
              </w:rPr>
              <w:t xml:space="preserve"> of the image. This also applies to </w:t>
            </w:r>
            <w:proofErr w:type="gramStart"/>
            <w:r w:rsidRPr="004F2560">
              <w:rPr>
                <w:lang w:val="en-US"/>
              </w:rPr>
              <w:t>consignments which</w:t>
            </w:r>
            <w:proofErr w:type="gramEnd"/>
            <w:r w:rsidRPr="004F2560">
              <w:rPr>
                <w:lang w:val="en-US"/>
              </w:rPr>
              <w:t xml:space="preserve"> are undergoing VCS coding. Due to the early creation of the RPP message</w:t>
            </w:r>
            <w:r w:rsidR="0044276C">
              <w:rPr>
                <w:lang w:val="en-US"/>
              </w:rPr>
              <w:t>, it is no longer possible to consider</w:t>
            </w:r>
            <w:r w:rsidRPr="004F2560">
              <w:rPr>
                <w:lang w:val="en-US"/>
              </w:rPr>
              <w:t xml:space="preserve"> the VCS </w:t>
            </w:r>
            <w:r w:rsidR="0044276C">
              <w:rPr>
                <w:lang w:val="en-US"/>
              </w:rPr>
              <w:t>coding</w:t>
            </w:r>
            <w:r w:rsidRPr="004F2560">
              <w:rPr>
                <w:lang w:val="en-US"/>
              </w:rPr>
              <w:t xml:space="preserve"> for </w:t>
            </w:r>
            <w:r w:rsidR="0062546E">
              <w:rPr>
                <w:lang w:val="en-US"/>
              </w:rPr>
              <w:t>DisCo</w:t>
            </w:r>
            <w:r w:rsidRPr="004F2560">
              <w:rPr>
                <w:lang w:val="en-US"/>
              </w:rPr>
              <w:t xml:space="preserve">. It is also to </w:t>
            </w:r>
            <w:proofErr w:type="gramStart"/>
            <w:r w:rsidRPr="004F2560">
              <w:rPr>
                <w:lang w:val="en-US"/>
              </w:rPr>
              <w:t>be expected</w:t>
            </w:r>
            <w:proofErr w:type="gramEnd"/>
            <w:r w:rsidRPr="004F2560">
              <w:rPr>
                <w:lang w:val="en-US"/>
              </w:rPr>
              <w:t xml:space="preserve"> with unusable images (Address not on </w:t>
            </w:r>
            <w:r w:rsidR="00F3655F">
              <w:rPr>
                <w:lang w:val="en-US"/>
              </w:rPr>
              <w:t>image</w:t>
            </w:r>
            <w:r w:rsidRPr="004F2560">
              <w:rPr>
                <w:lang w:val="en-US"/>
              </w:rPr>
              <w:t>, etc.)</w:t>
            </w:r>
          </w:p>
          <w:p w14:paraId="7DC36E3B" w14:textId="6A514661" w:rsidR="004F2560" w:rsidRPr="001A2D85" w:rsidRDefault="001A2D85" w:rsidP="0097749C">
            <w:pPr>
              <w:pStyle w:val="Listenabsatz"/>
              <w:numPr>
                <w:ilvl w:val="0"/>
                <w:numId w:val="31"/>
              </w:numPr>
              <w:rPr>
                <w:lang w:val="en-US"/>
              </w:rPr>
            </w:pPr>
            <w:r>
              <w:rPr>
                <w:lang w:val="en-US"/>
              </w:rPr>
              <w:t xml:space="preserve">Read </w:t>
            </w:r>
            <w:r w:rsidR="003F19BF" w:rsidRPr="001A2D85">
              <w:rPr>
                <w:lang w:val="en-US"/>
              </w:rPr>
              <w:t xml:space="preserve">RPP </w:t>
            </w:r>
            <w:r>
              <w:rPr>
                <w:lang w:val="en-US"/>
              </w:rPr>
              <w:t>data</w:t>
            </w:r>
            <w:r>
              <w:rPr>
                <w:lang w:val="en-US"/>
              </w:rPr>
              <w:br/>
              <w:t>D</w:t>
            </w:r>
            <w:r w:rsidR="004F2560" w:rsidRPr="001A2D85">
              <w:rPr>
                <w:lang w:val="en-US"/>
              </w:rPr>
              <w:t xml:space="preserve">ata is stored on </w:t>
            </w:r>
            <w:r w:rsidR="0062546E" w:rsidRPr="001A2D85">
              <w:rPr>
                <w:lang w:val="en-US"/>
              </w:rPr>
              <w:t>DisCo</w:t>
            </w:r>
            <w:r>
              <w:rPr>
                <w:lang w:val="en-US"/>
              </w:rPr>
              <w:t xml:space="preserve">. DisCo confirms </w:t>
            </w:r>
            <w:r w:rsidR="00F3655F">
              <w:rPr>
                <w:lang w:val="en-US"/>
              </w:rPr>
              <w:t xml:space="preserve">to PDS </w:t>
            </w:r>
            <w:r>
              <w:rPr>
                <w:lang w:val="en-US"/>
              </w:rPr>
              <w:t>the receiving</w:t>
            </w:r>
            <w:r w:rsidR="004F2560" w:rsidRPr="001A2D85">
              <w:rPr>
                <w:lang w:val="en-US"/>
              </w:rPr>
              <w:t>.</w:t>
            </w:r>
          </w:p>
          <w:p w14:paraId="061B4E1B" w14:textId="77777777" w:rsidR="006C6706" w:rsidRDefault="0062546E" w:rsidP="004F2560">
            <w:pPr>
              <w:numPr>
                <w:ilvl w:val="0"/>
                <w:numId w:val="31"/>
              </w:numPr>
              <w:rPr>
                <w:lang w:val="en-US"/>
              </w:rPr>
            </w:pPr>
            <w:r>
              <w:rPr>
                <w:lang w:val="en-US"/>
              </w:rPr>
              <w:t>DisCo</w:t>
            </w:r>
            <w:r w:rsidR="004F2560" w:rsidRPr="004F2560">
              <w:rPr>
                <w:lang w:val="en-US"/>
              </w:rPr>
              <w:t xml:space="preserve"> writes statistics </w:t>
            </w:r>
            <w:r w:rsidR="004F2560">
              <w:rPr>
                <w:lang w:val="en-US"/>
              </w:rPr>
              <w:t>upon receiving the data.</w:t>
            </w:r>
          </w:p>
          <w:p w14:paraId="661641BB" w14:textId="77777777" w:rsidR="00BC2CB0" w:rsidRDefault="00BC2CB0" w:rsidP="00BC2CB0">
            <w:pPr>
              <w:numPr>
                <w:ilvl w:val="0"/>
                <w:numId w:val="31"/>
              </w:numPr>
              <w:rPr>
                <w:lang w:val="en-US"/>
              </w:rPr>
            </w:pPr>
            <w:r w:rsidRPr="00BC2CB0">
              <w:rPr>
                <w:lang w:val="en-US"/>
              </w:rPr>
              <w:t xml:space="preserve">Further processing of the data </w:t>
            </w:r>
            <w:proofErr w:type="gramStart"/>
            <w:r w:rsidRPr="00BC2CB0">
              <w:rPr>
                <w:lang w:val="en-US"/>
              </w:rPr>
              <w:t>is triggered</w:t>
            </w:r>
            <w:proofErr w:type="gramEnd"/>
            <w:r>
              <w:rPr>
                <w:lang w:val="en-US"/>
              </w:rPr>
              <w:t>.</w:t>
            </w:r>
          </w:p>
          <w:p w14:paraId="06617354" w14:textId="06F2CB2C" w:rsidR="00151BC7" w:rsidRPr="004F2560" w:rsidRDefault="00151BC7" w:rsidP="00151BC7">
            <w:pPr>
              <w:rPr>
                <w:lang w:val="en-US"/>
              </w:rPr>
            </w:pPr>
          </w:p>
        </w:tc>
      </w:tr>
      <w:tr w:rsidR="003F19BF" w:rsidRPr="00FE7A68" w14:paraId="5D10638F" w14:textId="77777777" w:rsidTr="00D90C80">
        <w:tc>
          <w:tcPr>
            <w:tcW w:w="1104" w:type="pct"/>
            <w:tcBorders>
              <w:top w:val="single" w:sz="4" w:space="0" w:color="C0C0C0"/>
              <w:left w:val="single" w:sz="4" w:space="0" w:color="C0C0C0"/>
              <w:bottom w:val="single" w:sz="4" w:space="0" w:color="C0C0C0"/>
              <w:right w:val="single" w:sz="4" w:space="0" w:color="C0C0C0"/>
            </w:tcBorders>
            <w:hideMark/>
          </w:tcPr>
          <w:p w14:paraId="7401E4B2" w14:textId="4793C7A0" w:rsidR="003F19BF" w:rsidRPr="003B790D" w:rsidRDefault="00990D45" w:rsidP="00372DC7">
            <w:r>
              <w:lastRenderedPageBreak/>
              <w:t>Alternative</w:t>
            </w:r>
          </w:p>
        </w:tc>
        <w:tc>
          <w:tcPr>
            <w:tcW w:w="3896" w:type="pct"/>
            <w:gridSpan w:val="4"/>
            <w:tcBorders>
              <w:top w:val="single" w:sz="4" w:space="0" w:color="C0C0C0"/>
              <w:left w:val="single" w:sz="4" w:space="0" w:color="C0C0C0"/>
              <w:bottom w:val="single" w:sz="4" w:space="0" w:color="C0C0C0"/>
              <w:right w:val="single" w:sz="4" w:space="0" w:color="C0C0C0"/>
            </w:tcBorders>
          </w:tcPr>
          <w:p w14:paraId="7EE480D1" w14:textId="77777777" w:rsidR="00397C9F" w:rsidRDefault="00483C63" w:rsidP="005D18A4">
            <w:pPr>
              <w:rPr>
                <w:lang w:val="en-US"/>
              </w:rPr>
            </w:pPr>
            <w:r w:rsidRPr="000A34BA">
              <w:rPr>
                <w:lang w:val="en-US"/>
              </w:rPr>
              <w:t xml:space="preserve">ACS cannot read or insufficient address information for sorting, </w:t>
            </w:r>
            <w:r w:rsidR="001A2D85" w:rsidRPr="000A34BA">
              <w:rPr>
                <w:lang w:val="en-US"/>
              </w:rPr>
              <w:t>but Ident</w:t>
            </w:r>
            <w:r w:rsidRPr="000A34BA">
              <w:rPr>
                <w:lang w:val="en-US"/>
              </w:rPr>
              <w:t xml:space="preserve">code has been found and </w:t>
            </w:r>
            <w:proofErr w:type="gramStart"/>
            <w:r w:rsidRPr="000A34BA">
              <w:rPr>
                <w:lang w:val="en-US"/>
              </w:rPr>
              <w:t>read:</w:t>
            </w:r>
            <w:proofErr w:type="gramEnd"/>
            <w:r w:rsidRPr="000A34BA">
              <w:rPr>
                <w:lang w:val="en-US"/>
              </w:rPr>
              <w:t xml:space="preserve"> The picture and the RPP </w:t>
            </w:r>
            <w:r w:rsidR="001A2D85" w:rsidRPr="000A34BA">
              <w:rPr>
                <w:lang w:val="en-US"/>
              </w:rPr>
              <w:t>message</w:t>
            </w:r>
            <w:r w:rsidRPr="000A34BA">
              <w:rPr>
                <w:lang w:val="en-US"/>
              </w:rPr>
              <w:t xml:space="preserve"> shall be made </w:t>
            </w:r>
            <w:r w:rsidR="001A2D85" w:rsidRPr="000A34BA">
              <w:rPr>
                <w:lang w:val="en-US"/>
              </w:rPr>
              <w:t xml:space="preserve">available </w:t>
            </w:r>
            <w:r w:rsidRPr="000A34BA">
              <w:rPr>
                <w:lang w:val="en-US"/>
              </w:rPr>
              <w:t>for PDS.</w:t>
            </w:r>
            <w:r w:rsidR="00571B7B" w:rsidRPr="000A34BA">
              <w:rPr>
                <w:lang w:val="en-US"/>
              </w:rPr>
              <w:t xml:space="preserve"> Here the process may vary </w:t>
            </w:r>
            <w:proofErr w:type="gramStart"/>
            <w:r w:rsidR="00571B7B" w:rsidRPr="000A34BA">
              <w:rPr>
                <w:lang w:val="en-US"/>
              </w:rPr>
              <w:t>either by more data to be captured or not</w:t>
            </w:r>
            <w:proofErr w:type="gramEnd"/>
            <w:r w:rsidR="00571B7B" w:rsidRPr="000A34BA">
              <w:rPr>
                <w:lang w:val="en-US"/>
              </w:rPr>
              <w:t xml:space="preserve"> usable image.</w:t>
            </w:r>
          </w:p>
          <w:p w14:paraId="706E9328" w14:textId="3F8F3569" w:rsidR="00151BC7" w:rsidRPr="000A34BA" w:rsidRDefault="00151BC7" w:rsidP="005D18A4">
            <w:pPr>
              <w:rPr>
                <w:lang w:val="en-US"/>
              </w:rPr>
            </w:pPr>
          </w:p>
        </w:tc>
      </w:tr>
      <w:tr w:rsidR="003F19BF" w:rsidRPr="00FE7A68" w14:paraId="2F863BE3" w14:textId="77777777" w:rsidTr="00D90C80">
        <w:tc>
          <w:tcPr>
            <w:tcW w:w="1104" w:type="pct"/>
            <w:tcBorders>
              <w:top w:val="single" w:sz="4" w:space="0" w:color="C0C0C0"/>
              <w:left w:val="single" w:sz="4" w:space="0" w:color="C0C0C0"/>
              <w:bottom w:val="single" w:sz="4" w:space="0" w:color="C0C0C0"/>
              <w:right w:val="single" w:sz="4" w:space="0" w:color="C0C0C0"/>
            </w:tcBorders>
            <w:hideMark/>
          </w:tcPr>
          <w:p w14:paraId="58C852DE" w14:textId="5AC12415" w:rsidR="003F19BF" w:rsidRPr="003B790D" w:rsidRDefault="00990D45" w:rsidP="00372DC7">
            <w:r>
              <w:t>Exceptions</w:t>
            </w:r>
          </w:p>
        </w:tc>
        <w:tc>
          <w:tcPr>
            <w:tcW w:w="3896" w:type="pct"/>
            <w:gridSpan w:val="4"/>
            <w:tcBorders>
              <w:top w:val="single" w:sz="4" w:space="0" w:color="C0C0C0"/>
              <w:left w:val="single" w:sz="4" w:space="0" w:color="C0C0C0"/>
              <w:bottom w:val="single" w:sz="4" w:space="0" w:color="C0C0C0"/>
              <w:right w:val="single" w:sz="4" w:space="0" w:color="C0C0C0"/>
            </w:tcBorders>
          </w:tcPr>
          <w:p w14:paraId="1E37751F" w14:textId="77777777" w:rsidR="006B299A" w:rsidRDefault="006B299A" w:rsidP="00483C63">
            <w:pPr>
              <w:rPr>
                <w:lang w:val="en-US"/>
              </w:rPr>
            </w:pPr>
            <w:r>
              <w:rPr>
                <w:lang w:val="en-US"/>
              </w:rPr>
              <w:t>If DisCo can</w:t>
            </w:r>
            <w:r w:rsidRPr="002355BA">
              <w:rPr>
                <w:lang w:val="en-US"/>
              </w:rPr>
              <w:t xml:space="preserve">not store the data </w:t>
            </w:r>
            <w:r>
              <w:rPr>
                <w:lang w:val="en-US"/>
              </w:rPr>
              <w:t>and confirm to</w:t>
            </w:r>
            <w:r w:rsidRPr="002355BA">
              <w:rPr>
                <w:lang w:val="en-US"/>
              </w:rPr>
              <w:t xml:space="preserve"> PDS</w:t>
            </w:r>
            <w:r>
              <w:rPr>
                <w:lang w:val="en-US"/>
              </w:rPr>
              <w:t xml:space="preserve"> “</w:t>
            </w:r>
            <w:r w:rsidRPr="002355BA">
              <w:rPr>
                <w:lang w:val="en-US"/>
              </w:rPr>
              <w:t>successfully</w:t>
            </w:r>
            <w:r>
              <w:rPr>
                <w:lang w:val="en-US"/>
              </w:rPr>
              <w:t>”,</w:t>
            </w:r>
            <w:r w:rsidRPr="002355BA">
              <w:rPr>
                <w:lang w:val="en-US"/>
              </w:rPr>
              <w:t xml:space="preserve"> </w:t>
            </w:r>
            <w:proofErr w:type="gramStart"/>
            <w:r>
              <w:rPr>
                <w:lang w:val="en-US"/>
              </w:rPr>
              <w:t>a</w:t>
            </w:r>
            <w:proofErr w:type="gramEnd"/>
            <w:r>
              <w:rPr>
                <w:lang w:val="en-US"/>
              </w:rPr>
              <w:t xml:space="preserve"> </w:t>
            </w:r>
            <w:r w:rsidRPr="002355BA">
              <w:rPr>
                <w:lang w:val="en-US"/>
              </w:rPr>
              <w:t xml:space="preserve">appropriate feedback </w:t>
            </w:r>
            <w:r>
              <w:rPr>
                <w:lang w:val="en-US"/>
              </w:rPr>
              <w:t>must be sent to PDS</w:t>
            </w:r>
            <w:r w:rsidRPr="002355BA">
              <w:rPr>
                <w:lang w:val="en-US"/>
              </w:rPr>
              <w:t xml:space="preserve">. </w:t>
            </w:r>
            <w:r>
              <w:rPr>
                <w:lang w:val="en-US"/>
              </w:rPr>
              <w:t>In that case, DisCo</w:t>
            </w:r>
            <w:r w:rsidRPr="002355BA">
              <w:rPr>
                <w:lang w:val="en-US"/>
              </w:rPr>
              <w:t xml:space="preserve"> may </w:t>
            </w:r>
            <w:r>
              <w:rPr>
                <w:lang w:val="en-US"/>
              </w:rPr>
              <w:t>not store</w:t>
            </w:r>
            <w:r w:rsidRPr="002355BA">
              <w:rPr>
                <w:lang w:val="en-US"/>
              </w:rPr>
              <w:t xml:space="preserve"> data </w:t>
            </w:r>
            <w:r>
              <w:rPr>
                <w:lang w:val="en-US"/>
              </w:rPr>
              <w:t xml:space="preserve">and must </w:t>
            </w:r>
            <w:r w:rsidRPr="002355BA">
              <w:rPr>
                <w:lang w:val="en-US"/>
              </w:rPr>
              <w:t xml:space="preserve">reverse </w:t>
            </w:r>
            <w:r>
              <w:rPr>
                <w:lang w:val="en-US"/>
              </w:rPr>
              <w:t>the steps</w:t>
            </w:r>
            <w:r w:rsidRPr="002355BA">
              <w:rPr>
                <w:lang w:val="en-US"/>
              </w:rPr>
              <w:t>.</w:t>
            </w:r>
          </w:p>
          <w:p w14:paraId="1F2EC29F" w14:textId="77777777" w:rsidR="003F19BF" w:rsidRDefault="00483C63" w:rsidP="00483C63">
            <w:pPr>
              <w:rPr>
                <w:lang w:val="en-US"/>
              </w:rPr>
            </w:pPr>
            <w:r w:rsidRPr="00483C63">
              <w:rPr>
                <w:lang w:val="en-US"/>
              </w:rPr>
              <w:t xml:space="preserve">In this case, an error message </w:t>
            </w:r>
            <w:proofErr w:type="gramStart"/>
            <w:r w:rsidRPr="00483C63">
              <w:rPr>
                <w:lang w:val="en-US"/>
              </w:rPr>
              <w:t>must be written</w:t>
            </w:r>
            <w:proofErr w:type="gramEnd"/>
            <w:r w:rsidRPr="00483C63">
              <w:rPr>
                <w:lang w:val="en-US"/>
              </w:rPr>
              <w:t>.</w:t>
            </w:r>
          </w:p>
          <w:p w14:paraId="1DD5D62D" w14:textId="3D0DB049" w:rsidR="00151BC7" w:rsidRPr="00483C63" w:rsidRDefault="00151BC7" w:rsidP="00483C63">
            <w:pPr>
              <w:rPr>
                <w:lang w:val="en-US"/>
              </w:rPr>
            </w:pPr>
          </w:p>
        </w:tc>
      </w:tr>
      <w:tr w:rsidR="003F19BF" w:rsidRPr="001B3CF3" w14:paraId="7B10735D" w14:textId="77777777" w:rsidTr="00372DC7">
        <w:tc>
          <w:tcPr>
            <w:tcW w:w="1104" w:type="pct"/>
          </w:tcPr>
          <w:p w14:paraId="4BB44E81" w14:textId="7F7ACD74" w:rsidR="003F19BF" w:rsidRPr="003B790D" w:rsidRDefault="00990D45" w:rsidP="00372DC7">
            <w:r>
              <w:t>Postcondition</w:t>
            </w:r>
            <w:r w:rsidR="003F19BF" w:rsidRPr="003B790D">
              <w:t xml:space="preserve"> (</w:t>
            </w:r>
            <w:r>
              <w:t>Result</w:t>
            </w:r>
            <w:r w:rsidR="003F19BF" w:rsidRPr="003B790D">
              <w:t>)</w:t>
            </w:r>
          </w:p>
        </w:tc>
        <w:tc>
          <w:tcPr>
            <w:tcW w:w="3896" w:type="pct"/>
            <w:gridSpan w:val="4"/>
          </w:tcPr>
          <w:p w14:paraId="46EB8155" w14:textId="5B30E46A" w:rsidR="003F19BF" w:rsidRDefault="00666AC3" w:rsidP="00DA7168">
            <w:pPr>
              <w:rPr>
                <w:lang w:val="en-US"/>
              </w:rPr>
            </w:pPr>
            <w:r w:rsidRPr="00666AC3">
              <w:rPr>
                <w:lang w:val="en-US"/>
              </w:rPr>
              <w:t xml:space="preserve">ACS </w:t>
            </w:r>
            <w:r w:rsidR="00DA7168">
              <w:rPr>
                <w:lang w:val="en-US"/>
              </w:rPr>
              <w:t xml:space="preserve">information </w:t>
            </w:r>
            <w:proofErr w:type="gramStart"/>
            <w:r w:rsidRPr="00666AC3">
              <w:rPr>
                <w:lang w:val="en-US"/>
              </w:rPr>
              <w:t>were transferred</w:t>
            </w:r>
            <w:proofErr w:type="gramEnd"/>
            <w:r w:rsidRPr="00666AC3">
              <w:rPr>
                <w:lang w:val="en-US"/>
              </w:rPr>
              <w:t xml:space="preserve"> to </w:t>
            </w:r>
            <w:r w:rsidR="0062546E">
              <w:rPr>
                <w:lang w:val="en-US"/>
              </w:rPr>
              <w:t>DisCo</w:t>
            </w:r>
            <w:r w:rsidRPr="00666AC3">
              <w:rPr>
                <w:lang w:val="en-US"/>
              </w:rPr>
              <w:t xml:space="preserve"> via RPP message</w:t>
            </w:r>
            <w:r w:rsidR="00DA7168">
              <w:rPr>
                <w:lang w:val="en-US"/>
              </w:rPr>
              <w:t>.</w:t>
            </w:r>
            <w:r w:rsidRPr="00666AC3">
              <w:rPr>
                <w:lang w:val="en-US"/>
              </w:rPr>
              <w:t xml:space="preserve"> </w:t>
            </w:r>
            <w:r w:rsidR="00DA7168">
              <w:rPr>
                <w:lang w:val="en-US"/>
              </w:rPr>
              <w:t>Th</w:t>
            </w:r>
            <w:r w:rsidRPr="00666AC3">
              <w:rPr>
                <w:lang w:val="en-US"/>
              </w:rPr>
              <w:t xml:space="preserve">e associated image is </w:t>
            </w:r>
            <w:r w:rsidR="00DA7168">
              <w:rPr>
                <w:lang w:val="en-US"/>
              </w:rPr>
              <w:t xml:space="preserve">available on </w:t>
            </w:r>
            <w:r w:rsidR="0062546E">
              <w:rPr>
                <w:lang w:val="en-US"/>
              </w:rPr>
              <w:t>DisCo</w:t>
            </w:r>
            <w:r w:rsidRPr="00666AC3">
              <w:rPr>
                <w:lang w:val="en-US"/>
              </w:rPr>
              <w:t xml:space="preserve">. </w:t>
            </w:r>
            <w:r w:rsidRPr="0062546E">
              <w:rPr>
                <w:lang w:val="en-US"/>
              </w:rPr>
              <w:t xml:space="preserve">Statistics </w:t>
            </w:r>
            <w:proofErr w:type="gramStart"/>
            <w:r w:rsidRPr="0062546E">
              <w:rPr>
                <w:lang w:val="en-US"/>
              </w:rPr>
              <w:t>are tracked</w:t>
            </w:r>
            <w:proofErr w:type="gramEnd"/>
            <w:r w:rsidRPr="0062546E">
              <w:rPr>
                <w:lang w:val="en-US"/>
              </w:rPr>
              <w:t>.</w:t>
            </w:r>
          </w:p>
          <w:p w14:paraId="1805BC65" w14:textId="77777777" w:rsidR="004E0040" w:rsidRDefault="004E0040" w:rsidP="00DA7168">
            <w:pPr>
              <w:rPr>
                <w:lang w:val="en-US"/>
              </w:rPr>
            </w:pPr>
            <w:r>
              <w:rPr>
                <w:lang w:val="en-US"/>
              </w:rPr>
              <w:t xml:space="preserve">Further processing (Filtering FaFo-2-2) </w:t>
            </w:r>
            <w:proofErr w:type="gramStart"/>
            <w:r>
              <w:rPr>
                <w:lang w:val="en-US"/>
              </w:rPr>
              <w:t>is triggered</w:t>
            </w:r>
            <w:proofErr w:type="gramEnd"/>
            <w:r>
              <w:rPr>
                <w:lang w:val="en-US"/>
              </w:rPr>
              <w:t>.</w:t>
            </w:r>
          </w:p>
          <w:p w14:paraId="5F3478F0" w14:textId="0DC8A95E" w:rsidR="00DD4AEA" w:rsidRPr="0062546E" w:rsidRDefault="00DD4AEA" w:rsidP="007A5555">
            <w:pPr>
              <w:rPr>
                <w:lang w:val="en-US"/>
              </w:rPr>
            </w:pPr>
          </w:p>
        </w:tc>
      </w:tr>
    </w:tbl>
    <w:p w14:paraId="4126B15E" w14:textId="18BF4446" w:rsidR="00151BC7" w:rsidRDefault="00151BC7">
      <w:pPr>
        <w:rPr>
          <w:lang w:val="en-US"/>
        </w:rPr>
      </w:pPr>
    </w:p>
    <w:p w14:paraId="7CAAFD41" w14:textId="77777777" w:rsidR="00151BC7" w:rsidRDefault="00151BC7">
      <w:pPr>
        <w:rPr>
          <w:lang w:val="en-US"/>
        </w:rPr>
      </w:pPr>
      <w:r>
        <w:rPr>
          <w:lang w:val="en-US"/>
        </w:rPr>
        <w:br w:type="page"/>
      </w:r>
    </w:p>
    <w:tbl>
      <w:tblPr>
        <w:tblW w:w="4949" w:type="pct"/>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2220"/>
        <w:gridCol w:w="1535"/>
        <w:gridCol w:w="3221"/>
        <w:gridCol w:w="2163"/>
        <w:gridCol w:w="1120"/>
      </w:tblGrid>
      <w:tr w:rsidR="004C10C7" w:rsidRPr="00DA7168" w14:paraId="120FF756" w14:textId="77777777" w:rsidTr="002D5B91">
        <w:tc>
          <w:tcPr>
            <w:tcW w:w="1082" w:type="pct"/>
            <w:tcBorders>
              <w:top w:val="single" w:sz="4" w:space="0" w:color="C0C0C0"/>
              <w:left w:val="single" w:sz="4" w:space="0" w:color="C0C0C0"/>
              <w:bottom w:val="single" w:sz="4" w:space="0" w:color="C0C0C0"/>
              <w:right w:val="single" w:sz="4" w:space="0" w:color="C0C0C0"/>
            </w:tcBorders>
            <w:shd w:val="clear" w:color="auto" w:fill="D9D9D9"/>
          </w:tcPr>
          <w:p w14:paraId="046F4349" w14:textId="77777777" w:rsidR="004C10C7" w:rsidRPr="00DA7168" w:rsidRDefault="004C10C7" w:rsidP="00DF21F4">
            <w:pPr>
              <w:rPr>
                <w:b/>
                <w:sz w:val="18"/>
                <w:szCs w:val="18"/>
                <w:lang w:val="en-US"/>
              </w:rPr>
            </w:pPr>
            <w:r w:rsidRPr="00DA7168">
              <w:rPr>
                <w:b/>
                <w:sz w:val="18"/>
                <w:szCs w:val="18"/>
                <w:lang w:val="en-US"/>
              </w:rPr>
              <w:lastRenderedPageBreak/>
              <w:t>FaFo-2-2</w:t>
            </w:r>
          </w:p>
        </w:tc>
        <w:tc>
          <w:tcPr>
            <w:tcW w:w="3918" w:type="pct"/>
            <w:gridSpan w:val="4"/>
            <w:tcBorders>
              <w:top w:val="single" w:sz="4" w:space="0" w:color="C0C0C0"/>
              <w:left w:val="single" w:sz="4" w:space="0" w:color="C0C0C0"/>
              <w:bottom w:val="single" w:sz="4" w:space="0" w:color="C0C0C0"/>
              <w:right w:val="single" w:sz="4" w:space="0" w:color="C0C0C0"/>
            </w:tcBorders>
            <w:shd w:val="clear" w:color="auto" w:fill="D9D9D9"/>
          </w:tcPr>
          <w:p w14:paraId="3B74FCB8" w14:textId="61AF6A00" w:rsidR="004C10C7" w:rsidRPr="00DA7168" w:rsidRDefault="00C0687C" w:rsidP="00DF21F4">
            <w:pPr>
              <w:rPr>
                <w:b/>
                <w:sz w:val="18"/>
                <w:szCs w:val="18"/>
                <w:lang w:val="en-US"/>
              </w:rPr>
            </w:pPr>
            <w:r w:rsidRPr="00DA7168">
              <w:rPr>
                <w:b/>
                <w:sz w:val="18"/>
                <w:szCs w:val="18"/>
                <w:lang w:val="en-US"/>
              </w:rPr>
              <w:t>Filter</w:t>
            </w:r>
          </w:p>
        </w:tc>
      </w:tr>
      <w:tr w:rsidR="004C10C7" w:rsidRPr="00DA7168" w14:paraId="68E5FE8E" w14:textId="77777777" w:rsidTr="00151BC7">
        <w:tc>
          <w:tcPr>
            <w:tcW w:w="1082" w:type="pct"/>
            <w:vMerge w:val="restart"/>
            <w:tcBorders>
              <w:top w:val="single" w:sz="4" w:space="0" w:color="C0C0C0"/>
              <w:left w:val="single" w:sz="4" w:space="0" w:color="C0C0C0"/>
              <w:right w:val="single" w:sz="4" w:space="0" w:color="C0C0C0"/>
            </w:tcBorders>
            <w:shd w:val="clear" w:color="auto" w:fill="F2F2F2"/>
          </w:tcPr>
          <w:p w14:paraId="09906594" w14:textId="399896FF" w:rsidR="004C10C7" w:rsidRPr="00DA7168" w:rsidRDefault="00990D45" w:rsidP="00DF21F4">
            <w:pPr>
              <w:rPr>
                <w:b/>
                <w:sz w:val="18"/>
                <w:szCs w:val="18"/>
                <w:lang w:val="en-US"/>
              </w:rPr>
            </w:pPr>
            <w:r w:rsidRPr="00DA7168">
              <w:rPr>
                <w:b/>
                <w:sz w:val="16"/>
                <w:szCs w:val="16"/>
                <w:lang w:val="en-US"/>
              </w:rPr>
              <w:t>Categorization</w:t>
            </w:r>
            <w:r w:rsidR="004C10C7" w:rsidRPr="00DA7168" w:rsidDel="00AF399A">
              <w:rPr>
                <w:b/>
                <w:sz w:val="18"/>
                <w:szCs w:val="18"/>
                <w:lang w:val="en-US"/>
              </w:rPr>
              <w:t xml:space="preserve"> </w:t>
            </w:r>
          </w:p>
        </w:tc>
        <w:tc>
          <w:tcPr>
            <w:tcW w:w="748" w:type="pct"/>
            <w:tcBorders>
              <w:top w:val="single" w:sz="4" w:space="0" w:color="C0C0C0"/>
              <w:left w:val="single" w:sz="4" w:space="0" w:color="C0C0C0"/>
              <w:bottom w:val="single" w:sz="4" w:space="0" w:color="C0C0C0"/>
              <w:right w:val="single" w:sz="4" w:space="0" w:color="C0C0C0"/>
            </w:tcBorders>
            <w:shd w:val="clear" w:color="auto" w:fill="F2F2F2"/>
          </w:tcPr>
          <w:p w14:paraId="03958F40" w14:textId="78247BBD" w:rsidR="004C10C7" w:rsidRPr="00DA7168" w:rsidRDefault="00990D45" w:rsidP="00DF21F4">
            <w:pPr>
              <w:tabs>
                <w:tab w:val="left" w:pos="3152"/>
              </w:tabs>
              <w:rPr>
                <w:sz w:val="18"/>
                <w:szCs w:val="18"/>
                <w:lang w:val="en-US"/>
              </w:rPr>
            </w:pPr>
            <w:r w:rsidRPr="00DA7168">
              <w:rPr>
                <w:b/>
                <w:sz w:val="16"/>
                <w:szCs w:val="16"/>
                <w:lang w:val="en-US"/>
              </w:rPr>
              <w:t>Person in charge</w:t>
            </w:r>
            <w:r w:rsidR="004C10C7" w:rsidRPr="00DA7168" w:rsidDel="00017BF7">
              <w:rPr>
                <w:sz w:val="18"/>
                <w:szCs w:val="18"/>
                <w:lang w:val="en-US"/>
              </w:rPr>
              <w:t xml:space="preserve"> </w:t>
            </w:r>
          </w:p>
        </w:tc>
        <w:tc>
          <w:tcPr>
            <w:tcW w:w="1570" w:type="pct"/>
            <w:tcBorders>
              <w:top w:val="single" w:sz="4" w:space="0" w:color="C0C0C0"/>
              <w:left w:val="single" w:sz="4" w:space="0" w:color="C0C0C0"/>
              <w:bottom w:val="single" w:sz="4" w:space="0" w:color="C0C0C0"/>
              <w:right w:val="single" w:sz="4" w:space="0" w:color="C0C0C0"/>
            </w:tcBorders>
            <w:shd w:val="clear" w:color="auto" w:fill="F2F2F2"/>
          </w:tcPr>
          <w:p w14:paraId="1BA52B5F" w14:textId="77777777" w:rsidR="004C10C7" w:rsidRPr="00DA7168" w:rsidRDefault="004C10C7" w:rsidP="00DF21F4">
            <w:pPr>
              <w:rPr>
                <w:lang w:val="en-US"/>
              </w:rPr>
            </w:pPr>
            <w:r w:rsidRPr="00DA7168">
              <w:rPr>
                <w:lang w:val="en-US"/>
              </w:rPr>
              <w:t>STK-2</w:t>
            </w:r>
          </w:p>
        </w:tc>
        <w:tc>
          <w:tcPr>
            <w:tcW w:w="1054" w:type="pct"/>
            <w:tcBorders>
              <w:top w:val="single" w:sz="4" w:space="0" w:color="C0C0C0"/>
              <w:left w:val="single" w:sz="4" w:space="0" w:color="C0C0C0"/>
              <w:bottom w:val="single" w:sz="4" w:space="0" w:color="C0C0C0"/>
              <w:right w:val="single" w:sz="4" w:space="0" w:color="C0C0C0"/>
            </w:tcBorders>
            <w:shd w:val="clear" w:color="auto" w:fill="F2F2F2"/>
          </w:tcPr>
          <w:p w14:paraId="2A7D99EE" w14:textId="77777777" w:rsidR="004C10C7" w:rsidRPr="00DA7168" w:rsidRDefault="004C10C7" w:rsidP="00DF21F4">
            <w:pPr>
              <w:rPr>
                <w:lang w:val="en-US"/>
              </w:rPr>
            </w:pPr>
            <w:r w:rsidRPr="00DA7168">
              <w:rPr>
                <w:b/>
                <w:sz w:val="16"/>
                <w:szCs w:val="16"/>
                <w:lang w:val="en-US"/>
              </w:rPr>
              <w:t>Version</w:t>
            </w:r>
          </w:p>
        </w:tc>
        <w:tc>
          <w:tcPr>
            <w:tcW w:w="546" w:type="pct"/>
            <w:tcBorders>
              <w:top w:val="single" w:sz="4" w:space="0" w:color="C0C0C0"/>
              <w:left w:val="single" w:sz="4" w:space="0" w:color="C0C0C0"/>
              <w:bottom w:val="single" w:sz="4" w:space="0" w:color="C0C0C0"/>
              <w:right w:val="single" w:sz="4" w:space="0" w:color="C0C0C0"/>
            </w:tcBorders>
            <w:shd w:val="clear" w:color="auto" w:fill="F2F2F2"/>
          </w:tcPr>
          <w:p w14:paraId="2F86FEB4" w14:textId="77777777" w:rsidR="004C10C7" w:rsidRPr="00DA7168" w:rsidRDefault="004C10C7" w:rsidP="00DF21F4">
            <w:pPr>
              <w:rPr>
                <w:lang w:val="en-US"/>
              </w:rPr>
            </w:pPr>
            <w:r w:rsidRPr="00DA7168">
              <w:rPr>
                <w:lang w:val="en-US"/>
              </w:rPr>
              <w:t>1</w:t>
            </w:r>
          </w:p>
        </w:tc>
      </w:tr>
      <w:tr w:rsidR="004C10C7" w:rsidRPr="00DA7168" w14:paraId="5597382B" w14:textId="77777777" w:rsidTr="00151BC7">
        <w:tc>
          <w:tcPr>
            <w:tcW w:w="1082" w:type="pct"/>
            <w:vMerge/>
            <w:tcBorders>
              <w:left w:val="single" w:sz="4" w:space="0" w:color="C0C0C0"/>
              <w:right w:val="single" w:sz="4" w:space="0" w:color="C0C0C0"/>
            </w:tcBorders>
            <w:shd w:val="clear" w:color="auto" w:fill="F2F2F2"/>
          </w:tcPr>
          <w:p w14:paraId="5A636C25" w14:textId="77777777" w:rsidR="004C10C7" w:rsidRPr="00DA7168" w:rsidRDefault="004C10C7" w:rsidP="00DF21F4">
            <w:pPr>
              <w:rPr>
                <w:b/>
                <w:sz w:val="18"/>
                <w:szCs w:val="18"/>
                <w:lang w:val="en-US"/>
              </w:rPr>
            </w:pPr>
          </w:p>
        </w:tc>
        <w:tc>
          <w:tcPr>
            <w:tcW w:w="748" w:type="pct"/>
            <w:tcBorders>
              <w:top w:val="single" w:sz="4" w:space="0" w:color="C0C0C0"/>
              <w:left w:val="single" w:sz="4" w:space="0" w:color="C0C0C0"/>
              <w:bottom w:val="single" w:sz="4" w:space="0" w:color="C0C0C0"/>
              <w:right w:val="single" w:sz="4" w:space="0" w:color="C0C0C0"/>
            </w:tcBorders>
            <w:shd w:val="clear" w:color="auto" w:fill="F2F2F2"/>
          </w:tcPr>
          <w:p w14:paraId="3338AA20" w14:textId="4389ED5F" w:rsidR="004C10C7" w:rsidRPr="00DA7168" w:rsidRDefault="00990D45" w:rsidP="00DF21F4">
            <w:pPr>
              <w:tabs>
                <w:tab w:val="left" w:pos="3152"/>
              </w:tabs>
              <w:rPr>
                <w:sz w:val="18"/>
                <w:szCs w:val="18"/>
                <w:lang w:val="en-US"/>
              </w:rPr>
            </w:pPr>
            <w:r w:rsidRPr="00DA7168">
              <w:rPr>
                <w:b/>
                <w:sz w:val="16"/>
                <w:szCs w:val="16"/>
                <w:lang w:val="en-US"/>
              </w:rPr>
              <w:t>Priority</w:t>
            </w:r>
            <w:r w:rsidR="004C10C7" w:rsidRPr="00DA7168">
              <w:rPr>
                <w:b/>
                <w:sz w:val="16"/>
                <w:szCs w:val="16"/>
                <w:lang w:val="en-US"/>
              </w:rPr>
              <w:t xml:space="preserve"> </w:t>
            </w:r>
            <w:r w:rsidR="004C10C7" w:rsidRPr="00DA7168">
              <w:rPr>
                <w:sz w:val="12"/>
                <w:szCs w:val="12"/>
                <w:lang w:val="en-US"/>
              </w:rPr>
              <w:t>(M / K)</w:t>
            </w:r>
          </w:p>
        </w:tc>
        <w:tc>
          <w:tcPr>
            <w:tcW w:w="1570" w:type="pct"/>
            <w:tcBorders>
              <w:top w:val="single" w:sz="4" w:space="0" w:color="C0C0C0"/>
              <w:left w:val="single" w:sz="4" w:space="0" w:color="C0C0C0"/>
              <w:bottom w:val="single" w:sz="4" w:space="0" w:color="C0C0C0"/>
              <w:right w:val="single" w:sz="4" w:space="0" w:color="C0C0C0"/>
            </w:tcBorders>
            <w:shd w:val="clear" w:color="auto" w:fill="F2F2F2"/>
          </w:tcPr>
          <w:p w14:paraId="1FE34992" w14:textId="77777777" w:rsidR="004C10C7" w:rsidRPr="00DA7168" w:rsidRDefault="004C10C7" w:rsidP="00DF21F4">
            <w:pPr>
              <w:rPr>
                <w:lang w:val="en-US"/>
              </w:rPr>
            </w:pPr>
            <w:r w:rsidRPr="00DA7168">
              <w:rPr>
                <w:lang w:val="en-US"/>
              </w:rPr>
              <w:t>M</w:t>
            </w:r>
          </w:p>
        </w:tc>
        <w:tc>
          <w:tcPr>
            <w:tcW w:w="1054" w:type="pct"/>
            <w:tcBorders>
              <w:top w:val="single" w:sz="4" w:space="0" w:color="C0C0C0"/>
              <w:left w:val="single" w:sz="4" w:space="0" w:color="C0C0C0"/>
              <w:bottom w:val="single" w:sz="4" w:space="0" w:color="C0C0C0"/>
              <w:right w:val="single" w:sz="4" w:space="0" w:color="C0C0C0"/>
            </w:tcBorders>
            <w:shd w:val="clear" w:color="auto" w:fill="F2F2F2"/>
          </w:tcPr>
          <w:p w14:paraId="6D8A2580" w14:textId="77777777" w:rsidR="004C10C7" w:rsidRPr="00DA7168" w:rsidRDefault="004C10C7" w:rsidP="00DF21F4">
            <w:pPr>
              <w:rPr>
                <w:lang w:val="en-US"/>
              </w:rPr>
            </w:pPr>
            <w:r w:rsidRPr="00DA7168">
              <w:rPr>
                <w:b/>
                <w:sz w:val="16"/>
                <w:szCs w:val="16"/>
                <w:lang w:val="en-US"/>
              </w:rPr>
              <w:t xml:space="preserve">Status </w:t>
            </w:r>
            <w:r w:rsidRPr="00DA7168">
              <w:rPr>
                <w:sz w:val="12"/>
                <w:szCs w:val="12"/>
                <w:lang w:val="en-US"/>
              </w:rPr>
              <w:t>(OK / NOK)</w:t>
            </w:r>
          </w:p>
        </w:tc>
        <w:tc>
          <w:tcPr>
            <w:tcW w:w="546" w:type="pct"/>
            <w:tcBorders>
              <w:top w:val="single" w:sz="4" w:space="0" w:color="C0C0C0"/>
              <w:left w:val="single" w:sz="4" w:space="0" w:color="C0C0C0"/>
              <w:bottom w:val="single" w:sz="4" w:space="0" w:color="C0C0C0"/>
              <w:right w:val="single" w:sz="4" w:space="0" w:color="C0C0C0"/>
            </w:tcBorders>
            <w:shd w:val="clear" w:color="auto" w:fill="F2F2F2"/>
          </w:tcPr>
          <w:p w14:paraId="67CD99EE" w14:textId="77777777" w:rsidR="004C10C7" w:rsidRPr="00DA7168" w:rsidRDefault="004C10C7" w:rsidP="00DF21F4">
            <w:pPr>
              <w:rPr>
                <w:lang w:val="en-US"/>
              </w:rPr>
            </w:pPr>
            <w:r w:rsidRPr="00DA7168">
              <w:rPr>
                <w:lang w:val="en-US"/>
              </w:rPr>
              <w:t>OK</w:t>
            </w:r>
          </w:p>
        </w:tc>
      </w:tr>
      <w:tr w:rsidR="004C10C7" w:rsidRPr="003B790D" w14:paraId="54BC9ABE" w14:textId="77777777" w:rsidTr="002D5B91">
        <w:tc>
          <w:tcPr>
            <w:tcW w:w="1082" w:type="pct"/>
            <w:tcBorders>
              <w:top w:val="single" w:sz="4" w:space="0" w:color="C0C0C0"/>
              <w:left w:val="single" w:sz="4" w:space="0" w:color="C0C0C0"/>
              <w:bottom w:val="single" w:sz="4" w:space="0" w:color="C0C0C0"/>
              <w:right w:val="single" w:sz="4" w:space="0" w:color="C0C0C0"/>
            </w:tcBorders>
            <w:hideMark/>
          </w:tcPr>
          <w:p w14:paraId="2552BB5D" w14:textId="3CDE5397" w:rsidR="004C10C7" w:rsidRPr="003B790D" w:rsidRDefault="00123BF1" w:rsidP="00DF21F4">
            <w:r>
              <w:rPr>
                <w:lang w:val="en-US"/>
              </w:rPr>
              <w:t>Use case diagram</w:t>
            </w:r>
          </w:p>
        </w:tc>
        <w:tc>
          <w:tcPr>
            <w:tcW w:w="3918" w:type="pct"/>
            <w:gridSpan w:val="4"/>
            <w:tcBorders>
              <w:top w:val="single" w:sz="4" w:space="0" w:color="C0C0C0"/>
              <w:left w:val="single" w:sz="4" w:space="0" w:color="C0C0C0"/>
              <w:bottom w:val="single" w:sz="4" w:space="0" w:color="C0C0C0"/>
              <w:right w:val="single" w:sz="4" w:space="0" w:color="C0C0C0"/>
            </w:tcBorders>
            <w:hideMark/>
          </w:tcPr>
          <w:p w14:paraId="71EAAE48" w14:textId="77777777" w:rsidR="004C10C7" w:rsidRDefault="004C10C7" w:rsidP="00DF21F4"/>
          <w:p w14:paraId="532CF5A5" w14:textId="057DDAC5" w:rsidR="004C10C7" w:rsidRDefault="00580BD8" w:rsidP="00DF21F4">
            <w:r>
              <w:object w:dxaOrig="10107" w:dyaOrig="4055" w14:anchorId="4C9EC92D">
                <v:shape id="_x0000_i1039" type="#_x0000_t75" style="width:399pt;height:159.75pt" o:ole="">
                  <v:imagedata r:id="rId44" o:title=""/>
                </v:shape>
                <o:OLEObject Type="Embed" ProgID="Visio.Drawing.11" ShapeID="_x0000_i1039" DrawAspect="Content" ObjectID="_1568465739" r:id="rId45"/>
              </w:object>
            </w:r>
          </w:p>
          <w:p w14:paraId="7ED88D95" w14:textId="77777777" w:rsidR="004C10C7" w:rsidRPr="003B790D" w:rsidRDefault="004C10C7" w:rsidP="00DF21F4"/>
        </w:tc>
      </w:tr>
      <w:tr w:rsidR="004C10C7" w:rsidRPr="00FE7A68" w14:paraId="21501B8D" w14:textId="77777777" w:rsidTr="002D5B91">
        <w:tc>
          <w:tcPr>
            <w:tcW w:w="1082" w:type="pct"/>
          </w:tcPr>
          <w:p w14:paraId="6289508D" w14:textId="75CBE4DF" w:rsidR="004C10C7" w:rsidRPr="003B790D" w:rsidRDefault="00990D45" w:rsidP="00DF21F4">
            <w:r>
              <w:t>Short description</w:t>
            </w:r>
          </w:p>
        </w:tc>
        <w:tc>
          <w:tcPr>
            <w:tcW w:w="3918" w:type="pct"/>
            <w:gridSpan w:val="4"/>
          </w:tcPr>
          <w:p w14:paraId="05F9120A" w14:textId="262108F5" w:rsidR="00DC1E02" w:rsidRPr="00154B90" w:rsidRDefault="00DC1E02" w:rsidP="00DC1E02">
            <w:pPr>
              <w:rPr>
                <w:lang w:val="en-US"/>
              </w:rPr>
            </w:pPr>
            <w:r w:rsidRPr="00DC1E02">
              <w:rPr>
                <w:lang w:val="en-US"/>
              </w:rPr>
              <w:t xml:space="preserve">Each record </w:t>
            </w:r>
            <w:proofErr w:type="gramStart"/>
            <w:r w:rsidRPr="00DC1E02">
              <w:rPr>
                <w:lang w:val="en-US"/>
              </w:rPr>
              <w:t>is checked</w:t>
            </w:r>
            <w:proofErr w:type="gramEnd"/>
            <w:r w:rsidRPr="00DC1E02">
              <w:rPr>
                <w:lang w:val="en-US"/>
              </w:rPr>
              <w:t xml:space="preserve"> whether this is for DMC-processing</w:t>
            </w:r>
            <w:r w:rsidR="00837F74">
              <w:rPr>
                <w:lang w:val="en-US"/>
              </w:rPr>
              <w:t xml:space="preserve"> (DataMatrixCode)</w:t>
            </w:r>
            <w:r w:rsidRPr="00DC1E02">
              <w:rPr>
                <w:lang w:val="en-US"/>
              </w:rPr>
              <w:t xml:space="preserve">, for </w:t>
            </w:r>
            <w:r w:rsidR="00B0084D">
              <w:rPr>
                <w:lang w:val="en-US"/>
              </w:rPr>
              <w:t>capturing</w:t>
            </w:r>
            <w:r w:rsidRPr="00DC1E02">
              <w:rPr>
                <w:lang w:val="en-US"/>
              </w:rPr>
              <w:t xml:space="preserve"> or for </w:t>
            </w:r>
            <w:r w:rsidR="0062546E">
              <w:rPr>
                <w:lang w:val="en-US"/>
              </w:rPr>
              <w:t>DisCo</w:t>
            </w:r>
            <w:r w:rsidR="00837F74">
              <w:rPr>
                <w:lang w:val="en-US"/>
              </w:rPr>
              <w:t xml:space="preserve"> not relevant</w:t>
            </w:r>
            <w:r w:rsidRPr="00DC1E02">
              <w:rPr>
                <w:lang w:val="en-US"/>
              </w:rPr>
              <w:t xml:space="preserve">. </w:t>
            </w:r>
            <w:r w:rsidRPr="00154B90">
              <w:rPr>
                <w:lang w:val="en-US"/>
              </w:rPr>
              <w:t xml:space="preserve">The </w:t>
            </w:r>
            <w:r w:rsidR="006204EF">
              <w:rPr>
                <w:lang w:val="en-US"/>
              </w:rPr>
              <w:t>record</w:t>
            </w:r>
            <w:r w:rsidRPr="00154B90">
              <w:rPr>
                <w:lang w:val="en-US"/>
              </w:rPr>
              <w:t xml:space="preserve"> is marked accordingly.</w:t>
            </w:r>
          </w:p>
          <w:p w14:paraId="703E4E56" w14:textId="3F35CF9E" w:rsidR="004C10C7" w:rsidRPr="00DC1E02" w:rsidRDefault="00DC1E02" w:rsidP="00DC1E02">
            <w:pPr>
              <w:rPr>
                <w:lang w:val="en-US"/>
              </w:rPr>
            </w:pPr>
            <w:r w:rsidRPr="00DC1E02">
              <w:rPr>
                <w:lang w:val="en-US"/>
              </w:rPr>
              <w:t xml:space="preserve">Each processing step </w:t>
            </w:r>
            <w:proofErr w:type="gramStart"/>
            <w:r w:rsidRPr="00DC1E02">
              <w:rPr>
                <w:lang w:val="en-US"/>
              </w:rPr>
              <w:t>is statistically recorded</w:t>
            </w:r>
            <w:proofErr w:type="gramEnd"/>
            <w:r w:rsidRPr="00DC1E02">
              <w:rPr>
                <w:lang w:val="en-US"/>
              </w:rPr>
              <w:t>.</w:t>
            </w:r>
          </w:p>
        </w:tc>
      </w:tr>
      <w:tr w:rsidR="004C10C7" w:rsidRPr="003B790D" w14:paraId="36A469EC" w14:textId="77777777" w:rsidTr="002D5B91">
        <w:tc>
          <w:tcPr>
            <w:tcW w:w="1082" w:type="pct"/>
          </w:tcPr>
          <w:p w14:paraId="193DAFB1" w14:textId="297D018F" w:rsidR="004C10C7" w:rsidRPr="003B790D" w:rsidRDefault="00990D45" w:rsidP="00DF21F4">
            <w:r>
              <w:t>Actor</w:t>
            </w:r>
          </w:p>
        </w:tc>
        <w:tc>
          <w:tcPr>
            <w:tcW w:w="3918" w:type="pct"/>
            <w:gridSpan w:val="4"/>
          </w:tcPr>
          <w:p w14:paraId="6E89C701" w14:textId="788B426E" w:rsidR="004C10C7" w:rsidRPr="003B790D" w:rsidRDefault="0062546E" w:rsidP="00DF21F4">
            <w:r>
              <w:t>DisCo</w:t>
            </w:r>
          </w:p>
        </w:tc>
      </w:tr>
      <w:tr w:rsidR="004C10C7" w:rsidRPr="003B790D" w14:paraId="647E30A4" w14:textId="77777777" w:rsidTr="002D5B91">
        <w:tc>
          <w:tcPr>
            <w:tcW w:w="1082" w:type="pct"/>
          </w:tcPr>
          <w:p w14:paraId="5C80669D" w14:textId="4AD5269A" w:rsidR="004C10C7" w:rsidRPr="003B790D" w:rsidRDefault="00154B90" w:rsidP="00DF21F4">
            <w:r>
              <w:t>Triggering event</w:t>
            </w:r>
          </w:p>
        </w:tc>
        <w:tc>
          <w:tcPr>
            <w:tcW w:w="3918" w:type="pct"/>
            <w:gridSpan w:val="4"/>
          </w:tcPr>
          <w:p w14:paraId="44ED73BF" w14:textId="77777777" w:rsidR="004C10C7" w:rsidRPr="003B790D" w:rsidRDefault="004C10C7" w:rsidP="00DF21F4">
            <w:r>
              <w:t>FaFo-2-1</w:t>
            </w:r>
          </w:p>
        </w:tc>
      </w:tr>
      <w:tr w:rsidR="004C10C7" w:rsidRPr="003B790D" w14:paraId="689EA28E" w14:textId="77777777" w:rsidTr="002D5B91">
        <w:tc>
          <w:tcPr>
            <w:tcW w:w="1082" w:type="pct"/>
          </w:tcPr>
          <w:p w14:paraId="581CDDA4" w14:textId="573B9B4E" w:rsidR="004C10C7" w:rsidRPr="003B790D" w:rsidRDefault="00990D45" w:rsidP="00DF21F4">
            <w:r>
              <w:t>Precondition</w:t>
            </w:r>
          </w:p>
        </w:tc>
        <w:tc>
          <w:tcPr>
            <w:tcW w:w="3918" w:type="pct"/>
            <w:gridSpan w:val="4"/>
          </w:tcPr>
          <w:p w14:paraId="666FC327" w14:textId="32F7E87C" w:rsidR="004C10C7" w:rsidRPr="003B790D" w:rsidRDefault="001B3CF3" w:rsidP="00DC1E02">
            <w:r>
              <w:t>DisCo</w:t>
            </w:r>
            <w:r w:rsidR="004C10C7">
              <w:t xml:space="preserve"> </w:t>
            </w:r>
            <w:r w:rsidR="00DC1E02">
              <w:t>is available</w:t>
            </w:r>
          </w:p>
        </w:tc>
      </w:tr>
      <w:tr w:rsidR="004C10C7" w:rsidRPr="003B790D" w14:paraId="6B4DFE2F" w14:textId="77777777" w:rsidTr="002D5B91">
        <w:tc>
          <w:tcPr>
            <w:tcW w:w="1082" w:type="pct"/>
          </w:tcPr>
          <w:p w14:paraId="28CF174D" w14:textId="4AAA9CDB" w:rsidR="004C10C7" w:rsidRPr="003B790D" w:rsidRDefault="00123BF1" w:rsidP="00DF21F4">
            <w:r>
              <w:t>Diagram</w:t>
            </w:r>
          </w:p>
          <w:p w14:paraId="2BBDA629" w14:textId="7ECE6F79" w:rsidR="004C10C7" w:rsidRPr="003B790D" w:rsidRDefault="004C10C7" w:rsidP="00DF21F4">
            <w:r w:rsidRPr="003B790D">
              <w:t>(</w:t>
            </w:r>
            <w:r w:rsidR="00990D45">
              <w:t>Recommended</w:t>
            </w:r>
            <w:r w:rsidRPr="003B790D">
              <w:t>)</w:t>
            </w:r>
          </w:p>
        </w:tc>
        <w:tc>
          <w:tcPr>
            <w:tcW w:w="3918" w:type="pct"/>
            <w:gridSpan w:val="4"/>
          </w:tcPr>
          <w:p w14:paraId="259C4DC9" w14:textId="77777777" w:rsidR="004C10C7" w:rsidRDefault="004C10C7" w:rsidP="00DF21F4"/>
          <w:p w14:paraId="7860D828" w14:textId="798BC771" w:rsidR="004C10C7" w:rsidRDefault="00837F74" w:rsidP="00DF21F4">
            <w:r>
              <w:object w:dxaOrig="7968" w:dyaOrig="7274" w14:anchorId="0AE7CC0D">
                <v:shape id="_x0000_i1040" type="#_x0000_t75" style="width:399pt;height:363pt" o:ole="">
                  <v:imagedata r:id="rId46" o:title=""/>
                </v:shape>
                <o:OLEObject Type="Embed" ProgID="Visio.Drawing.11" ShapeID="_x0000_i1040" DrawAspect="Content" ObjectID="_1568465740" r:id="rId47"/>
              </w:object>
            </w:r>
          </w:p>
          <w:p w14:paraId="365162F4" w14:textId="77777777" w:rsidR="005B673A" w:rsidRPr="00214A62" w:rsidRDefault="005B673A" w:rsidP="00DF21F4"/>
        </w:tc>
      </w:tr>
      <w:tr w:rsidR="004C10C7" w:rsidRPr="00FE7A68" w14:paraId="4033F335" w14:textId="77777777" w:rsidTr="002D5B91">
        <w:tc>
          <w:tcPr>
            <w:tcW w:w="1082" w:type="pct"/>
          </w:tcPr>
          <w:p w14:paraId="2A1D3F38" w14:textId="77293845" w:rsidR="004C10C7" w:rsidRPr="003B790D" w:rsidRDefault="00990D45" w:rsidP="00DF21F4">
            <w:r>
              <w:t>Standard process</w:t>
            </w:r>
          </w:p>
        </w:tc>
        <w:tc>
          <w:tcPr>
            <w:tcW w:w="3918" w:type="pct"/>
            <w:gridSpan w:val="4"/>
          </w:tcPr>
          <w:p w14:paraId="428FD8B6" w14:textId="0481E634" w:rsidR="005B673A" w:rsidRDefault="0062546E" w:rsidP="005B673A">
            <w:pPr>
              <w:rPr>
                <w:lang w:val="en-US"/>
              </w:rPr>
            </w:pPr>
            <w:r>
              <w:rPr>
                <w:lang w:val="en-US"/>
              </w:rPr>
              <w:t>DisCo</w:t>
            </w:r>
            <w:r w:rsidR="00D42AC3" w:rsidRPr="00D42AC3">
              <w:rPr>
                <w:lang w:val="en-US"/>
              </w:rPr>
              <w:t xml:space="preserve"> checks the data whether they are subject to a special filtering and marks them accordingly.</w:t>
            </w:r>
          </w:p>
          <w:p w14:paraId="0D19D4C0" w14:textId="77777777" w:rsidR="00D42AC3" w:rsidRPr="00D42AC3" w:rsidRDefault="00D42AC3" w:rsidP="005B673A">
            <w:pPr>
              <w:rPr>
                <w:lang w:val="en-US"/>
              </w:rPr>
            </w:pPr>
          </w:p>
          <w:p w14:paraId="23799CE7" w14:textId="261EE04F" w:rsidR="00785906" w:rsidRPr="00154B90" w:rsidRDefault="00D42AC3" w:rsidP="00785906">
            <w:pPr>
              <w:rPr>
                <w:b/>
                <w:lang w:val="en-US"/>
              </w:rPr>
            </w:pPr>
            <w:r w:rsidRPr="00154B90">
              <w:rPr>
                <w:b/>
                <w:lang w:val="en-US"/>
              </w:rPr>
              <w:t>Filtering</w:t>
            </w:r>
          </w:p>
          <w:p w14:paraId="0B851B25" w14:textId="4086CCCB" w:rsidR="00785906" w:rsidRDefault="006204EF" w:rsidP="00785906">
            <w:pPr>
              <w:rPr>
                <w:lang w:val="en-US"/>
              </w:rPr>
            </w:pPr>
            <w:r>
              <w:rPr>
                <w:lang w:val="en-US"/>
              </w:rPr>
              <w:t xml:space="preserve">Filtering is used to </w:t>
            </w:r>
            <w:r w:rsidR="00D42AC3" w:rsidRPr="00154B90">
              <w:rPr>
                <w:lang w:val="en-US"/>
              </w:rPr>
              <w:t>controll which data and images</w:t>
            </w:r>
            <w:r>
              <w:rPr>
                <w:lang w:val="en-US"/>
              </w:rPr>
              <w:t xml:space="preserve"> do not need to be captured or </w:t>
            </w:r>
            <w:r w:rsidR="00837F74">
              <w:rPr>
                <w:lang w:val="en-US"/>
              </w:rPr>
              <w:t xml:space="preserve">not </w:t>
            </w:r>
            <w:r>
              <w:rPr>
                <w:lang w:val="en-US"/>
              </w:rPr>
              <w:t>go through</w:t>
            </w:r>
            <w:r w:rsidR="00D42AC3" w:rsidRPr="00154B90">
              <w:rPr>
                <w:lang w:val="en-US"/>
              </w:rPr>
              <w:t xml:space="preserve"> DMC-processing:</w:t>
            </w:r>
          </w:p>
          <w:p w14:paraId="46C29FEC" w14:textId="77777777" w:rsidR="00151BC7" w:rsidRPr="00154B90" w:rsidRDefault="00151BC7" w:rsidP="00785906">
            <w:pPr>
              <w:rPr>
                <w:lang w:val="en-US"/>
              </w:rPr>
            </w:pPr>
          </w:p>
          <w:tbl>
            <w:tblPr>
              <w:tblW w:w="5000" w:type="pct"/>
              <w:tblLayout w:type="fixed"/>
              <w:tblCellMar>
                <w:left w:w="70" w:type="dxa"/>
                <w:right w:w="70" w:type="dxa"/>
              </w:tblCellMar>
              <w:tblLook w:val="04A0" w:firstRow="1" w:lastRow="0" w:firstColumn="1" w:lastColumn="0" w:noHBand="0" w:noVBand="1"/>
            </w:tblPr>
            <w:tblGrid>
              <w:gridCol w:w="1495"/>
              <w:gridCol w:w="1761"/>
              <w:gridCol w:w="1574"/>
              <w:gridCol w:w="1430"/>
              <w:gridCol w:w="1553"/>
            </w:tblGrid>
            <w:tr w:rsidR="008345F5" w:rsidRPr="00D42AC3" w14:paraId="5A58D46D" w14:textId="77777777" w:rsidTr="002D5B91">
              <w:trPr>
                <w:trHeight w:val="288"/>
              </w:trPr>
              <w:tc>
                <w:tcPr>
                  <w:tcW w:w="956" w:type="pc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C6F0A06" w14:textId="75DDAC4B" w:rsidR="008345F5" w:rsidRPr="00D42AC3" w:rsidRDefault="00D42AC3" w:rsidP="00DF21F4">
                  <w:pPr>
                    <w:rPr>
                      <w:rFonts w:cs="Frutiger 45 Light"/>
                      <w:b/>
                      <w:bCs/>
                      <w:color w:val="000000"/>
                      <w:sz w:val="16"/>
                      <w:szCs w:val="16"/>
                      <w:lang w:val="en-US" w:eastAsia="de-CH"/>
                    </w:rPr>
                  </w:pPr>
                  <w:r>
                    <w:rPr>
                      <w:rFonts w:cs="Frutiger 45 Light"/>
                      <w:b/>
                      <w:bCs/>
                      <w:color w:val="000000"/>
                      <w:sz w:val="16"/>
                      <w:szCs w:val="16"/>
                      <w:lang w:val="en-US" w:eastAsia="de-CH"/>
                    </w:rPr>
                    <w:t>Filtering</w:t>
                  </w:r>
                </w:p>
              </w:tc>
              <w:tc>
                <w:tcPr>
                  <w:tcW w:w="1127" w:type="pct"/>
                  <w:tcBorders>
                    <w:top w:val="single" w:sz="4" w:space="0" w:color="auto"/>
                    <w:left w:val="nil"/>
                    <w:bottom w:val="single" w:sz="4" w:space="0" w:color="auto"/>
                    <w:right w:val="single" w:sz="4" w:space="0" w:color="auto"/>
                  </w:tcBorders>
                  <w:shd w:val="clear" w:color="000000" w:fill="D9D9D9"/>
                  <w:noWrap/>
                  <w:vAlign w:val="bottom"/>
                  <w:hideMark/>
                </w:tcPr>
                <w:p w14:paraId="1AE048C5" w14:textId="77777777" w:rsidR="008345F5" w:rsidRPr="00D42AC3" w:rsidRDefault="008345F5" w:rsidP="00DF21F4">
                  <w:pPr>
                    <w:rPr>
                      <w:rFonts w:cs="Frutiger 45 Light"/>
                      <w:color w:val="000000"/>
                      <w:sz w:val="16"/>
                      <w:szCs w:val="16"/>
                      <w:lang w:val="en-US" w:eastAsia="de-CH"/>
                    </w:rPr>
                  </w:pPr>
                  <w:r w:rsidRPr="00D42AC3">
                    <w:rPr>
                      <w:rFonts w:cs="Frutiger 45 Light"/>
                      <w:color w:val="000000"/>
                      <w:sz w:val="16"/>
                      <w:szCs w:val="16"/>
                      <w:lang w:val="en-US" w:eastAsia="de-CH"/>
                    </w:rPr>
                    <w:t> </w:t>
                  </w:r>
                </w:p>
              </w:tc>
              <w:tc>
                <w:tcPr>
                  <w:tcW w:w="1007" w:type="pct"/>
                  <w:tcBorders>
                    <w:top w:val="single" w:sz="4" w:space="0" w:color="auto"/>
                    <w:left w:val="nil"/>
                    <w:bottom w:val="single" w:sz="4" w:space="0" w:color="auto"/>
                    <w:right w:val="single" w:sz="4" w:space="0" w:color="auto"/>
                  </w:tcBorders>
                  <w:shd w:val="clear" w:color="000000" w:fill="D9D9D9"/>
                  <w:noWrap/>
                  <w:vAlign w:val="bottom"/>
                  <w:hideMark/>
                </w:tcPr>
                <w:p w14:paraId="29547713" w14:textId="77777777" w:rsidR="008345F5" w:rsidRPr="00D42AC3" w:rsidRDefault="008345F5" w:rsidP="00DF21F4">
                  <w:pPr>
                    <w:jc w:val="center"/>
                    <w:rPr>
                      <w:rFonts w:cs="Frutiger 45 Light"/>
                      <w:color w:val="000000"/>
                      <w:sz w:val="16"/>
                      <w:szCs w:val="16"/>
                      <w:lang w:val="en-US" w:eastAsia="de-CH"/>
                    </w:rPr>
                  </w:pPr>
                  <w:r w:rsidRPr="00D42AC3">
                    <w:rPr>
                      <w:rFonts w:cs="Frutiger 45 Light"/>
                      <w:color w:val="000000"/>
                      <w:sz w:val="16"/>
                      <w:szCs w:val="16"/>
                      <w:lang w:val="en-US" w:eastAsia="de-CH"/>
                    </w:rPr>
                    <w:t> </w:t>
                  </w:r>
                </w:p>
              </w:tc>
              <w:tc>
                <w:tcPr>
                  <w:tcW w:w="915" w:type="pct"/>
                  <w:tcBorders>
                    <w:top w:val="single" w:sz="4" w:space="0" w:color="auto"/>
                    <w:left w:val="nil"/>
                    <w:bottom w:val="single" w:sz="4" w:space="0" w:color="auto"/>
                    <w:right w:val="single" w:sz="4" w:space="0" w:color="auto"/>
                  </w:tcBorders>
                  <w:shd w:val="clear" w:color="000000" w:fill="D9D9D9"/>
                  <w:noWrap/>
                  <w:vAlign w:val="bottom"/>
                  <w:hideMark/>
                </w:tcPr>
                <w:p w14:paraId="2868CEA6" w14:textId="77777777" w:rsidR="008345F5" w:rsidRPr="00D42AC3" w:rsidRDefault="008345F5" w:rsidP="00DF21F4">
                  <w:pPr>
                    <w:rPr>
                      <w:rFonts w:cs="Frutiger 45 Light"/>
                      <w:color w:val="000000"/>
                      <w:sz w:val="16"/>
                      <w:szCs w:val="16"/>
                      <w:lang w:val="en-US" w:eastAsia="de-CH"/>
                    </w:rPr>
                  </w:pPr>
                  <w:r w:rsidRPr="00D42AC3">
                    <w:rPr>
                      <w:rFonts w:cs="Frutiger 45 Light"/>
                      <w:color w:val="000000"/>
                      <w:sz w:val="16"/>
                      <w:szCs w:val="16"/>
                      <w:lang w:val="en-US" w:eastAsia="de-CH"/>
                    </w:rPr>
                    <w:t> </w:t>
                  </w:r>
                </w:p>
              </w:tc>
              <w:tc>
                <w:tcPr>
                  <w:tcW w:w="994" w:type="pct"/>
                  <w:tcBorders>
                    <w:top w:val="single" w:sz="4" w:space="0" w:color="auto"/>
                    <w:left w:val="nil"/>
                    <w:bottom w:val="single" w:sz="4" w:space="0" w:color="auto"/>
                    <w:right w:val="single" w:sz="4" w:space="0" w:color="auto"/>
                  </w:tcBorders>
                  <w:shd w:val="clear" w:color="000000" w:fill="D9D9D9"/>
                  <w:noWrap/>
                  <w:vAlign w:val="bottom"/>
                  <w:hideMark/>
                </w:tcPr>
                <w:p w14:paraId="57CC795D" w14:textId="77777777" w:rsidR="008345F5" w:rsidRPr="00D42AC3" w:rsidRDefault="008345F5" w:rsidP="00DF21F4">
                  <w:pPr>
                    <w:rPr>
                      <w:rFonts w:cs="Frutiger 45 Light"/>
                      <w:color w:val="000000"/>
                      <w:sz w:val="16"/>
                      <w:szCs w:val="16"/>
                      <w:lang w:val="en-US" w:eastAsia="de-CH"/>
                    </w:rPr>
                  </w:pPr>
                  <w:r w:rsidRPr="00D42AC3">
                    <w:rPr>
                      <w:rFonts w:cs="Frutiger 45 Light"/>
                      <w:color w:val="000000"/>
                      <w:sz w:val="16"/>
                      <w:szCs w:val="16"/>
                      <w:lang w:val="en-US" w:eastAsia="de-CH"/>
                    </w:rPr>
                    <w:t> </w:t>
                  </w:r>
                </w:p>
              </w:tc>
            </w:tr>
            <w:tr w:rsidR="008345F5" w:rsidRPr="005E19E5" w14:paraId="795C7CB4" w14:textId="77777777" w:rsidTr="002D5B91">
              <w:trPr>
                <w:trHeight w:val="288"/>
              </w:trPr>
              <w:tc>
                <w:tcPr>
                  <w:tcW w:w="956" w:type="pct"/>
                  <w:tcBorders>
                    <w:top w:val="nil"/>
                    <w:left w:val="single" w:sz="4" w:space="0" w:color="auto"/>
                    <w:bottom w:val="single" w:sz="4" w:space="0" w:color="auto"/>
                    <w:right w:val="single" w:sz="4" w:space="0" w:color="auto"/>
                  </w:tcBorders>
                  <w:shd w:val="clear" w:color="000000" w:fill="D9D9D9"/>
                  <w:noWrap/>
                  <w:vAlign w:val="bottom"/>
                  <w:hideMark/>
                </w:tcPr>
                <w:p w14:paraId="1CDA4C2A" w14:textId="1016E427" w:rsidR="008345F5" w:rsidRPr="005E19E5" w:rsidRDefault="00D42AC3" w:rsidP="00DF21F4">
                  <w:pPr>
                    <w:rPr>
                      <w:rFonts w:cs="Frutiger 45 Light"/>
                      <w:b/>
                      <w:bCs/>
                      <w:color w:val="000000"/>
                      <w:sz w:val="16"/>
                      <w:szCs w:val="16"/>
                      <w:lang w:eastAsia="de-CH"/>
                    </w:rPr>
                  </w:pPr>
                  <w:r>
                    <w:rPr>
                      <w:rFonts w:cs="Frutiger 45 Light"/>
                      <w:b/>
                      <w:bCs/>
                      <w:color w:val="000000"/>
                      <w:sz w:val="16"/>
                      <w:szCs w:val="16"/>
                      <w:lang w:eastAsia="de-CH"/>
                    </w:rPr>
                    <w:t>Description</w:t>
                  </w:r>
                </w:p>
              </w:tc>
              <w:tc>
                <w:tcPr>
                  <w:tcW w:w="1127" w:type="pct"/>
                  <w:tcBorders>
                    <w:top w:val="nil"/>
                    <w:left w:val="nil"/>
                    <w:bottom w:val="single" w:sz="4" w:space="0" w:color="auto"/>
                    <w:right w:val="single" w:sz="4" w:space="0" w:color="auto"/>
                  </w:tcBorders>
                  <w:shd w:val="clear" w:color="000000" w:fill="D9D9D9"/>
                  <w:noWrap/>
                  <w:vAlign w:val="bottom"/>
                  <w:hideMark/>
                </w:tcPr>
                <w:p w14:paraId="7DA8B6AE" w14:textId="5663A804" w:rsidR="008345F5" w:rsidRPr="005E19E5" w:rsidRDefault="00D42AC3" w:rsidP="00DF21F4">
                  <w:pPr>
                    <w:rPr>
                      <w:rFonts w:cs="Frutiger 45 Light"/>
                      <w:b/>
                      <w:bCs/>
                      <w:color w:val="000000"/>
                      <w:sz w:val="16"/>
                      <w:szCs w:val="16"/>
                      <w:lang w:eastAsia="de-CH"/>
                    </w:rPr>
                  </w:pPr>
                  <w:r>
                    <w:rPr>
                      <w:rFonts w:cs="Frutiger 45 Light"/>
                      <w:b/>
                      <w:bCs/>
                      <w:color w:val="000000"/>
                      <w:sz w:val="16"/>
                      <w:szCs w:val="16"/>
                      <w:lang w:eastAsia="de-CH"/>
                    </w:rPr>
                    <w:t>Criterium</w:t>
                  </w:r>
                </w:p>
              </w:tc>
              <w:tc>
                <w:tcPr>
                  <w:tcW w:w="1007" w:type="pct"/>
                  <w:tcBorders>
                    <w:top w:val="nil"/>
                    <w:left w:val="nil"/>
                    <w:bottom w:val="single" w:sz="4" w:space="0" w:color="auto"/>
                    <w:right w:val="single" w:sz="4" w:space="0" w:color="auto"/>
                  </w:tcBorders>
                  <w:shd w:val="clear" w:color="000000" w:fill="D9D9D9"/>
                  <w:noWrap/>
                  <w:vAlign w:val="bottom"/>
                  <w:hideMark/>
                </w:tcPr>
                <w:p w14:paraId="4C751FBB" w14:textId="3041FC2A" w:rsidR="008345F5" w:rsidRPr="005E19E5" w:rsidRDefault="00D42AC3" w:rsidP="00DF21F4">
                  <w:pPr>
                    <w:jc w:val="center"/>
                    <w:rPr>
                      <w:rFonts w:cs="Frutiger 45 Light"/>
                      <w:b/>
                      <w:bCs/>
                      <w:color w:val="000000"/>
                      <w:sz w:val="16"/>
                      <w:szCs w:val="16"/>
                      <w:lang w:eastAsia="de-CH"/>
                    </w:rPr>
                  </w:pPr>
                  <w:r>
                    <w:rPr>
                      <w:rFonts w:cs="Frutiger 45 Light"/>
                      <w:b/>
                      <w:bCs/>
                      <w:color w:val="000000"/>
                      <w:sz w:val="16"/>
                      <w:szCs w:val="16"/>
                      <w:lang w:eastAsia="de-CH"/>
                    </w:rPr>
                    <w:t>Value</w:t>
                  </w:r>
                </w:p>
              </w:tc>
              <w:tc>
                <w:tcPr>
                  <w:tcW w:w="915" w:type="pct"/>
                  <w:tcBorders>
                    <w:top w:val="nil"/>
                    <w:left w:val="nil"/>
                    <w:bottom w:val="single" w:sz="4" w:space="0" w:color="auto"/>
                    <w:right w:val="single" w:sz="4" w:space="0" w:color="auto"/>
                  </w:tcBorders>
                  <w:shd w:val="clear" w:color="000000" w:fill="D9D9D9"/>
                  <w:noWrap/>
                  <w:vAlign w:val="bottom"/>
                  <w:hideMark/>
                </w:tcPr>
                <w:p w14:paraId="444F1FC7" w14:textId="3DD30CB1" w:rsidR="008345F5" w:rsidRPr="005E19E5" w:rsidRDefault="00D42AC3" w:rsidP="00DF21F4">
                  <w:pPr>
                    <w:jc w:val="center"/>
                    <w:rPr>
                      <w:rFonts w:cs="Frutiger 45 Light"/>
                      <w:b/>
                      <w:bCs/>
                      <w:color w:val="000000"/>
                      <w:sz w:val="16"/>
                      <w:szCs w:val="16"/>
                      <w:lang w:eastAsia="de-CH"/>
                    </w:rPr>
                  </w:pPr>
                  <w:r>
                    <w:rPr>
                      <w:rFonts w:cs="Frutiger 45 Light"/>
                      <w:b/>
                      <w:bCs/>
                      <w:color w:val="000000"/>
                      <w:sz w:val="16"/>
                      <w:szCs w:val="16"/>
                      <w:lang w:eastAsia="de-CH"/>
                    </w:rPr>
                    <w:t>Direct processing DMC</w:t>
                  </w:r>
                </w:p>
              </w:tc>
              <w:tc>
                <w:tcPr>
                  <w:tcW w:w="994" w:type="pct"/>
                  <w:tcBorders>
                    <w:top w:val="nil"/>
                    <w:left w:val="nil"/>
                    <w:bottom w:val="single" w:sz="4" w:space="0" w:color="auto"/>
                    <w:right w:val="single" w:sz="4" w:space="0" w:color="auto"/>
                  </w:tcBorders>
                  <w:shd w:val="clear" w:color="000000" w:fill="D9D9D9"/>
                  <w:noWrap/>
                  <w:vAlign w:val="bottom"/>
                  <w:hideMark/>
                </w:tcPr>
                <w:p w14:paraId="2A82DCC7" w14:textId="31F543E4" w:rsidR="008345F5" w:rsidRPr="005E19E5" w:rsidRDefault="00D42AC3" w:rsidP="00DF21F4">
                  <w:pPr>
                    <w:jc w:val="center"/>
                    <w:rPr>
                      <w:rFonts w:cs="Frutiger 45 Light"/>
                      <w:b/>
                      <w:bCs/>
                      <w:color w:val="000000"/>
                      <w:sz w:val="16"/>
                      <w:szCs w:val="16"/>
                      <w:lang w:eastAsia="de-CH"/>
                    </w:rPr>
                  </w:pPr>
                  <w:r>
                    <w:rPr>
                      <w:rFonts w:cs="Frutiger 45 Light"/>
                      <w:b/>
                      <w:bCs/>
                      <w:color w:val="000000"/>
                      <w:sz w:val="16"/>
                      <w:szCs w:val="16"/>
                      <w:lang w:eastAsia="de-CH"/>
                    </w:rPr>
                    <w:t>No further processing</w:t>
                  </w:r>
                </w:p>
              </w:tc>
            </w:tr>
            <w:tr w:rsidR="008345F5" w:rsidRPr="005E19E5" w14:paraId="5D0B8520" w14:textId="77777777" w:rsidTr="002D5B91">
              <w:trPr>
                <w:trHeight w:val="288"/>
              </w:trPr>
              <w:tc>
                <w:tcPr>
                  <w:tcW w:w="956" w:type="pct"/>
                  <w:tcBorders>
                    <w:top w:val="nil"/>
                    <w:left w:val="single" w:sz="4" w:space="0" w:color="auto"/>
                    <w:bottom w:val="single" w:sz="4" w:space="0" w:color="auto"/>
                    <w:right w:val="single" w:sz="4" w:space="0" w:color="auto"/>
                  </w:tcBorders>
                  <w:shd w:val="clear" w:color="auto" w:fill="auto"/>
                  <w:noWrap/>
                  <w:vAlign w:val="bottom"/>
                  <w:hideMark/>
                </w:tcPr>
                <w:p w14:paraId="6C29115B" w14:textId="3EE24821" w:rsidR="008345F5" w:rsidRPr="005E19E5" w:rsidRDefault="00E22AD6" w:rsidP="00DF21F4">
                  <w:pPr>
                    <w:rPr>
                      <w:rFonts w:cs="Frutiger 45 Light"/>
                      <w:color w:val="000000"/>
                      <w:sz w:val="16"/>
                      <w:szCs w:val="16"/>
                      <w:lang w:eastAsia="de-CH"/>
                    </w:rPr>
                  </w:pPr>
                  <w:r>
                    <w:rPr>
                      <w:rFonts w:cs="Frutiger 45 Light"/>
                      <w:color w:val="000000"/>
                      <w:sz w:val="16"/>
                      <w:szCs w:val="16"/>
                      <w:lang w:eastAsia="de-CH"/>
                    </w:rPr>
                    <w:t>Foreign parcel</w:t>
                  </w:r>
                </w:p>
              </w:tc>
              <w:tc>
                <w:tcPr>
                  <w:tcW w:w="1127" w:type="pct"/>
                  <w:tcBorders>
                    <w:top w:val="nil"/>
                    <w:left w:val="nil"/>
                    <w:bottom w:val="single" w:sz="4" w:space="0" w:color="auto"/>
                    <w:right w:val="single" w:sz="4" w:space="0" w:color="auto"/>
                  </w:tcBorders>
                  <w:shd w:val="clear" w:color="auto" w:fill="auto"/>
                  <w:noWrap/>
                  <w:vAlign w:val="bottom"/>
                  <w:hideMark/>
                </w:tcPr>
                <w:p w14:paraId="7E8BB595" w14:textId="77777777" w:rsidR="008345F5" w:rsidRPr="005E19E5" w:rsidRDefault="008345F5" w:rsidP="00DF21F4">
                  <w:pPr>
                    <w:rPr>
                      <w:rFonts w:cs="Frutiger 45 Light"/>
                      <w:color w:val="000000"/>
                      <w:sz w:val="16"/>
                      <w:szCs w:val="16"/>
                      <w:lang w:eastAsia="de-CH"/>
                    </w:rPr>
                  </w:pPr>
                  <w:r w:rsidRPr="005E19E5">
                    <w:rPr>
                      <w:rFonts w:cs="Frutiger 45 Light"/>
                      <w:color w:val="000000"/>
                      <w:sz w:val="16"/>
                      <w:szCs w:val="16"/>
                      <w:lang w:eastAsia="de-CH"/>
                    </w:rPr>
                    <w:t>ADR_TYP</w:t>
                  </w:r>
                </w:p>
              </w:tc>
              <w:tc>
                <w:tcPr>
                  <w:tcW w:w="1007" w:type="pct"/>
                  <w:tcBorders>
                    <w:top w:val="nil"/>
                    <w:left w:val="nil"/>
                    <w:bottom w:val="single" w:sz="4" w:space="0" w:color="auto"/>
                    <w:right w:val="single" w:sz="4" w:space="0" w:color="auto"/>
                  </w:tcBorders>
                  <w:shd w:val="clear" w:color="auto" w:fill="auto"/>
                  <w:noWrap/>
                  <w:vAlign w:val="bottom"/>
                  <w:hideMark/>
                </w:tcPr>
                <w:p w14:paraId="50C21A20"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A</w:t>
                  </w:r>
                </w:p>
              </w:tc>
              <w:tc>
                <w:tcPr>
                  <w:tcW w:w="915" w:type="pct"/>
                  <w:tcBorders>
                    <w:top w:val="nil"/>
                    <w:left w:val="nil"/>
                    <w:bottom w:val="single" w:sz="4" w:space="0" w:color="auto"/>
                    <w:right w:val="single" w:sz="4" w:space="0" w:color="auto"/>
                  </w:tcBorders>
                  <w:shd w:val="clear" w:color="auto" w:fill="auto"/>
                  <w:noWrap/>
                  <w:vAlign w:val="bottom"/>
                  <w:hideMark/>
                </w:tcPr>
                <w:p w14:paraId="41712759"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X</w:t>
                  </w:r>
                </w:p>
              </w:tc>
              <w:tc>
                <w:tcPr>
                  <w:tcW w:w="994" w:type="pct"/>
                  <w:tcBorders>
                    <w:top w:val="nil"/>
                    <w:left w:val="nil"/>
                    <w:bottom w:val="single" w:sz="4" w:space="0" w:color="auto"/>
                    <w:right w:val="single" w:sz="4" w:space="0" w:color="auto"/>
                  </w:tcBorders>
                  <w:shd w:val="clear" w:color="auto" w:fill="auto"/>
                  <w:noWrap/>
                  <w:vAlign w:val="bottom"/>
                  <w:hideMark/>
                </w:tcPr>
                <w:p w14:paraId="2CFF667D"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 </w:t>
                  </w:r>
                </w:p>
              </w:tc>
            </w:tr>
            <w:tr w:rsidR="008345F5" w:rsidRPr="005E19E5" w14:paraId="40443B67" w14:textId="77777777" w:rsidTr="002D5B91">
              <w:trPr>
                <w:trHeight w:val="288"/>
              </w:trPr>
              <w:tc>
                <w:tcPr>
                  <w:tcW w:w="956" w:type="pct"/>
                  <w:tcBorders>
                    <w:top w:val="nil"/>
                    <w:left w:val="single" w:sz="4" w:space="0" w:color="auto"/>
                    <w:bottom w:val="single" w:sz="4" w:space="0" w:color="auto"/>
                    <w:right w:val="single" w:sz="4" w:space="0" w:color="auto"/>
                  </w:tcBorders>
                  <w:shd w:val="clear" w:color="auto" w:fill="auto"/>
                  <w:noWrap/>
                  <w:vAlign w:val="bottom"/>
                  <w:hideMark/>
                </w:tcPr>
                <w:p w14:paraId="1DFF13EA" w14:textId="04875CBB" w:rsidR="008345F5" w:rsidRPr="005E19E5" w:rsidRDefault="00E22AD6" w:rsidP="00DF21F4">
                  <w:pPr>
                    <w:rPr>
                      <w:rFonts w:cs="Frutiger 45 Light"/>
                      <w:color w:val="000000"/>
                      <w:sz w:val="16"/>
                      <w:szCs w:val="16"/>
                      <w:lang w:eastAsia="de-CH"/>
                    </w:rPr>
                  </w:pPr>
                  <w:r>
                    <w:rPr>
                      <w:rFonts w:cs="Frutiger 45 Light"/>
                      <w:color w:val="000000"/>
                      <w:sz w:val="16"/>
                      <w:szCs w:val="16"/>
                      <w:lang w:eastAsia="de-CH"/>
                    </w:rPr>
                    <w:t>Foreign parcel</w:t>
                  </w:r>
                </w:p>
              </w:tc>
              <w:tc>
                <w:tcPr>
                  <w:tcW w:w="1127" w:type="pct"/>
                  <w:tcBorders>
                    <w:top w:val="nil"/>
                    <w:left w:val="nil"/>
                    <w:bottom w:val="single" w:sz="4" w:space="0" w:color="auto"/>
                    <w:right w:val="single" w:sz="4" w:space="0" w:color="auto"/>
                  </w:tcBorders>
                  <w:shd w:val="clear" w:color="auto" w:fill="auto"/>
                  <w:noWrap/>
                  <w:vAlign w:val="bottom"/>
                  <w:hideMark/>
                </w:tcPr>
                <w:p w14:paraId="5DABB213" w14:textId="77777777" w:rsidR="008345F5" w:rsidRPr="005E19E5" w:rsidRDefault="008345F5" w:rsidP="00DF21F4">
                  <w:pPr>
                    <w:rPr>
                      <w:rFonts w:cs="Frutiger 45 Light"/>
                      <w:color w:val="000000"/>
                      <w:sz w:val="16"/>
                      <w:szCs w:val="16"/>
                      <w:lang w:eastAsia="de-CH"/>
                    </w:rPr>
                  </w:pPr>
                  <w:r w:rsidRPr="005E19E5">
                    <w:rPr>
                      <w:rFonts w:cs="Frutiger 45 Light"/>
                      <w:color w:val="000000"/>
                      <w:sz w:val="16"/>
                      <w:szCs w:val="16"/>
                      <w:lang w:eastAsia="de-CH"/>
                    </w:rPr>
                    <w:t>Identcode</w:t>
                  </w:r>
                </w:p>
              </w:tc>
              <w:tc>
                <w:tcPr>
                  <w:tcW w:w="1007" w:type="pct"/>
                  <w:tcBorders>
                    <w:top w:val="nil"/>
                    <w:left w:val="nil"/>
                    <w:bottom w:val="single" w:sz="4" w:space="0" w:color="auto"/>
                    <w:right w:val="single" w:sz="4" w:space="0" w:color="auto"/>
                  </w:tcBorders>
                  <w:shd w:val="clear" w:color="auto" w:fill="auto"/>
                  <w:noWrap/>
                  <w:vAlign w:val="bottom"/>
                  <w:hideMark/>
                </w:tcPr>
                <w:p w14:paraId="1EDB7A57" w14:textId="035B4E3E"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99650000*</w:t>
                  </w:r>
                </w:p>
              </w:tc>
              <w:tc>
                <w:tcPr>
                  <w:tcW w:w="915" w:type="pct"/>
                  <w:tcBorders>
                    <w:top w:val="nil"/>
                    <w:left w:val="nil"/>
                    <w:bottom w:val="single" w:sz="4" w:space="0" w:color="auto"/>
                    <w:right w:val="single" w:sz="4" w:space="0" w:color="auto"/>
                  </w:tcBorders>
                  <w:shd w:val="clear" w:color="auto" w:fill="auto"/>
                  <w:noWrap/>
                  <w:vAlign w:val="bottom"/>
                  <w:hideMark/>
                </w:tcPr>
                <w:p w14:paraId="64F1239C"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X</w:t>
                  </w:r>
                </w:p>
              </w:tc>
              <w:tc>
                <w:tcPr>
                  <w:tcW w:w="994" w:type="pct"/>
                  <w:tcBorders>
                    <w:top w:val="nil"/>
                    <w:left w:val="nil"/>
                    <w:bottom w:val="single" w:sz="4" w:space="0" w:color="auto"/>
                    <w:right w:val="single" w:sz="4" w:space="0" w:color="auto"/>
                  </w:tcBorders>
                  <w:shd w:val="clear" w:color="auto" w:fill="auto"/>
                  <w:noWrap/>
                  <w:vAlign w:val="bottom"/>
                  <w:hideMark/>
                </w:tcPr>
                <w:p w14:paraId="11F006DE"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 </w:t>
                  </w:r>
                </w:p>
              </w:tc>
            </w:tr>
            <w:tr w:rsidR="008345F5" w:rsidRPr="005E19E5" w14:paraId="2B19ED3D" w14:textId="77777777" w:rsidTr="002D5B91">
              <w:trPr>
                <w:trHeight w:val="288"/>
              </w:trPr>
              <w:tc>
                <w:tcPr>
                  <w:tcW w:w="956" w:type="pct"/>
                  <w:tcBorders>
                    <w:top w:val="nil"/>
                    <w:left w:val="single" w:sz="4" w:space="0" w:color="auto"/>
                    <w:bottom w:val="single" w:sz="4" w:space="0" w:color="auto"/>
                    <w:right w:val="single" w:sz="4" w:space="0" w:color="auto"/>
                  </w:tcBorders>
                  <w:shd w:val="clear" w:color="auto" w:fill="auto"/>
                  <w:noWrap/>
                  <w:vAlign w:val="bottom"/>
                  <w:hideMark/>
                </w:tcPr>
                <w:p w14:paraId="14A7C692" w14:textId="4D1DB172" w:rsidR="008345F5" w:rsidRPr="005E19E5" w:rsidRDefault="00E22AD6" w:rsidP="00E22AD6">
                  <w:pPr>
                    <w:rPr>
                      <w:rFonts w:cs="Frutiger 45 Light"/>
                      <w:color w:val="000000"/>
                      <w:sz w:val="16"/>
                      <w:szCs w:val="16"/>
                      <w:lang w:eastAsia="de-CH"/>
                    </w:rPr>
                  </w:pPr>
                  <w:r>
                    <w:rPr>
                      <w:rFonts w:cs="Frutiger 45 Light"/>
                      <w:color w:val="000000"/>
                      <w:sz w:val="16"/>
                      <w:szCs w:val="16"/>
                      <w:lang w:eastAsia="de-CH"/>
                    </w:rPr>
                    <w:t>Consignment without</w:t>
                  </w:r>
                  <w:r w:rsidR="008345F5" w:rsidRPr="005E19E5">
                    <w:rPr>
                      <w:rFonts w:cs="Frutiger 45 Light"/>
                      <w:color w:val="000000"/>
                      <w:sz w:val="16"/>
                      <w:szCs w:val="16"/>
                      <w:lang w:eastAsia="de-CH"/>
                    </w:rPr>
                    <w:t xml:space="preserve"> Identcode</w:t>
                  </w:r>
                </w:p>
              </w:tc>
              <w:tc>
                <w:tcPr>
                  <w:tcW w:w="1127" w:type="pct"/>
                  <w:tcBorders>
                    <w:top w:val="nil"/>
                    <w:left w:val="nil"/>
                    <w:bottom w:val="single" w:sz="4" w:space="0" w:color="auto"/>
                    <w:right w:val="single" w:sz="4" w:space="0" w:color="auto"/>
                  </w:tcBorders>
                  <w:shd w:val="clear" w:color="auto" w:fill="auto"/>
                  <w:noWrap/>
                  <w:vAlign w:val="bottom"/>
                  <w:hideMark/>
                </w:tcPr>
                <w:p w14:paraId="037994F4" w14:textId="77777777" w:rsidR="008345F5" w:rsidRPr="005E19E5" w:rsidRDefault="008345F5" w:rsidP="00DF21F4">
                  <w:pPr>
                    <w:rPr>
                      <w:rFonts w:cs="Frutiger 45 Light"/>
                      <w:color w:val="000000"/>
                      <w:sz w:val="16"/>
                      <w:szCs w:val="16"/>
                      <w:lang w:eastAsia="de-CH"/>
                    </w:rPr>
                  </w:pPr>
                  <w:r w:rsidRPr="005E19E5">
                    <w:rPr>
                      <w:rFonts w:cs="Frutiger 45 Light"/>
                      <w:color w:val="000000"/>
                      <w:sz w:val="16"/>
                      <w:szCs w:val="16"/>
                      <w:lang w:eastAsia="de-CH"/>
                    </w:rPr>
                    <w:t>Identcode</w:t>
                  </w:r>
                </w:p>
              </w:tc>
              <w:tc>
                <w:tcPr>
                  <w:tcW w:w="1007" w:type="pct"/>
                  <w:tcBorders>
                    <w:top w:val="nil"/>
                    <w:left w:val="nil"/>
                    <w:bottom w:val="single" w:sz="4" w:space="0" w:color="auto"/>
                    <w:right w:val="single" w:sz="4" w:space="0" w:color="auto"/>
                  </w:tcBorders>
                  <w:shd w:val="clear" w:color="auto" w:fill="auto"/>
                  <w:noWrap/>
                  <w:vAlign w:val="bottom"/>
                  <w:hideMark/>
                </w:tcPr>
                <w:p w14:paraId="6A53F3CF"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 </w:t>
                  </w:r>
                </w:p>
              </w:tc>
              <w:tc>
                <w:tcPr>
                  <w:tcW w:w="915" w:type="pct"/>
                  <w:tcBorders>
                    <w:top w:val="nil"/>
                    <w:left w:val="nil"/>
                    <w:bottom w:val="single" w:sz="4" w:space="0" w:color="auto"/>
                    <w:right w:val="single" w:sz="4" w:space="0" w:color="auto"/>
                  </w:tcBorders>
                  <w:shd w:val="clear" w:color="auto" w:fill="auto"/>
                  <w:noWrap/>
                  <w:vAlign w:val="bottom"/>
                  <w:hideMark/>
                </w:tcPr>
                <w:p w14:paraId="31BD3B9E" w14:textId="60D5557F" w:rsidR="008345F5" w:rsidRPr="005E19E5" w:rsidRDefault="008345F5" w:rsidP="00DF21F4">
                  <w:pPr>
                    <w:jc w:val="center"/>
                    <w:rPr>
                      <w:rFonts w:cs="Frutiger 45 Light"/>
                      <w:color w:val="000000"/>
                      <w:sz w:val="16"/>
                      <w:szCs w:val="16"/>
                      <w:lang w:eastAsia="de-CH"/>
                    </w:rPr>
                  </w:pPr>
                </w:p>
              </w:tc>
              <w:tc>
                <w:tcPr>
                  <w:tcW w:w="994" w:type="pct"/>
                  <w:tcBorders>
                    <w:top w:val="nil"/>
                    <w:left w:val="nil"/>
                    <w:bottom w:val="single" w:sz="4" w:space="0" w:color="auto"/>
                    <w:right w:val="single" w:sz="4" w:space="0" w:color="auto"/>
                  </w:tcBorders>
                  <w:shd w:val="clear" w:color="auto" w:fill="auto"/>
                  <w:noWrap/>
                  <w:vAlign w:val="bottom"/>
                  <w:hideMark/>
                </w:tcPr>
                <w:p w14:paraId="43A4FA0F" w14:textId="414E3ADA" w:rsidR="008345F5" w:rsidRPr="005E19E5" w:rsidRDefault="00FE5EEC" w:rsidP="00DF21F4">
                  <w:pPr>
                    <w:jc w:val="center"/>
                    <w:rPr>
                      <w:rFonts w:cs="Frutiger 45 Light"/>
                      <w:color w:val="000000"/>
                      <w:sz w:val="16"/>
                      <w:szCs w:val="16"/>
                      <w:lang w:eastAsia="de-CH"/>
                    </w:rPr>
                  </w:pPr>
                  <w:r>
                    <w:rPr>
                      <w:rFonts w:cs="Frutiger 45 Light"/>
                      <w:color w:val="000000"/>
                      <w:sz w:val="16"/>
                      <w:szCs w:val="16"/>
                      <w:lang w:eastAsia="de-CH"/>
                    </w:rPr>
                    <w:t>X</w:t>
                  </w:r>
                  <w:r w:rsidR="008345F5" w:rsidRPr="005E19E5">
                    <w:rPr>
                      <w:rFonts w:cs="Frutiger 45 Light"/>
                      <w:color w:val="000000"/>
                      <w:sz w:val="16"/>
                      <w:szCs w:val="16"/>
                      <w:lang w:eastAsia="de-CH"/>
                    </w:rPr>
                    <w:t> </w:t>
                  </w:r>
                </w:p>
              </w:tc>
            </w:tr>
            <w:tr w:rsidR="008345F5" w:rsidRPr="005E19E5" w14:paraId="27CDE29A" w14:textId="77777777" w:rsidTr="002D5B91">
              <w:trPr>
                <w:trHeight w:val="288"/>
              </w:trPr>
              <w:tc>
                <w:tcPr>
                  <w:tcW w:w="956" w:type="pct"/>
                  <w:tcBorders>
                    <w:top w:val="nil"/>
                    <w:left w:val="single" w:sz="4" w:space="0" w:color="auto"/>
                    <w:bottom w:val="single" w:sz="4" w:space="0" w:color="auto"/>
                    <w:right w:val="single" w:sz="4" w:space="0" w:color="auto"/>
                  </w:tcBorders>
                  <w:shd w:val="clear" w:color="auto" w:fill="auto"/>
                  <w:noWrap/>
                  <w:vAlign w:val="bottom"/>
                  <w:hideMark/>
                </w:tcPr>
                <w:p w14:paraId="1CAF0432" w14:textId="0A9D2039" w:rsidR="008345F5" w:rsidRPr="005E19E5" w:rsidRDefault="00E22AD6" w:rsidP="00E22AD6">
                  <w:pPr>
                    <w:rPr>
                      <w:rFonts w:cs="Frutiger 45 Light"/>
                      <w:color w:val="000000"/>
                      <w:sz w:val="16"/>
                      <w:szCs w:val="16"/>
                      <w:lang w:eastAsia="de-CH"/>
                    </w:rPr>
                  </w:pPr>
                  <w:r w:rsidRPr="005E19E5">
                    <w:rPr>
                      <w:rFonts w:cs="Frutiger 45 Light"/>
                      <w:color w:val="000000"/>
                      <w:sz w:val="16"/>
                      <w:szCs w:val="16"/>
                      <w:lang w:eastAsia="de-CH"/>
                    </w:rPr>
                    <w:t>MCS</w:t>
                  </w:r>
                  <w:r>
                    <w:rPr>
                      <w:rFonts w:cs="Frutiger 45 Light"/>
                      <w:color w:val="000000"/>
                      <w:sz w:val="16"/>
                      <w:szCs w:val="16"/>
                      <w:lang w:eastAsia="de-CH"/>
                    </w:rPr>
                    <w:t xml:space="preserve"> Consignment</w:t>
                  </w:r>
                </w:p>
              </w:tc>
              <w:tc>
                <w:tcPr>
                  <w:tcW w:w="1127" w:type="pct"/>
                  <w:tcBorders>
                    <w:top w:val="nil"/>
                    <w:left w:val="nil"/>
                    <w:bottom w:val="single" w:sz="4" w:space="0" w:color="auto"/>
                    <w:right w:val="single" w:sz="4" w:space="0" w:color="auto"/>
                  </w:tcBorders>
                  <w:shd w:val="clear" w:color="auto" w:fill="auto"/>
                  <w:noWrap/>
                  <w:vAlign w:val="bottom"/>
                  <w:hideMark/>
                </w:tcPr>
                <w:p w14:paraId="0140AD23" w14:textId="77777777" w:rsidR="008345F5" w:rsidRPr="005E19E5" w:rsidRDefault="008345F5" w:rsidP="00DF21F4">
                  <w:pPr>
                    <w:rPr>
                      <w:rFonts w:cs="Frutiger 45 Light"/>
                      <w:color w:val="000000"/>
                      <w:sz w:val="16"/>
                      <w:szCs w:val="16"/>
                      <w:lang w:eastAsia="de-CH"/>
                    </w:rPr>
                  </w:pPr>
                  <w:r w:rsidRPr="005E19E5">
                    <w:rPr>
                      <w:rFonts w:cs="Frutiger 45 Light"/>
                      <w:color w:val="000000"/>
                      <w:sz w:val="16"/>
                      <w:szCs w:val="16"/>
                      <w:lang w:eastAsia="de-CH"/>
                    </w:rPr>
                    <w:t>CODQUAL</w:t>
                  </w:r>
                </w:p>
              </w:tc>
              <w:tc>
                <w:tcPr>
                  <w:tcW w:w="1007" w:type="pct"/>
                  <w:tcBorders>
                    <w:top w:val="nil"/>
                    <w:left w:val="nil"/>
                    <w:bottom w:val="single" w:sz="4" w:space="0" w:color="auto"/>
                    <w:right w:val="single" w:sz="4" w:space="0" w:color="auto"/>
                  </w:tcBorders>
                  <w:shd w:val="clear" w:color="auto" w:fill="auto"/>
                  <w:noWrap/>
                  <w:vAlign w:val="bottom"/>
                  <w:hideMark/>
                </w:tcPr>
                <w:p w14:paraId="293EC952"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90</w:t>
                  </w:r>
                </w:p>
              </w:tc>
              <w:tc>
                <w:tcPr>
                  <w:tcW w:w="915" w:type="pct"/>
                  <w:tcBorders>
                    <w:top w:val="nil"/>
                    <w:left w:val="nil"/>
                    <w:bottom w:val="single" w:sz="4" w:space="0" w:color="auto"/>
                    <w:right w:val="single" w:sz="4" w:space="0" w:color="auto"/>
                  </w:tcBorders>
                  <w:shd w:val="clear" w:color="auto" w:fill="auto"/>
                  <w:noWrap/>
                  <w:vAlign w:val="bottom"/>
                  <w:hideMark/>
                </w:tcPr>
                <w:p w14:paraId="68BE0BB4"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X</w:t>
                  </w:r>
                </w:p>
              </w:tc>
              <w:tc>
                <w:tcPr>
                  <w:tcW w:w="994" w:type="pct"/>
                  <w:tcBorders>
                    <w:top w:val="nil"/>
                    <w:left w:val="nil"/>
                    <w:bottom w:val="single" w:sz="4" w:space="0" w:color="auto"/>
                    <w:right w:val="single" w:sz="4" w:space="0" w:color="auto"/>
                  </w:tcBorders>
                  <w:shd w:val="clear" w:color="auto" w:fill="auto"/>
                  <w:noWrap/>
                  <w:vAlign w:val="bottom"/>
                  <w:hideMark/>
                </w:tcPr>
                <w:p w14:paraId="5DD3F794"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 </w:t>
                  </w:r>
                </w:p>
              </w:tc>
            </w:tr>
            <w:tr w:rsidR="008345F5" w:rsidRPr="005E19E5" w14:paraId="272C7B56" w14:textId="77777777" w:rsidTr="002D5B91">
              <w:trPr>
                <w:trHeight w:val="288"/>
              </w:trPr>
              <w:tc>
                <w:tcPr>
                  <w:tcW w:w="956" w:type="pct"/>
                  <w:tcBorders>
                    <w:top w:val="nil"/>
                    <w:left w:val="single" w:sz="4" w:space="0" w:color="auto"/>
                    <w:bottom w:val="single" w:sz="4" w:space="0" w:color="auto"/>
                    <w:right w:val="single" w:sz="4" w:space="0" w:color="auto"/>
                  </w:tcBorders>
                  <w:shd w:val="clear" w:color="auto" w:fill="auto"/>
                  <w:noWrap/>
                  <w:vAlign w:val="bottom"/>
                  <w:hideMark/>
                </w:tcPr>
                <w:p w14:paraId="207AEEC3" w14:textId="60810108" w:rsidR="008345F5" w:rsidRPr="005E19E5" w:rsidRDefault="00E22AD6" w:rsidP="00DF21F4">
                  <w:pPr>
                    <w:rPr>
                      <w:rFonts w:cs="Frutiger 45 Light"/>
                      <w:color w:val="000000"/>
                      <w:sz w:val="16"/>
                      <w:szCs w:val="16"/>
                      <w:lang w:eastAsia="de-CH"/>
                    </w:rPr>
                  </w:pPr>
                  <w:r>
                    <w:rPr>
                      <w:rFonts w:cs="Frutiger 45 Light"/>
                      <w:color w:val="000000"/>
                      <w:sz w:val="16"/>
                      <w:szCs w:val="16"/>
                      <w:lang w:eastAsia="de-CH"/>
                    </w:rPr>
                    <w:t>Extra service</w:t>
                  </w:r>
                  <w:r w:rsidR="008345F5" w:rsidRPr="005E19E5">
                    <w:rPr>
                      <w:rFonts w:cs="Frutiger 45 Light"/>
                      <w:color w:val="000000"/>
                      <w:sz w:val="16"/>
                      <w:szCs w:val="16"/>
                      <w:lang w:eastAsia="de-CH"/>
                    </w:rPr>
                    <w:t xml:space="preserve"> TSR</w:t>
                  </w:r>
                </w:p>
              </w:tc>
              <w:tc>
                <w:tcPr>
                  <w:tcW w:w="1127" w:type="pct"/>
                  <w:tcBorders>
                    <w:top w:val="nil"/>
                    <w:left w:val="nil"/>
                    <w:bottom w:val="single" w:sz="4" w:space="0" w:color="auto"/>
                    <w:right w:val="single" w:sz="4" w:space="0" w:color="auto"/>
                  </w:tcBorders>
                  <w:shd w:val="clear" w:color="auto" w:fill="auto"/>
                  <w:noWrap/>
                  <w:vAlign w:val="bottom"/>
                  <w:hideMark/>
                </w:tcPr>
                <w:p w14:paraId="272666E3" w14:textId="77777777" w:rsidR="008345F5" w:rsidRPr="005E19E5" w:rsidRDefault="008345F5" w:rsidP="00DF21F4">
                  <w:pPr>
                    <w:rPr>
                      <w:rFonts w:cs="Frutiger 45 Light"/>
                      <w:color w:val="000000"/>
                      <w:sz w:val="16"/>
                      <w:szCs w:val="16"/>
                      <w:lang w:eastAsia="de-CH"/>
                    </w:rPr>
                  </w:pPr>
                  <w:r w:rsidRPr="005E19E5">
                    <w:rPr>
                      <w:rFonts w:cs="Frutiger 45 Light"/>
                      <w:color w:val="000000"/>
                      <w:sz w:val="16"/>
                      <w:szCs w:val="16"/>
                      <w:lang w:eastAsia="de-CH"/>
                    </w:rPr>
                    <w:t>PRZL</w:t>
                  </w:r>
                </w:p>
              </w:tc>
              <w:tc>
                <w:tcPr>
                  <w:tcW w:w="1007" w:type="pct"/>
                  <w:tcBorders>
                    <w:top w:val="nil"/>
                    <w:left w:val="nil"/>
                    <w:bottom w:val="single" w:sz="4" w:space="0" w:color="auto"/>
                    <w:right w:val="single" w:sz="4" w:space="0" w:color="auto"/>
                  </w:tcBorders>
                  <w:shd w:val="clear" w:color="auto" w:fill="auto"/>
                  <w:noWrap/>
                  <w:vAlign w:val="bottom"/>
                  <w:hideMark/>
                </w:tcPr>
                <w:p w14:paraId="0745E736"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1000</w:t>
                  </w:r>
                </w:p>
              </w:tc>
              <w:tc>
                <w:tcPr>
                  <w:tcW w:w="915" w:type="pct"/>
                  <w:tcBorders>
                    <w:top w:val="nil"/>
                    <w:left w:val="nil"/>
                    <w:bottom w:val="single" w:sz="4" w:space="0" w:color="auto"/>
                    <w:right w:val="single" w:sz="4" w:space="0" w:color="auto"/>
                  </w:tcBorders>
                  <w:shd w:val="clear" w:color="auto" w:fill="auto"/>
                  <w:noWrap/>
                  <w:vAlign w:val="bottom"/>
                  <w:hideMark/>
                </w:tcPr>
                <w:p w14:paraId="1FC3C6CE"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X</w:t>
                  </w:r>
                </w:p>
              </w:tc>
              <w:tc>
                <w:tcPr>
                  <w:tcW w:w="994" w:type="pct"/>
                  <w:tcBorders>
                    <w:top w:val="nil"/>
                    <w:left w:val="nil"/>
                    <w:bottom w:val="single" w:sz="4" w:space="0" w:color="auto"/>
                    <w:right w:val="single" w:sz="4" w:space="0" w:color="auto"/>
                  </w:tcBorders>
                  <w:shd w:val="clear" w:color="auto" w:fill="auto"/>
                  <w:noWrap/>
                  <w:vAlign w:val="bottom"/>
                  <w:hideMark/>
                </w:tcPr>
                <w:p w14:paraId="34AE8B8D"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 </w:t>
                  </w:r>
                </w:p>
              </w:tc>
            </w:tr>
            <w:tr w:rsidR="008345F5" w:rsidRPr="005E19E5" w14:paraId="7FA71694" w14:textId="77777777" w:rsidTr="002D5B91">
              <w:trPr>
                <w:trHeight w:val="288"/>
              </w:trPr>
              <w:tc>
                <w:tcPr>
                  <w:tcW w:w="956" w:type="pct"/>
                  <w:tcBorders>
                    <w:top w:val="nil"/>
                    <w:left w:val="single" w:sz="4" w:space="0" w:color="auto"/>
                    <w:bottom w:val="single" w:sz="4" w:space="0" w:color="auto"/>
                    <w:right w:val="single" w:sz="4" w:space="0" w:color="auto"/>
                  </w:tcBorders>
                  <w:shd w:val="clear" w:color="auto" w:fill="auto"/>
                  <w:noWrap/>
                  <w:vAlign w:val="bottom"/>
                  <w:hideMark/>
                </w:tcPr>
                <w:p w14:paraId="70846748" w14:textId="6984ED94" w:rsidR="008345F5" w:rsidRPr="00CA6CDA" w:rsidRDefault="00E22AD6" w:rsidP="00DF21F4">
                  <w:pPr>
                    <w:rPr>
                      <w:rFonts w:cs="Frutiger 45 Light"/>
                      <w:color w:val="000000"/>
                      <w:sz w:val="16"/>
                      <w:szCs w:val="16"/>
                      <w:highlight w:val="yellow"/>
                      <w:lang w:eastAsia="de-CH"/>
                    </w:rPr>
                  </w:pPr>
                  <w:r w:rsidRPr="00CA6CDA">
                    <w:rPr>
                      <w:rFonts w:cs="Frutiger 45 Light"/>
                      <w:color w:val="000000"/>
                      <w:sz w:val="16"/>
                      <w:szCs w:val="16"/>
                      <w:highlight w:val="yellow"/>
                      <w:lang w:eastAsia="de-CH"/>
                    </w:rPr>
                    <w:t>Extra service</w:t>
                  </w:r>
                  <w:r w:rsidR="008345F5" w:rsidRPr="00CA6CDA">
                    <w:rPr>
                      <w:rFonts w:cs="Frutiger 45 Light"/>
                      <w:color w:val="000000"/>
                      <w:sz w:val="16"/>
                      <w:szCs w:val="16"/>
                      <w:highlight w:val="yellow"/>
                      <w:lang w:eastAsia="de-CH"/>
                    </w:rPr>
                    <w:t xml:space="preserve"> GAS</w:t>
                  </w:r>
                </w:p>
              </w:tc>
              <w:tc>
                <w:tcPr>
                  <w:tcW w:w="1127" w:type="pct"/>
                  <w:tcBorders>
                    <w:top w:val="nil"/>
                    <w:left w:val="nil"/>
                    <w:bottom w:val="single" w:sz="4" w:space="0" w:color="auto"/>
                    <w:right w:val="single" w:sz="4" w:space="0" w:color="auto"/>
                  </w:tcBorders>
                  <w:shd w:val="clear" w:color="auto" w:fill="auto"/>
                  <w:noWrap/>
                  <w:vAlign w:val="bottom"/>
                  <w:hideMark/>
                </w:tcPr>
                <w:p w14:paraId="227B3B94" w14:textId="77777777" w:rsidR="008345F5" w:rsidRPr="00CA6CDA" w:rsidRDefault="008345F5" w:rsidP="00DF21F4">
                  <w:pPr>
                    <w:rPr>
                      <w:rFonts w:cs="Frutiger 45 Light"/>
                      <w:color w:val="000000"/>
                      <w:sz w:val="16"/>
                      <w:szCs w:val="16"/>
                      <w:highlight w:val="yellow"/>
                      <w:lang w:eastAsia="de-CH"/>
                    </w:rPr>
                  </w:pPr>
                  <w:r w:rsidRPr="00CA6CDA">
                    <w:rPr>
                      <w:rFonts w:cs="Frutiger 45 Light"/>
                      <w:color w:val="000000"/>
                      <w:sz w:val="16"/>
                      <w:szCs w:val="16"/>
                      <w:highlight w:val="yellow"/>
                      <w:lang w:eastAsia="de-CH"/>
                    </w:rPr>
                    <w:t>PRZL</w:t>
                  </w:r>
                </w:p>
              </w:tc>
              <w:tc>
                <w:tcPr>
                  <w:tcW w:w="1007" w:type="pct"/>
                  <w:tcBorders>
                    <w:top w:val="nil"/>
                    <w:left w:val="nil"/>
                    <w:bottom w:val="single" w:sz="4" w:space="0" w:color="auto"/>
                    <w:right w:val="single" w:sz="4" w:space="0" w:color="auto"/>
                  </w:tcBorders>
                  <w:shd w:val="clear" w:color="auto" w:fill="auto"/>
                  <w:noWrap/>
                  <w:vAlign w:val="bottom"/>
                  <w:hideMark/>
                </w:tcPr>
                <w:p w14:paraId="6CA97182" w14:textId="77777777" w:rsidR="008345F5" w:rsidRPr="00CA6CDA" w:rsidRDefault="008345F5" w:rsidP="00DF21F4">
                  <w:pPr>
                    <w:jc w:val="center"/>
                    <w:rPr>
                      <w:rFonts w:cs="Frutiger 45 Light"/>
                      <w:color w:val="000000"/>
                      <w:sz w:val="16"/>
                      <w:szCs w:val="16"/>
                      <w:highlight w:val="yellow"/>
                      <w:lang w:eastAsia="de-CH"/>
                    </w:rPr>
                  </w:pPr>
                  <w:r w:rsidRPr="00CA6CDA">
                    <w:rPr>
                      <w:rFonts w:cs="Frutiger 45 Light"/>
                      <w:color w:val="000000"/>
                      <w:sz w:val="16"/>
                      <w:szCs w:val="16"/>
                      <w:highlight w:val="yellow"/>
                      <w:lang w:eastAsia="de-CH"/>
                    </w:rPr>
                    <w:t>203</w:t>
                  </w:r>
                </w:p>
              </w:tc>
              <w:tc>
                <w:tcPr>
                  <w:tcW w:w="915" w:type="pct"/>
                  <w:tcBorders>
                    <w:top w:val="nil"/>
                    <w:left w:val="nil"/>
                    <w:bottom w:val="single" w:sz="4" w:space="0" w:color="auto"/>
                    <w:right w:val="single" w:sz="4" w:space="0" w:color="auto"/>
                  </w:tcBorders>
                  <w:shd w:val="clear" w:color="auto" w:fill="auto"/>
                  <w:noWrap/>
                  <w:vAlign w:val="bottom"/>
                  <w:hideMark/>
                </w:tcPr>
                <w:p w14:paraId="3B7472C6" w14:textId="77777777" w:rsidR="008345F5" w:rsidRPr="00CA6CDA" w:rsidRDefault="008345F5" w:rsidP="00DF21F4">
                  <w:pPr>
                    <w:jc w:val="center"/>
                    <w:rPr>
                      <w:rFonts w:cs="Frutiger 45 Light"/>
                      <w:color w:val="000000"/>
                      <w:sz w:val="16"/>
                      <w:szCs w:val="16"/>
                      <w:highlight w:val="yellow"/>
                      <w:lang w:eastAsia="de-CH"/>
                    </w:rPr>
                  </w:pPr>
                  <w:r w:rsidRPr="00CA6CDA">
                    <w:rPr>
                      <w:rFonts w:cs="Frutiger 45 Light"/>
                      <w:color w:val="000000"/>
                      <w:sz w:val="16"/>
                      <w:szCs w:val="16"/>
                      <w:highlight w:val="yellow"/>
                      <w:lang w:eastAsia="de-CH"/>
                    </w:rPr>
                    <w:t>X</w:t>
                  </w:r>
                </w:p>
              </w:tc>
              <w:tc>
                <w:tcPr>
                  <w:tcW w:w="994" w:type="pct"/>
                  <w:tcBorders>
                    <w:top w:val="nil"/>
                    <w:left w:val="nil"/>
                    <w:bottom w:val="single" w:sz="4" w:space="0" w:color="auto"/>
                    <w:right w:val="single" w:sz="4" w:space="0" w:color="auto"/>
                  </w:tcBorders>
                  <w:shd w:val="clear" w:color="auto" w:fill="auto"/>
                  <w:noWrap/>
                  <w:vAlign w:val="bottom"/>
                  <w:hideMark/>
                </w:tcPr>
                <w:p w14:paraId="7D63FB28" w14:textId="77777777" w:rsidR="008345F5" w:rsidRPr="00CA6CDA" w:rsidRDefault="008345F5" w:rsidP="00DF21F4">
                  <w:pPr>
                    <w:jc w:val="center"/>
                    <w:rPr>
                      <w:rFonts w:cs="Frutiger 45 Light"/>
                      <w:color w:val="000000"/>
                      <w:sz w:val="16"/>
                      <w:szCs w:val="16"/>
                      <w:highlight w:val="yellow"/>
                      <w:lang w:eastAsia="de-CH"/>
                    </w:rPr>
                  </w:pPr>
                  <w:r w:rsidRPr="00CA6CDA">
                    <w:rPr>
                      <w:rFonts w:cs="Frutiger 45 Light"/>
                      <w:color w:val="000000"/>
                      <w:sz w:val="16"/>
                      <w:szCs w:val="16"/>
                      <w:highlight w:val="yellow"/>
                      <w:lang w:eastAsia="de-CH"/>
                    </w:rPr>
                    <w:t> </w:t>
                  </w:r>
                </w:p>
              </w:tc>
            </w:tr>
            <w:tr w:rsidR="008345F5" w:rsidRPr="005E19E5" w14:paraId="125CAD10" w14:textId="77777777" w:rsidTr="002D5B91">
              <w:trPr>
                <w:trHeight w:val="288"/>
              </w:trPr>
              <w:tc>
                <w:tcPr>
                  <w:tcW w:w="956" w:type="pct"/>
                  <w:tcBorders>
                    <w:top w:val="nil"/>
                    <w:left w:val="single" w:sz="4" w:space="0" w:color="auto"/>
                    <w:bottom w:val="single" w:sz="4" w:space="0" w:color="auto"/>
                    <w:right w:val="single" w:sz="4" w:space="0" w:color="auto"/>
                  </w:tcBorders>
                  <w:shd w:val="clear" w:color="auto" w:fill="auto"/>
                  <w:noWrap/>
                  <w:vAlign w:val="bottom"/>
                  <w:hideMark/>
                </w:tcPr>
                <w:p w14:paraId="481A1F15" w14:textId="7C88E616" w:rsidR="008345F5" w:rsidRPr="005E19E5" w:rsidRDefault="00E22AD6" w:rsidP="00DF21F4">
                  <w:pPr>
                    <w:rPr>
                      <w:rFonts w:cs="Frutiger 45 Light"/>
                      <w:color w:val="000000"/>
                      <w:sz w:val="16"/>
                      <w:szCs w:val="16"/>
                      <w:lang w:eastAsia="de-CH"/>
                    </w:rPr>
                  </w:pPr>
                  <w:r>
                    <w:rPr>
                      <w:rFonts w:cs="Frutiger 45 Light"/>
                      <w:color w:val="000000"/>
                      <w:sz w:val="16"/>
                      <w:szCs w:val="16"/>
                      <w:lang w:eastAsia="de-CH"/>
                    </w:rPr>
                    <w:t>Returns</w:t>
                  </w:r>
                </w:p>
              </w:tc>
              <w:tc>
                <w:tcPr>
                  <w:tcW w:w="1127" w:type="pct"/>
                  <w:tcBorders>
                    <w:top w:val="nil"/>
                    <w:left w:val="nil"/>
                    <w:bottom w:val="single" w:sz="4" w:space="0" w:color="auto"/>
                    <w:right w:val="single" w:sz="4" w:space="0" w:color="auto"/>
                  </w:tcBorders>
                  <w:shd w:val="clear" w:color="auto" w:fill="auto"/>
                  <w:noWrap/>
                  <w:vAlign w:val="bottom"/>
                  <w:hideMark/>
                </w:tcPr>
                <w:p w14:paraId="2D273116" w14:textId="77777777" w:rsidR="008345F5" w:rsidRPr="005E19E5" w:rsidRDefault="008345F5" w:rsidP="00DF21F4">
                  <w:pPr>
                    <w:rPr>
                      <w:rFonts w:cs="Frutiger 45 Light"/>
                      <w:color w:val="000000"/>
                      <w:sz w:val="16"/>
                      <w:szCs w:val="16"/>
                      <w:lang w:eastAsia="de-CH"/>
                    </w:rPr>
                  </w:pPr>
                  <w:r w:rsidRPr="005E19E5">
                    <w:rPr>
                      <w:rFonts w:cs="Frutiger 45 Light"/>
                      <w:color w:val="000000"/>
                      <w:sz w:val="16"/>
                      <w:szCs w:val="16"/>
                      <w:lang w:eastAsia="de-CH"/>
                    </w:rPr>
                    <w:t>Identcode</w:t>
                  </w:r>
                </w:p>
              </w:tc>
              <w:tc>
                <w:tcPr>
                  <w:tcW w:w="1007" w:type="pct"/>
                  <w:tcBorders>
                    <w:top w:val="nil"/>
                    <w:left w:val="nil"/>
                    <w:bottom w:val="single" w:sz="4" w:space="0" w:color="auto"/>
                    <w:right w:val="single" w:sz="4" w:space="0" w:color="auto"/>
                  </w:tcBorders>
                  <w:shd w:val="clear" w:color="auto" w:fill="auto"/>
                  <w:noWrap/>
                  <w:vAlign w:val="bottom"/>
                  <w:hideMark/>
                </w:tcPr>
                <w:p w14:paraId="5392E545" w14:textId="733DD315"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??01*</w:t>
                  </w:r>
                </w:p>
              </w:tc>
              <w:tc>
                <w:tcPr>
                  <w:tcW w:w="915" w:type="pct"/>
                  <w:tcBorders>
                    <w:top w:val="nil"/>
                    <w:left w:val="nil"/>
                    <w:bottom w:val="single" w:sz="4" w:space="0" w:color="auto"/>
                    <w:right w:val="single" w:sz="4" w:space="0" w:color="auto"/>
                  </w:tcBorders>
                  <w:shd w:val="clear" w:color="auto" w:fill="auto"/>
                  <w:noWrap/>
                  <w:vAlign w:val="bottom"/>
                  <w:hideMark/>
                </w:tcPr>
                <w:p w14:paraId="45725E75"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X</w:t>
                  </w:r>
                </w:p>
              </w:tc>
              <w:tc>
                <w:tcPr>
                  <w:tcW w:w="994" w:type="pct"/>
                  <w:tcBorders>
                    <w:top w:val="nil"/>
                    <w:left w:val="nil"/>
                    <w:bottom w:val="single" w:sz="4" w:space="0" w:color="auto"/>
                    <w:right w:val="single" w:sz="4" w:space="0" w:color="auto"/>
                  </w:tcBorders>
                  <w:shd w:val="clear" w:color="auto" w:fill="auto"/>
                  <w:noWrap/>
                  <w:vAlign w:val="bottom"/>
                  <w:hideMark/>
                </w:tcPr>
                <w:p w14:paraId="4F9E98E7"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 </w:t>
                  </w:r>
                </w:p>
              </w:tc>
            </w:tr>
            <w:tr w:rsidR="008345F5" w:rsidRPr="005E19E5" w14:paraId="5E8CCCA1" w14:textId="77777777" w:rsidTr="002D5B91">
              <w:trPr>
                <w:trHeight w:val="288"/>
              </w:trPr>
              <w:tc>
                <w:tcPr>
                  <w:tcW w:w="956" w:type="pct"/>
                  <w:tcBorders>
                    <w:top w:val="nil"/>
                    <w:left w:val="single" w:sz="4" w:space="0" w:color="auto"/>
                    <w:bottom w:val="single" w:sz="4" w:space="0" w:color="auto"/>
                    <w:right w:val="single" w:sz="4" w:space="0" w:color="auto"/>
                  </w:tcBorders>
                  <w:shd w:val="clear" w:color="auto" w:fill="auto"/>
                  <w:noWrap/>
                  <w:vAlign w:val="bottom"/>
                  <w:hideMark/>
                </w:tcPr>
                <w:p w14:paraId="0867FBCF" w14:textId="4BC6C230" w:rsidR="008345F5" w:rsidRPr="005E19E5" w:rsidRDefault="00E22AD6" w:rsidP="00DF21F4">
                  <w:pPr>
                    <w:rPr>
                      <w:rFonts w:cs="Frutiger 45 Light"/>
                      <w:color w:val="000000"/>
                      <w:sz w:val="16"/>
                      <w:szCs w:val="16"/>
                      <w:lang w:eastAsia="de-CH"/>
                    </w:rPr>
                  </w:pPr>
                  <w:r>
                    <w:rPr>
                      <w:rFonts w:cs="Frutiger 45 Light"/>
                      <w:color w:val="000000"/>
                      <w:sz w:val="16"/>
                      <w:szCs w:val="16"/>
                      <w:lang w:eastAsia="de-CH"/>
                    </w:rPr>
                    <w:t>No image</w:t>
                  </w:r>
                </w:p>
              </w:tc>
              <w:tc>
                <w:tcPr>
                  <w:tcW w:w="1127" w:type="pct"/>
                  <w:tcBorders>
                    <w:top w:val="nil"/>
                    <w:left w:val="nil"/>
                    <w:bottom w:val="single" w:sz="4" w:space="0" w:color="auto"/>
                    <w:right w:val="single" w:sz="4" w:space="0" w:color="auto"/>
                  </w:tcBorders>
                  <w:shd w:val="clear" w:color="auto" w:fill="auto"/>
                  <w:noWrap/>
                  <w:vAlign w:val="bottom"/>
                  <w:hideMark/>
                </w:tcPr>
                <w:p w14:paraId="1833E222" w14:textId="77777777" w:rsidR="008345F5" w:rsidRPr="005E19E5" w:rsidRDefault="008345F5" w:rsidP="00DF21F4">
                  <w:pPr>
                    <w:rPr>
                      <w:rFonts w:cs="Frutiger 45 Light"/>
                      <w:color w:val="000000"/>
                      <w:sz w:val="16"/>
                      <w:szCs w:val="16"/>
                      <w:lang w:eastAsia="de-CH"/>
                    </w:rPr>
                  </w:pPr>
                  <w:r w:rsidRPr="005E19E5">
                    <w:rPr>
                      <w:rFonts w:cs="Frutiger 45 Light"/>
                      <w:color w:val="000000"/>
                      <w:sz w:val="16"/>
                      <w:szCs w:val="16"/>
                      <w:lang w:eastAsia="de-CH"/>
                    </w:rPr>
                    <w:t>HasImage</w:t>
                  </w:r>
                </w:p>
              </w:tc>
              <w:tc>
                <w:tcPr>
                  <w:tcW w:w="1007" w:type="pct"/>
                  <w:tcBorders>
                    <w:top w:val="nil"/>
                    <w:left w:val="nil"/>
                    <w:bottom w:val="single" w:sz="4" w:space="0" w:color="auto"/>
                    <w:right w:val="single" w:sz="4" w:space="0" w:color="auto"/>
                  </w:tcBorders>
                  <w:shd w:val="clear" w:color="auto" w:fill="auto"/>
                  <w:noWrap/>
                  <w:vAlign w:val="bottom"/>
                  <w:hideMark/>
                </w:tcPr>
                <w:p w14:paraId="1976F318"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False</w:t>
                  </w:r>
                </w:p>
              </w:tc>
              <w:tc>
                <w:tcPr>
                  <w:tcW w:w="915" w:type="pct"/>
                  <w:tcBorders>
                    <w:top w:val="nil"/>
                    <w:left w:val="nil"/>
                    <w:bottom w:val="single" w:sz="4" w:space="0" w:color="auto"/>
                    <w:right w:val="single" w:sz="4" w:space="0" w:color="auto"/>
                  </w:tcBorders>
                  <w:shd w:val="clear" w:color="auto" w:fill="auto"/>
                  <w:noWrap/>
                  <w:vAlign w:val="bottom"/>
                  <w:hideMark/>
                </w:tcPr>
                <w:p w14:paraId="035890CD"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 </w:t>
                  </w:r>
                </w:p>
              </w:tc>
              <w:tc>
                <w:tcPr>
                  <w:tcW w:w="994" w:type="pct"/>
                  <w:tcBorders>
                    <w:top w:val="nil"/>
                    <w:left w:val="nil"/>
                    <w:bottom w:val="single" w:sz="4" w:space="0" w:color="auto"/>
                    <w:right w:val="single" w:sz="4" w:space="0" w:color="auto"/>
                  </w:tcBorders>
                  <w:shd w:val="clear" w:color="auto" w:fill="auto"/>
                  <w:noWrap/>
                  <w:vAlign w:val="bottom"/>
                  <w:hideMark/>
                </w:tcPr>
                <w:p w14:paraId="77B7BAF9"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X</w:t>
                  </w:r>
                </w:p>
              </w:tc>
            </w:tr>
            <w:tr w:rsidR="008345F5" w:rsidRPr="005E19E5" w14:paraId="3C1D103F" w14:textId="77777777" w:rsidTr="002D5B91">
              <w:trPr>
                <w:trHeight w:val="288"/>
              </w:trPr>
              <w:tc>
                <w:tcPr>
                  <w:tcW w:w="956" w:type="pct"/>
                  <w:tcBorders>
                    <w:top w:val="nil"/>
                    <w:left w:val="single" w:sz="4" w:space="0" w:color="auto"/>
                    <w:bottom w:val="single" w:sz="4" w:space="0" w:color="auto"/>
                    <w:right w:val="single" w:sz="4" w:space="0" w:color="auto"/>
                  </w:tcBorders>
                  <w:shd w:val="clear" w:color="auto" w:fill="auto"/>
                  <w:noWrap/>
                  <w:vAlign w:val="bottom"/>
                  <w:hideMark/>
                </w:tcPr>
                <w:p w14:paraId="5A932529" w14:textId="4C1F967B" w:rsidR="008345F5" w:rsidRPr="005E19E5" w:rsidRDefault="008345F5" w:rsidP="00E22AD6">
                  <w:pPr>
                    <w:rPr>
                      <w:rFonts w:cs="Frutiger 45 Light"/>
                      <w:color w:val="000000"/>
                      <w:sz w:val="16"/>
                      <w:szCs w:val="16"/>
                      <w:lang w:eastAsia="de-CH"/>
                    </w:rPr>
                  </w:pPr>
                  <w:r w:rsidRPr="005E19E5">
                    <w:rPr>
                      <w:rFonts w:cs="Frutiger 45 Light"/>
                      <w:color w:val="000000"/>
                      <w:sz w:val="16"/>
                      <w:szCs w:val="16"/>
                      <w:lang w:eastAsia="de-CH"/>
                    </w:rPr>
                    <w:t xml:space="preserve">Identcode </w:t>
                  </w:r>
                  <w:r w:rsidR="00E22AD6">
                    <w:rPr>
                      <w:rFonts w:cs="Frutiger 45 Light"/>
                      <w:color w:val="000000"/>
                      <w:sz w:val="16"/>
                      <w:szCs w:val="16"/>
                      <w:lang w:eastAsia="de-CH"/>
                    </w:rPr>
                    <w:t xml:space="preserve">not </w:t>
                  </w:r>
                  <w:r w:rsidRPr="005E19E5">
                    <w:rPr>
                      <w:rFonts w:cs="Frutiger 45 Light"/>
                      <w:color w:val="000000"/>
                      <w:sz w:val="16"/>
                      <w:szCs w:val="16"/>
                      <w:lang w:eastAsia="de-CH"/>
                    </w:rPr>
                    <w:t>18</w:t>
                  </w:r>
                  <w:r w:rsidR="00E22AD6">
                    <w:rPr>
                      <w:rFonts w:cs="Frutiger 45 Light"/>
                      <w:color w:val="000000"/>
                      <w:sz w:val="16"/>
                      <w:szCs w:val="16"/>
                      <w:lang w:eastAsia="de-CH"/>
                    </w:rPr>
                    <w:t>-digit</w:t>
                  </w:r>
                </w:p>
              </w:tc>
              <w:tc>
                <w:tcPr>
                  <w:tcW w:w="1127" w:type="pct"/>
                  <w:tcBorders>
                    <w:top w:val="nil"/>
                    <w:left w:val="nil"/>
                    <w:bottom w:val="single" w:sz="4" w:space="0" w:color="auto"/>
                    <w:right w:val="single" w:sz="4" w:space="0" w:color="auto"/>
                  </w:tcBorders>
                  <w:shd w:val="clear" w:color="auto" w:fill="auto"/>
                  <w:noWrap/>
                  <w:vAlign w:val="bottom"/>
                  <w:hideMark/>
                </w:tcPr>
                <w:p w14:paraId="5A058C94" w14:textId="77777777" w:rsidR="008345F5" w:rsidRPr="005E19E5" w:rsidRDefault="008345F5" w:rsidP="00DF21F4">
                  <w:pPr>
                    <w:rPr>
                      <w:rFonts w:cs="Frutiger 45 Light"/>
                      <w:color w:val="000000"/>
                      <w:sz w:val="16"/>
                      <w:szCs w:val="16"/>
                      <w:lang w:eastAsia="de-CH"/>
                    </w:rPr>
                  </w:pPr>
                  <w:r w:rsidRPr="005E19E5">
                    <w:rPr>
                      <w:rFonts w:cs="Frutiger 45 Light"/>
                      <w:color w:val="000000"/>
                      <w:sz w:val="16"/>
                      <w:szCs w:val="16"/>
                      <w:lang w:eastAsia="de-CH"/>
                    </w:rPr>
                    <w:t>Identcode</w:t>
                  </w:r>
                </w:p>
              </w:tc>
              <w:tc>
                <w:tcPr>
                  <w:tcW w:w="1007" w:type="pct"/>
                  <w:tcBorders>
                    <w:top w:val="nil"/>
                    <w:left w:val="nil"/>
                    <w:bottom w:val="single" w:sz="4" w:space="0" w:color="auto"/>
                    <w:right w:val="single" w:sz="4" w:space="0" w:color="auto"/>
                  </w:tcBorders>
                  <w:shd w:val="clear" w:color="auto" w:fill="auto"/>
                  <w:noWrap/>
                  <w:vAlign w:val="bottom"/>
                  <w:hideMark/>
                </w:tcPr>
                <w:p w14:paraId="21EEFF2E" w14:textId="77777777" w:rsidR="005E19E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 xml:space="preserve">.*(?&lt;!^\d{18}) </w:t>
                  </w:r>
                </w:p>
              </w:tc>
              <w:tc>
                <w:tcPr>
                  <w:tcW w:w="915" w:type="pct"/>
                  <w:tcBorders>
                    <w:top w:val="nil"/>
                    <w:left w:val="nil"/>
                    <w:bottom w:val="single" w:sz="4" w:space="0" w:color="auto"/>
                    <w:right w:val="single" w:sz="4" w:space="0" w:color="auto"/>
                  </w:tcBorders>
                  <w:shd w:val="clear" w:color="auto" w:fill="auto"/>
                  <w:noWrap/>
                  <w:vAlign w:val="bottom"/>
                  <w:hideMark/>
                </w:tcPr>
                <w:p w14:paraId="68C05363"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 </w:t>
                  </w:r>
                </w:p>
              </w:tc>
              <w:tc>
                <w:tcPr>
                  <w:tcW w:w="994" w:type="pct"/>
                  <w:tcBorders>
                    <w:top w:val="nil"/>
                    <w:left w:val="nil"/>
                    <w:bottom w:val="single" w:sz="4" w:space="0" w:color="auto"/>
                    <w:right w:val="single" w:sz="4" w:space="0" w:color="auto"/>
                  </w:tcBorders>
                  <w:shd w:val="clear" w:color="auto" w:fill="auto"/>
                  <w:noWrap/>
                  <w:vAlign w:val="bottom"/>
                  <w:hideMark/>
                </w:tcPr>
                <w:p w14:paraId="354BE857"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X</w:t>
                  </w:r>
                </w:p>
              </w:tc>
            </w:tr>
            <w:tr w:rsidR="008345F5" w:rsidRPr="005E19E5" w14:paraId="21C66E50" w14:textId="77777777" w:rsidTr="002D5B91">
              <w:trPr>
                <w:trHeight w:val="288"/>
              </w:trPr>
              <w:tc>
                <w:tcPr>
                  <w:tcW w:w="956" w:type="pct"/>
                  <w:tcBorders>
                    <w:top w:val="nil"/>
                    <w:left w:val="single" w:sz="4" w:space="0" w:color="auto"/>
                    <w:bottom w:val="single" w:sz="4" w:space="0" w:color="auto"/>
                    <w:right w:val="single" w:sz="4" w:space="0" w:color="auto"/>
                  </w:tcBorders>
                  <w:shd w:val="clear" w:color="auto" w:fill="auto"/>
                  <w:noWrap/>
                  <w:vAlign w:val="bottom"/>
                  <w:hideMark/>
                </w:tcPr>
                <w:p w14:paraId="42051508" w14:textId="215C4C98" w:rsidR="008345F5" w:rsidRPr="005E19E5" w:rsidRDefault="00E22AD6" w:rsidP="00DF21F4">
                  <w:pPr>
                    <w:rPr>
                      <w:rFonts w:cs="Frutiger 45 Light"/>
                      <w:color w:val="000000"/>
                      <w:sz w:val="16"/>
                      <w:szCs w:val="16"/>
                      <w:lang w:eastAsia="de-CH"/>
                    </w:rPr>
                  </w:pPr>
                  <w:r>
                    <w:rPr>
                      <w:rFonts w:cs="Frutiger 45 Light"/>
                      <w:color w:val="000000"/>
                      <w:sz w:val="16"/>
                      <w:szCs w:val="16"/>
                      <w:lang w:eastAsia="de-CH"/>
                    </w:rPr>
                    <w:t>Remote parcel</w:t>
                  </w:r>
                </w:p>
              </w:tc>
              <w:tc>
                <w:tcPr>
                  <w:tcW w:w="1127" w:type="pct"/>
                  <w:tcBorders>
                    <w:top w:val="nil"/>
                    <w:left w:val="nil"/>
                    <w:bottom w:val="single" w:sz="4" w:space="0" w:color="auto"/>
                    <w:right w:val="single" w:sz="4" w:space="0" w:color="auto"/>
                  </w:tcBorders>
                  <w:shd w:val="clear" w:color="auto" w:fill="auto"/>
                  <w:noWrap/>
                  <w:vAlign w:val="bottom"/>
                  <w:hideMark/>
                </w:tcPr>
                <w:p w14:paraId="5804AD12" w14:textId="77777777" w:rsidR="008345F5" w:rsidRPr="005E19E5" w:rsidRDefault="008345F5" w:rsidP="00DF21F4">
                  <w:pPr>
                    <w:rPr>
                      <w:rFonts w:cs="Frutiger 45 Light"/>
                      <w:color w:val="000000"/>
                      <w:sz w:val="16"/>
                      <w:szCs w:val="16"/>
                      <w:lang w:eastAsia="de-CH"/>
                    </w:rPr>
                  </w:pPr>
                  <w:r w:rsidRPr="005E19E5">
                    <w:rPr>
                      <w:rFonts w:cs="Frutiger 45 Light"/>
                      <w:color w:val="000000"/>
                      <w:sz w:val="16"/>
                      <w:szCs w:val="16"/>
                      <w:lang w:eastAsia="de-CH"/>
                    </w:rPr>
                    <w:t>CODQUAL</w:t>
                  </w:r>
                </w:p>
              </w:tc>
              <w:tc>
                <w:tcPr>
                  <w:tcW w:w="1007" w:type="pct"/>
                  <w:tcBorders>
                    <w:top w:val="nil"/>
                    <w:left w:val="nil"/>
                    <w:bottom w:val="single" w:sz="4" w:space="0" w:color="auto"/>
                    <w:right w:val="single" w:sz="4" w:space="0" w:color="auto"/>
                  </w:tcBorders>
                  <w:shd w:val="clear" w:color="auto" w:fill="auto"/>
                  <w:noWrap/>
                  <w:vAlign w:val="bottom"/>
                  <w:hideMark/>
                </w:tcPr>
                <w:p w14:paraId="46706B39"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50</w:t>
                  </w:r>
                </w:p>
              </w:tc>
              <w:tc>
                <w:tcPr>
                  <w:tcW w:w="915" w:type="pct"/>
                  <w:tcBorders>
                    <w:top w:val="nil"/>
                    <w:left w:val="nil"/>
                    <w:bottom w:val="single" w:sz="4" w:space="0" w:color="auto"/>
                    <w:right w:val="single" w:sz="4" w:space="0" w:color="auto"/>
                  </w:tcBorders>
                  <w:shd w:val="clear" w:color="auto" w:fill="auto"/>
                  <w:noWrap/>
                  <w:vAlign w:val="bottom"/>
                  <w:hideMark/>
                </w:tcPr>
                <w:p w14:paraId="61CE41D2"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X</w:t>
                  </w:r>
                </w:p>
              </w:tc>
              <w:tc>
                <w:tcPr>
                  <w:tcW w:w="994" w:type="pct"/>
                  <w:tcBorders>
                    <w:top w:val="nil"/>
                    <w:left w:val="nil"/>
                    <w:bottom w:val="single" w:sz="4" w:space="0" w:color="auto"/>
                    <w:right w:val="single" w:sz="4" w:space="0" w:color="auto"/>
                  </w:tcBorders>
                  <w:shd w:val="clear" w:color="auto" w:fill="auto"/>
                  <w:noWrap/>
                  <w:vAlign w:val="bottom"/>
                  <w:hideMark/>
                </w:tcPr>
                <w:p w14:paraId="40C00682"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 </w:t>
                  </w:r>
                </w:p>
              </w:tc>
            </w:tr>
            <w:tr w:rsidR="008345F5" w:rsidRPr="005E19E5" w14:paraId="3914BA1F" w14:textId="77777777" w:rsidTr="002D5B91">
              <w:trPr>
                <w:trHeight w:val="288"/>
              </w:trPr>
              <w:tc>
                <w:tcPr>
                  <w:tcW w:w="956" w:type="pct"/>
                  <w:tcBorders>
                    <w:top w:val="nil"/>
                    <w:left w:val="single" w:sz="4" w:space="0" w:color="auto"/>
                    <w:bottom w:val="single" w:sz="4" w:space="0" w:color="auto"/>
                    <w:right w:val="single" w:sz="4" w:space="0" w:color="auto"/>
                  </w:tcBorders>
                  <w:shd w:val="clear" w:color="auto" w:fill="auto"/>
                  <w:noWrap/>
                  <w:vAlign w:val="bottom"/>
                  <w:hideMark/>
                </w:tcPr>
                <w:p w14:paraId="5482B8AC" w14:textId="01988B77" w:rsidR="008345F5" w:rsidRPr="005E19E5" w:rsidRDefault="00E22AD6" w:rsidP="00DF21F4">
                  <w:pPr>
                    <w:rPr>
                      <w:rFonts w:cs="Frutiger 45 Light"/>
                      <w:color w:val="000000"/>
                      <w:sz w:val="16"/>
                      <w:szCs w:val="16"/>
                      <w:lang w:eastAsia="de-CH"/>
                    </w:rPr>
                  </w:pPr>
                  <w:r>
                    <w:rPr>
                      <w:rFonts w:cs="Frutiger 45 Light"/>
                      <w:color w:val="000000"/>
                      <w:sz w:val="16"/>
                      <w:szCs w:val="16"/>
                      <w:lang w:eastAsia="de-CH"/>
                    </w:rPr>
                    <w:t>Redirection</w:t>
                  </w:r>
                  <w:r w:rsidR="00116307">
                    <w:rPr>
                      <w:rFonts w:cs="Frutiger 45 Light"/>
                      <w:color w:val="000000"/>
                      <w:sz w:val="16"/>
                      <w:szCs w:val="16"/>
                      <w:lang w:eastAsia="de-CH"/>
                    </w:rPr>
                    <w:t xml:space="preserve"> and Military</w:t>
                  </w:r>
                </w:p>
              </w:tc>
              <w:tc>
                <w:tcPr>
                  <w:tcW w:w="1127" w:type="pct"/>
                  <w:tcBorders>
                    <w:top w:val="nil"/>
                    <w:left w:val="nil"/>
                    <w:bottom w:val="single" w:sz="4" w:space="0" w:color="auto"/>
                    <w:right w:val="single" w:sz="4" w:space="0" w:color="auto"/>
                  </w:tcBorders>
                  <w:shd w:val="clear" w:color="auto" w:fill="auto"/>
                  <w:noWrap/>
                  <w:vAlign w:val="bottom"/>
                  <w:hideMark/>
                </w:tcPr>
                <w:p w14:paraId="35F36E82" w14:textId="77777777" w:rsidR="008345F5" w:rsidRPr="005E19E5" w:rsidRDefault="008345F5" w:rsidP="00DF21F4">
                  <w:pPr>
                    <w:rPr>
                      <w:rFonts w:cs="Frutiger 45 Light"/>
                      <w:color w:val="000000"/>
                      <w:sz w:val="16"/>
                      <w:szCs w:val="16"/>
                      <w:lang w:eastAsia="de-CH"/>
                    </w:rPr>
                  </w:pPr>
                  <w:r w:rsidRPr="005E19E5">
                    <w:rPr>
                      <w:rFonts w:cs="Frutiger 45 Light"/>
                      <w:color w:val="000000"/>
                      <w:sz w:val="16"/>
                      <w:szCs w:val="16"/>
                      <w:lang w:eastAsia="de-CH"/>
                    </w:rPr>
                    <w:t>PRZL</w:t>
                  </w:r>
                </w:p>
              </w:tc>
              <w:tc>
                <w:tcPr>
                  <w:tcW w:w="1007" w:type="pct"/>
                  <w:tcBorders>
                    <w:top w:val="nil"/>
                    <w:left w:val="nil"/>
                    <w:bottom w:val="single" w:sz="4" w:space="0" w:color="auto"/>
                    <w:right w:val="single" w:sz="4" w:space="0" w:color="auto"/>
                  </w:tcBorders>
                  <w:shd w:val="clear" w:color="auto" w:fill="auto"/>
                  <w:noWrap/>
                  <w:vAlign w:val="bottom"/>
                  <w:hideMark/>
                </w:tcPr>
                <w:p w14:paraId="542B1318" w14:textId="77777777" w:rsidR="008345F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1020</w:t>
                  </w:r>
                </w:p>
                <w:p w14:paraId="56E34AC4" w14:textId="138868C6" w:rsidR="00116307" w:rsidRPr="005E19E5" w:rsidRDefault="00116307" w:rsidP="00DF21F4">
                  <w:pPr>
                    <w:jc w:val="center"/>
                    <w:rPr>
                      <w:rFonts w:cs="Frutiger 45 Light"/>
                      <w:color w:val="000000"/>
                      <w:sz w:val="16"/>
                      <w:szCs w:val="16"/>
                      <w:lang w:eastAsia="de-CH"/>
                    </w:rPr>
                  </w:pPr>
                  <w:r>
                    <w:rPr>
                      <w:rFonts w:cs="Frutiger 45 Light"/>
                      <w:color w:val="000000"/>
                      <w:sz w:val="16"/>
                      <w:szCs w:val="16"/>
                      <w:lang w:eastAsia="de-CH"/>
                    </w:rPr>
                    <w:t>1007</w:t>
                  </w:r>
                </w:p>
              </w:tc>
              <w:tc>
                <w:tcPr>
                  <w:tcW w:w="915" w:type="pct"/>
                  <w:tcBorders>
                    <w:top w:val="nil"/>
                    <w:left w:val="nil"/>
                    <w:bottom w:val="single" w:sz="4" w:space="0" w:color="auto"/>
                    <w:right w:val="single" w:sz="4" w:space="0" w:color="auto"/>
                  </w:tcBorders>
                  <w:shd w:val="clear" w:color="auto" w:fill="auto"/>
                  <w:noWrap/>
                  <w:vAlign w:val="bottom"/>
                  <w:hideMark/>
                </w:tcPr>
                <w:p w14:paraId="68B81D5D"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X</w:t>
                  </w:r>
                </w:p>
              </w:tc>
              <w:tc>
                <w:tcPr>
                  <w:tcW w:w="994" w:type="pct"/>
                  <w:tcBorders>
                    <w:top w:val="nil"/>
                    <w:left w:val="nil"/>
                    <w:bottom w:val="single" w:sz="4" w:space="0" w:color="auto"/>
                    <w:right w:val="single" w:sz="4" w:space="0" w:color="auto"/>
                  </w:tcBorders>
                  <w:shd w:val="clear" w:color="auto" w:fill="auto"/>
                  <w:noWrap/>
                  <w:vAlign w:val="bottom"/>
                  <w:hideMark/>
                </w:tcPr>
                <w:p w14:paraId="7A4B62A8"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 </w:t>
                  </w:r>
                </w:p>
              </w:tc>
            </w:tr>
            <w:tr w:rsidR="008345F5" w:rsidRPr="005E19E5" w14:paraId="4499CC3E" w14:textId="77777777" w:rsidTr="002D5B91">
              <w:trPr>
                <w:trHeight w:val="288"/>
              </w:trPr>
              <w:tc>
                <w:tcPr>
                  <w:tcW w:w="956" w:type="pct"/>
                  <w:tcBorders>
                    <w:top w:val="nil"/>
                    <w:left w:val="single" w:sz="4" w:space="0" w:color="auto"/>
                    <w:bottom w:val="single" w:sz="4" w:space="0" w:color="auto"/>
                    <w:right w:val="single" w:sz="4" w:space="0" w:color="auto"/>
                  </w:tcBorders>
                  <w:shd w:val="clear" w:color="auto" w:fill="auto"/>
                  <w:noWrap/>
                  <w:vAlign w:val="bottom"/>
                  <w:hideMark/>
                </w:tcPr>
                <w:p w14:paraId="6B351119" w14:textId="7CA211C6" w:rsidR="008345F5" w:rsidRPr="005E19E5" w:rsidRDefault="00E22AD6" w:rsidP="00DF21F4">
                  <w:pPr>
                    <w:rPr>
                      <w:rFonts w:cs="Frutiger 45 Light"/>
                      <w:color w:val="000000"/>
                      <w:sz w:val="16"/>
                      <w:szCs w:val="16"/>
                      <w:lang w:eastAsia="de-CH"/>
                    </w:rPr>
                  </w:pPr>
                  <w:r>
                    <w:rPr>
                      <w:rFonts w:cs="Frutiger 45 Light"/>
                      <w:color w:val="000000"/>
                      <w:sz w:val="16"/>
                      <w:szCs w:val="16"/>
                      <w:lang w:eastAsia="de-CH"/>
                    </w:rPr>
                    <w:t>Return consignment</w:t>
                  </w:r>
                </w:p>
              </w:tc>
              <w:tc>
                <w:tcPr>
                  <w:tcW w:w="1127" w:type="pct"/>
                  <w:tcBorders>
                    <w:top w:val="nil"/>
                    <w:left w:val="nil"/>
                    <w:bottom w:val="single" w:sz="4" w:space="0" w:color="auto"/>
                    <w:right w:val="single" w:sz="4" w:space="0" w:color="auto"/>
                  </w:tcBorders>
                  <w:shd w:val="clear" w:color="auto" w:fill="auto"/>
                  <w:noWrap/>
                  <w:vAlign w:val="bottom"/>
                  <w:hideMark/>
                </w:tcPr>
                <w:p w14:paraId="6DDDE41D" w14:textId="77777777" w:rsidR="008345F5" w:rsidRPr="005E19E5" w:rsidRDefault="008345F5" w:rsidP="00DF21F4">
                  <w:pPr>
                    <w:rPr>
                      <w:rFonts w:cs="Frutiger 45 Light"/>
                      <w:color w:val="000000"/>
                      <w:sz w:val="16"/>
                      <w:szCs w:val="16"/>
                      <w:lang w:eastAsia="de-CH"/>
                    </w:rPr>
                  </w:pPr>
                  <w:r w:rsidRPr="005E19E5">
                    <w:rPr>
                      <w:rFonts w:cs="Frutiger 45 Light"/>
                      <w:color w:val="000000"/>
                      <w:sz w:val="16"/>
                      <w:szCs w:val="16"/>
                      <w:lang w:eastAsia="de-CH"/>
                    </w:rPr>
                    <w:t>PRZL</w:t>
                  </w:r>
                </w:p>
              </w:tc>
              <w:tc>
                <w:tcPr>
                  <w:tcW w:w="1007" w:type="pct"/>
                  <w:tcBorders>
                    <w:top w:val="nil"/>
                    <w:left w:val="nil"/>
                    <w:bottom w:val="single" w:sz="4" w:space="0" w:color="auto"/>
                    <w:right w:val="single" w:sz="4" w:space="0" w:color="auto"/>
                  </w:tcBorders>
                  <w:shd w:val="clear" w:color="auto" w:fill="auto"/>
                  <w:noWrap/>
                  <w:vAlign w:val="bottom"/>
                  <w:hideMark/>
                </w:tcPr>
                <w:p w14:paraId="74852C6F"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1030</w:t>
                  </w:r>
                </w:p>
              </w:tc>
              <w:tc>
                <w:tcPr>
                  <w:tcW w:w="915" w:type="pct"/>
                  <w:tcBorders>
                    <w:top w:val="nil"/>
                    <w:left w:val="nil"/>
                    <w:bottom w:val="single" w:sz="4" w:space="0" w:color="auto"/>
                    <w:right w:val="single" w:sz="4" w:space="0" w:color="auto"/>
                  </w:tcBorders>
                  <w:shd w:val="clear" w:color="auto" w:fill="auto"/>
                  <w:noWrap/>
                  <w:vAlign w:val="bottom"/>
                  <w:hideMark/>
                </w:tcPr>
                <w:p w14:paraId="3406A0ED"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X</w:t>
                  </w:r>
                </w:p>
              </w:tc>
              <w:tc>
                <w:tcPr>
                  <w:tcW w:w="994" w:type="pct"/>
                  <w:tcBorders>
                    <w:top w:val="nil"/>
                    <w:left w:val="nil"/>
                    <w:bottom w:val="single" w:sz="4" w:space="0" w:color="auto"/>
                    <w:right w:val="single" w:sz="4" w:space="0" w:color="auto"/>
                  </w:tcBorders>
                  <w:shd w:val="clear" w:color="auto" w:fill="auto"/>
                  <w:noWrap/>
                  <w:vAlign w:val="bottom"/>
                  <w:hideMark/>
                </w:tcPr>
                <w:p w14:paraId="7D586EA6"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 </w:t>
                  </w:r>
                </w:p>
              </w:tc>
            </w:tr>
            <w:tr w:rsidR="008345F5" w:rsidRPr="005E19E5" w14:paraId="195E4B99" w14:textId="77777777" w:rsidTr="002D5B91">
              <w:trPr>
                <w:trHeight w:val="288"/>
              </w:trPr>
              <w:tc>
                <w:tcPr>
                  <w:tcW w:w="956" w:type="pct"/>
                  <w:tcBorders>
                    <w:top w:val="nil"/>
                    <w:left w:val="single" w:sz="4" w:space="0" w:color="auto"/>
                    <w:bottom w:val="single" w:sz="4" w:space="0" w:color="auto"/>
                    <w:right w:val="single" w:sz="4" w:space="0" w:color="auto"/>
                  </w:tcBorders>
                  <w:shd w:val="clear" w:color="auto" w:fill="auto"/>
                  <w:noWrap/>
                  <w:vAlign w:val="bottom"/>
                  <w:hideMark/>
                </w:tcPr>
                <w:p w14:paraId="5B3D3CC4" w14:textId="67DBC5EB" w:rsidR="008345F5" w:rsidRPr="005E19E5" w:rsidRDefault="008345F5" w:rsidP="00E22AD6">
                  <w:pPr>
                    <w:rPr>
                      <w:rFonts w:cs="Frutiger 45 Light"/>
                      <w:color w:val="000000"/>
                      <w:sz w:val="16"/>
                      <w:szCs w:val="16"/>
                      <w:lang w:eastAsia="de-CH"/>
                    </w:rPr>
                  </w:pPr>
                  <w:r w:rsidRPr="005E19E5">
                    <w:rPr>
                      <w:rFonts w:cs="Frutiger 45 Light"/>
                      <w:color w:val="000000"/>
                      <w:sz w:val="16"/>
                      <w:szCs w:val="16"/>
                      <w:lang w:eastAsia="de-CH"/>
                    </w:rPr>
                    <w:t>Transfer</w:t>
                  </w:r>
                  <w:r w:rsidR="00E22AD6">
                    <w:rPr>
                      <w:rFonts w:cs="Frutiger 45 Light"/>
                      <w:color w:val="000000"/>
                      <w:sz w:val="16"/>
                      <w:szCs w:val="16"/>
                      <w:lang w:eastAsia="de-CH"/>
                    </w:rPr>
                    <w:t xml:space="preserve"> consignment</w:t>
                  </w:r>
                </w:p>
              </w:tc>
              <w:tc>
                <w:tcPr>
                  <w:tcW w:w="1127" w:type="pct"/>
                  <w:tcBorders>
                    <w:top w:val="nil"/>
                    <w:left w:val="nil"/>
                    <w:bottom w:val="single" w:sz="4" w:space="0" w:color="auto"/>
                    <w:right w:val="single" w:sz="4" w:space="0" w:color="auto"/>
                  </w:tcBorders>
                  <w:shd w:val="clear" w:color="auto" w:fill="auto"/>
                  <w:noWrap/>
                  <w:vAlign w:val="bottom"/>
                  <w:hideMark/>
                </w:tcPr>
                <w:p w14:paraId="575107AA" w14:textId="77777777" w:rsidR="008345F5" w:rsidRPr="005E19E5" w:rsidRDefault="008345F5" w:rsidP="00DF21F4">
                  <w:pPr>
                    <w:rPr>
                      <w:rFonts w:cs="Frutiger 45 Light"/>
                      <w:color w:val="000000"/>
                      <w:sz w:val="16"/>
                      <w:szCs w:val="16"/>
                      <w:lang w:eastAsia="de-CH"/>
                    </w:rPr>
                  </w:pPr>
                  <w:r w:rsidRPr="005E19E5">
                    <w:rPr>
                      <w:rFonts w:cs="Frutiger 45 Light"/>
                      <w:color w:val="000000"/>
                      <w:sz w:val="16"/>
                      <w:szCs w:val="16"/>
                      <w:lang w:eastAsia="de-CH"/>
                    </w:rPr>
                    <w:t>PRZL</w:t>
                  </w:r>
                </w:p>
              </w:tc>
              <w:tc>
                <w:tcPr>
                  <w:tcW w:w="1007" w:type="pct"/>
                  <w:tcBorders>
                    <w:top w:val="nil"/>
                    <w:left w:val="nil"/>
                    <w:bottom w:val="single" w:sz="4" w:space="0" w:color="auto"/>
                    <w:right w:val="single" w:sz="4" w:space="0" w:color="auto"/>
                  </w:tcBorders>
                  <w:shd w:val="clear" w:color="auto" w:fill="auto"/>
                  <w:noWrap/>
                  <w:vAlign w:val="bottom"/>
                  <w:hideMark/>
                </w:tcPr>
                <w:p w14:paraId="5A9FE424"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1040</w:t>
                  </w:r>
                </w:p>
              </w:tc>
              <w:tc>
                <w:tcPr>
                  <w:tcW w:w="915" w:type="pct"/>
                  <w:tcBorders>
                    <w:top w:val="nil"/>
                    <w:left w:val="nil"/>
                    <w:bottom w:val="single" w:sz="4" w:space="0" w:color="auto"/>
                    <w:right w:val="single" w:sz="4" w:space="0" w:color="auto"/>
                  </w:tcBorders>
                  <w:shd w:val="clear" w:color="auto" w:fill="auto"/>
                  <w:noWrap/>
                  <w:vAlign w:val="bottom"/>
                  <w:hideMark/>
                </w:tcPr>
                <w:p w14:paraId="43001BAF"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X</w:t>
                  </w:r>
                </w:p>
              </w:tc>
              <w:tc>
                <w:tcPr>
                  <w:tcW w:w="994" w:type="pct"/>
                  <w:tcBorders>
                    <w:top w:val="nil"/>
                    <w:left w:val="nil"/>
                    <w:bottom w:val="single" w:sz="4" w:space="0" w:color="auto"/>
                    <w:right w:val="single" w:sz="4" w:space="0" w:color="auto"/>
                  </w:tcBorders>
                  <w:shd w:val="clear" w:color="auto" w:fill="auto"/>
                  <w:noWrap/>
                  <w:vAlign w:val="bottom"/>
                  <w:hideMark/>
                </w:tcPr>
                <w:p w14:paraId="7632E3E9"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 </w:t>
                  </w:r>
                </w:p>
              </w:tc>
            </w:tr>
            <w:tr w:rsidR="008345F5" w:rsidRPr="005E19E5" w14:paraId="5D017E60" w14:textId="77777777" w:rsidTr="002D5B91">
              <w:trPr>
                <w:trHeight w:val="288"/>
              </w:trPr>
              <w:tc>
                <w:tcPr>
                  <w:tcW w:w="956" w:type="pct"/>
                  <w:tcBorders>
                    <w:top w:val="nil"/>
                    <w:left w:val="single" w:sz="4" w:space="0" w:color="auto"/>
                    <w:bottom w:val="single" w:sz="4" w:space="0" w:color="auto"/>
                    <w:right w:val="single" w:sz="4" w:space="0" w:color="auto"/>
                  </w:tcBorders>
                  <w:shd w:val="clear" w:color="auto" w:fill="auto"/>
                  <w:noWrap/>
                  <w:vAlign w:val="bottom"/>
                  <w:hideMark/>
                </w:tcPr>
                <w:p w14:paraId="5186DA10" w14:textId="6A6DC578" w:rsidR="008345F5" w:rsidRPr="005E19E5" w:rsidRDefault="00E22AD6" w:rsidP="00DF21F4">
                  <w:pPr>
                    <w:rPr>
                      <w:rFonts w:cs="Frutiger 45 Light"/>
                      <w:color w:val="000000"/>
                      <w:sz w:val="16"/>
                      <w:szCs w:val="16"/>
                      <w:lang w:eastAsia="de-CH"/>
                    </w:rPr>
                  </w:pPr>
                  <w:r>
                    <w:rPr>
                      <w:rFonts w:cs="Frutiger 45 Light"/>
                      <w:color w:val="000000"/>
                      <w:sz w:val="16"/>
                      <w:szCs w:val="16"/>
                      <w:lang w:eastAsia="de-CH"/>
                    </w:rPr>
                    <w:t>Consignment from</w:t>
                  </w:r>
                  <w:r w:rsidR="008345F5" w:rsidRPr="005E19E5">
                    <w:rPr>
                      <w:rFonts w:cs="Frutiger 45 Light"/>
                      <w:color w:val="000000"/>
                      <w:sz w:val="16"/>
                      <w:szCs w:val="16"/>
                      <w:lang w:eastAsia="de-CH"/>
                    </w:rPr>
                    <w:t xml:space="preserve"> LCU</w:t>
                  </w:r>
                </w:p>
              </w:tc>
              <w:tc>
                <w:tcPr>
                  <w:tcW w:w="1127" w:type="pct"/>
                  <w:tcBorders>
                    <w:top w:val="nil"/>
                    <w:left w:val="nil"/>
                    <w:bottom w:val="single" w:sz="4" w:space="0" w:color="auto"/>
                    <w:right w:val="single" w:sz="4" w:space="0" w:color="auto"/>
                  </w:tcBorders>
                  <w:shd w:val="clear" w:color="auto" w:fill="auto"/>
                  <w:noWrap/>
                  <w:vAlign w:val="bottom"/>
                  <w:hideMark/>
                </w:tcPr>
                <w:p w14:paraId="3D687B78" w14:textId="77777777" w:rsidR="008345F5" w:rsidRPr="005E19E5" w:rsidRDefault="008345F5" w:rsidP="00DF21F4">
                  <w:pPr>
                    <w:rPr>
                      <w:rFonts w:cs="Frutiger 45 Light"/>
                      <w:color w:val="000000"/>
                      <w:sz w:val="16"/>
                      <w:szCs w:val="16"/>
                      <w:lang w:eastAsia="de-CH"/>
                    </w:rPr>
                  </w:pPr>
                  <w:r w:rsidRPr="005E19E5">
                    <w:rPr>
                      <w:rFonts w:cs="Frutiger 45 Light"/>
                      <w:color w:val="000000"/>
                      <w:sz w:val="16"/>
                      <w:szCs w:val="16"/>
                      <w:lang w:eastAsia="de-CH"/>
                    </w:rPr>
                    <w:t>CODQUAL</w:t>
                  </w:r>
                </w:p>
              </w:tc>
              <w:tc>
                <w:tcPr>
                  <w:tcW w:w="1007" w:type="pct"/>
                  <w:tcBorders>
                    <w:top w:val="nil"/>
                    <w:left w:val="nil"/>
                    <w:bottom w:val="single" w:sz="4" w:space="0" w:color="auto"/>
                    <w:right w:val="single" w:sz="4" w:space="0" w:color="auto"/>
                  </w:tcBorders>
                  <w:shd w:val="clear" w:color="auto" w:fill="auto"/>
                  <w:noWrap/>
                  <w:vAlign w:val="bottom"/>
                  <w:hideMark/>
                </w:tcPr>
                <w:p w14:paraId="6C557465"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71</w:t>
                  </w:r>
                </w:p>
              </w:tc>
              <w:tc>
                <w:tcPr>
                  <w:tcW w:w="915" w:type="pct"/>
                  <w:tcBorders>
                    <w:top w:val="nil"/>
                    <w:left w:val="nil"/>
                    <w:bottom w:val="single" w:sz="4" w:space="0" w:color="auto"/>
                    <w:right w:val="single" w:sz="4" w:space="0" w:color="auto"/>
                  </w:tcBorders>
                  <w:shd w:val="clear" w:color="auto" w:fill="auto"/>
                  <w:noWrap/>
                  <w:vAlign w:val="bottom"/>
                  <w:hideMark/>
                </w:tcPr>
                <w:p w14:paraId="255F43AC"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X</w:t>
                  </w:r>
                </w:p>
              </w:tc>
              <w:tc>
                <w:tcPr>
                  <w:tcW w:w="994" w:type="pct"/>
                  <w:tcBorders>
                    <w:top w:val="nil"/>
                    <w:left w:val="nil"/>
                    <w:bottom w:val="single" w:sz="4" w:space="0" w:color="auto"/>
                    <w:right w:val="single" w:sz="4" w:space="0" w:color="auto"/>
                  </w:tcBorders>
                  <w:shd w:val="clear" w:color="auto" w:fill="auto"/>
                  <w:noWrap/>
                  <w:vAlign w:val="bottom"/>
                  <w:hideMark/>
                </w:tcPr>
                <w:p w14:paraId="52B3F66C"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 </w:t>
                  </w:r>
                </w:p>
              </w:tc>
            </w:tr>
            <w:tr w:rsidR="008345F5" w:rsidRPr="005E19E5" w14:paraId="1BC9F924" w14:textId="77777777" w:rsidTr="002D5B91">
              <w:trPr>
                <w:trHeight w:val="288"/>
              </w:trPr>
              <w:tc>
                <w:tcPr>
                  <w:tcW w:w="956" w:type="pct"/>
                  <w:tcBorders>
                    <w:top w:val="nil"/>
                    <w:left w:val="single" w:sz="4" w:space="0" w:color="auto"/>
                    <w:bottom w:val="single" w:sz="4" w:space="0" w:color="auto"/>
                    <w:right w:val="single" w:sz="4" w:space="0" w:color="auto"/>
                  </w:tcBorders>
                  <w:shd w:val="clear" w:color="auto" w:fill="auto"/>
                  <w:noWrap/>
                  <w:vAlign w:val="bottom"/>
                  <w:hideMark/>
                </w:tcPr>
                <w:p w14:paraId="1D5A0D5B" w14:textId="4CB2992A" w:rsidR="008345F5" w:rsidRPr="005E19E5" w:rsidRDefault="00E22AD6" w:rsidP="00DF21F4">
                  <w:pPr>
                    <w:rPr>
                      <w:rFonts w:cs="Frutiger 45 Light"/>
                      <w:color w:val="000000"/>
                      <w:sz w:val="16"/>
                      <w:szCs w:val="16"/>
                      <w:lang w:eastAsia="de-CH"/>
                    </w:rPr>
                  </w:pPr>
                  <w:r>
                    <w:rPr>
                      <w:rFonts w:cs="Frutiger 45 Light"/>
                      <w:color w:val="000000"/>
                      <w:sz w:val="16"/>
                      <w:szCs w:val="16"/>
                      <w:lang w:eastAsia="de-CH"/>
                    </w:rPr>
                    <w:t>Successful</w:t>
                  </w:r>
                  <w:r w:rsidR="008345F5" w:rsidRPr="005E19E5">
                    <w:rPr>
                      <w:rFonts w:cs="Frutiger 45 Light"/>
                      <w:color w:val="000000"/>
                      <w:sz w:val="16"/>
                      <w:szCs w:val="16"/>
                      <w:lang w:eastAsia="de-CH"/>
                    </w:rPr>
                    <w:t xml:space="preserve"> VCS-Abort</w:t>
                  </w:r>
                </w:p>
              </w:tc>
              <w:tc>
                <w:tcPr>
                  <w:tcW w:w="1127" w:type="pct"/>
                  <w:tcBorders>
                    <w:top w:val="nil"/>
                    <w:left w:val="nil"/>
                    <w:bottom w:val="single" w:sz="4" w:space="0" w:color="auto"/>
                    <w:right w:val="single" w:sz="4" w:space="0" w:color="auto"/>
                  </w:tcBorders>
                  <w:shd w:val="clear" w:color="auto" w:fill="auto"/>
                  <w:noWrap/>
                  <w:vAlign w:val="bottom"/>
                  <w:hideMark/>
                </w:tcPr>
                <w:p w14:paraId="22BF25CA" w14:textId="77777777" w:rsidR="008345F5" w:rsidRPr="005E19E5" w:rsidRDefault="008345F5" w:rsidP="00DF21F4">
                  <w:pPr>
                    <w:rPr>
                      <w:rFonts w:cs="Frutiger 45 Light"/>
                      <w:color w:val="000000"/>
                      <w:sz w:val="16"/>
                      <w:szCs w:val="16"/>
                      <w:lang w:eastAsia="de-CH"/>
                    </w:rPr>
                  </w:pPr>
                  <w:r w:rsidRPr="005E19E5">
                    <w:rPr>
                      <w:rFonts w:cs="Frutiger 45 Light"/>
                      <w:color w:val="000000"/>
                      <w:sz w:val="16"/>
                      <w:szCs w:val="16"/>
                      <w:lang w:eastAsia="de-CH"/>
                    </w:rPr>
                    <w:t>CODQUAL</w:t>
                  </w:r>
                </w:p>
              </w:tc>
              <w:tc>
                <w:tcPr>
                  <w:tcW w:w="1007" w:type="pct"/>
                  <w:tcBorders>
                    <w:top w:val="nil"/>
                    <w:left w:val="nil"/>
                    <w:bottom w:val="single" w:sz="4" w:space="0" w:color="auto"/>
                    <w:right w:val="single" w:sz="4" w:space="0" w:color="auto"/>
                  </w:tcBorders>
                  <w:shd w:val="clear" w:color="auto" w:fill="auto"/>
                  <w:noWrap/>
                  <w:vAlign w:val="bottom"/>
                  <w:hideMark/>
                </w:tcPr>
                <w:p w14:paraId="1A198609"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72</w:t>
                  </w:r>
                </w:p>
              </w:tc>
              <w:tc>
                <w:tcPr>
                  <w:tcW w:w="915" w:type="pct"/>
                  <w:tcBorders>
                    <w:top w:val="nil"/>
                    <w:left w:val="nil"/>
                    <w:bottom w:val="single" w:sz="4" w:space="0" w:color="auto"/>
                    <w:right w:val="single" w:sz="4" w:space="0" w:color="auto"/>
                  </w:tcBorders>
                  <w:shd w:val="clear" w:color="auto" w:fill="auto"/>
                  <w:noWrap/>
                  <w:vAlign w:val="bottom"/>
                  <w:hideMark/>
                </w:tcPr>
                <w:p w14:paraId="6037BDF7"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X</w:t>
                  </w:r>
                </w:p>
              </w:tc>
              <w:tc>
                <w:tcPr>
                  <w:tcW w:w="994" w:type="pct"/>
                  <w:tcBorders>
                    <w:top w:val="nil"/>
                    <w:left w:val="nil"/>
                    <w:bottom w:val="single" w:sz="4" w:space="0" w:color="auto"/>
                    <w:right w:val="single" w:sz="4" w:space="0" w:color="auto"/>
                  </w:tcBorders>
                  <w:shd w:val="clear" w:color="auto" w:fill="auto"/>
                  <w:noWrap/>
                  <w:vAlign w:val="bottom"/>
                  <w:hideMark/>
                </w:tcPr>
                <w:p w14:paraId="557F9D7F"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 </w:t>
                  </w:r>
                </w:p>
              </w:tc>
            </w:tr>
            <w:tr w:rsidR="008345F5" w:rsidRPr="005E19E5" w14:paraId="1BA9F7DB" w14:textId="77777777" w:rsidTr="002D5B91">
              <w:trPr>
                <w:trHeight w:val="288"/>
              </w:trPr>
              <w:tc>
                <w:tcPr>
                  <w:tcW w:w="956" w:type="pct"/>
                  <w:tcBorders>
                    <w:top w:val="nil"/>
                    <w:left w:val="single" w:sz="4" w:space="0" w:color="auto"/>
                    <w:bottom w:val="single" w:sz="4" w:space="0" w:color="auto"/>
                    <w:right w:val="single" w:sz="4" w:space="0" w:color="auto"/>
                  </w:tcBorders>
                  <w:shd w:val="clear" w:color="auto" w:fill="auto"/>
                  <w:noWrap/>
                  <w:vAlign w:val="bottom"/>
                  <w:hideMark/>
                </w:tcPr>
                <w:p w14:paraId="2E67920D" w14:textId="03504BA0" w:rsidR="008345F5" w:rsidRPr="005E19E5" w:rsidRDefault="00E22AD6" w:rsidP="00E22AD6">
                  <w:pPr>
                    <w:rPr>
                      <w:rFonts w:cs="Frutiger 45 Light"/>
                      <w:color w:val="000000"/>
                      <w:sz w:val="16"/>
                      <w:szCs w:val="16"/>
                      <w:lang w:eastAsia="de-CH"/>
                    </w:rPr>
                  </w:pPr>
                  <w:r>
                    <w:rPr>
                      <w:rFonts w:cs="Frutiger 45 Light"/>
                      <w:color w:val="000000"/>
                      <w:sz w:val="16"/>
                      <w:szCs w:val="16"/>
                      <w:lang w:eastAsia="de-CH"/>
                    </w:rPr>
                    <w:t>Same</w:t>
                  </w:r>
                  <w:r w:rsidR="008345F5" w:rsidRPr="005E19E5">
                    <w:rPr>
                      <w:rFonts w:cs="Frutiger 45 Light"/>
                      <w:color w:val="000000"/>
                      <w:sz w:val="16"/>
                      <w:szCs w:val="16"/>
                      <w:lang w:eastAsia="de-CH"/>
                    </w:rPr>
                    <w:t xml:space="preserve"> Identcode </w:t>
                  </w:r>
                  <w:r>
                    <w:rPr>
                      <w:rFonts w:cs="Frutiger 45 Light"/>
                      <w:color w:val="000000"/>
                      <w:sz w:val="16"/>
                      <w:szCs w:val="16"/>
                      <w:lang w:eastAsia="de-CH"/>
                    </w:rPr>
                    <w:t>repeatedly</w:t>
                  </w:r>
                </w:p>
              </w:tc>
              <w:tc>
                <w:tcPr>
                  <w:tcW w:w="1127" w:type="pct"/>
                  <w:tcBorders>
                    <w:top w:val="nil"/>
                    <w:left w:val="nil"/>
                    <w:bottom w:val="single" w:sz="4" w:space="0" w:color="auto"/>
                    <w:right w:val="single" w:sz="4" w:space="0" w:color="auto"/>
                  </w:tcBorders>
                  <w:shd w:val="clear" w:color="auto" w:fill="auto"/>
                  <w:noWrap/>
                  <w:vAlign w:val="bottom"/>
                  <w:hideMark/>
                </w:tcPr>
                <w:p w14:paraId="565ACA7F" w14:textId="0F50EEC0" w:rsidR="008345F5" w:rsidRPr="005E19E5" w:rsidRDefault="008345F5" w:rsidP="00DF21F4">
                  <w:pPr>
                    <w:rPr>
                      <w:rFonts w:cs="Frutiger 45 Light"/>
                      <w:color w:val="000000"/>
                      <w:sz w:val="16"/>
                      <w:szCs w:val="16"/>
                      <w:lang w:eastAsia="de-CH"/>
                    </w:rPr>
                  </w:pPr>
                  <w:r w:rsidRPr="005E19E5">
                    <w:rPr>
                      <w:rFonts w:cs="Frutiger 45 Light"/>
                      <w:color w:val="000000"/>
                      <w:sz w:val="16"/>
                      <w:szCs w:val="16"/>
                      <w:lang w:eastAsia="de-CH"/>
                    </w:rPr>
                    <w:t>Zeitdifferenz</w:t>
                  </w:r>
                  <w:r w:rsidR="00837F74">
                    <w:rPr>
                      <w:rFonts w:cs="Frutiger 45 Light"/>
                      <w:color w:val="000000"/>
                      <w:sz w:val="16"/>
                      <w:szCs w:val="16"/>
                      <w:lang w:eastAsia="de-CH"/>
                    </w:rPr>
                    <w:t xml:space="preserve"> (minutes)</w:t>
                  </w:r>
                </w:p>
              </w:tc>
              <w:tc>
                <w:tcPr>
                  <w:tcW w:w="1007" w:type="pct"/>
                  <w:tcBorders>
                    <w:top w:val="nil"/>
                    <w:left w:val="nil"/>
                    <w:bottom w:val="single" w:sz="4" w:space="0" w:color="auto"/>
                    <w:right w:val="single" w:sz="4" w:space="0" w:color="auto"/>
                  </w:tcBorders>
                  <w:shd w:val="clear" w:color="auto" w:fill="auto"/>
                  <w:noWrap/>
                  <w:vAlign w:val="bottom"/>
                  <w:hideMark/>
                </w:tcPr>
                <w:p w14:paraId="741758CE"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180</w:t>
                  </w:r>
                </w:p>
              </w:tc>
              <w:tc>
                <w:tcPr>
                  <w:tcW w:w="915" w:type="pct"/>
                  <w:tcBorders>
                    <w:top w:val="nil"/>
                    <w:left w:val="nil"/>
                    <w:bottom w:val="single" w:sz="4" w:space="0" w:color="auto"/>
                    <w:right w:val="single" w:sz="4" w:space="0" w:color="auto"/>
                  </w:tcBorders>
                  <w:shd w:val="clear" w:color="auto" w:fill="auto"/>
                  <w:noWrap/>
                  <w:vAlign w:val="bottom"/>
                  <w:hideMark/>
                </w:tcPr>
                <w:p w14:paraId="3EB6BB8A"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 </w:t>
                  </w:r>
                </w:p>
              </w:tc>
              <w:tc>
                <w:tcPr>
                  <w:tcW w:w="994" w:type="pct"/>
                  <w:tcBorders>
                    <w:top w:val="nil"/>
                    <w:left w:val="nil"/>
                    <w:bottom w:val="single" w:sz="4" w:space="0" w:color="auto"/>
                    <w:right w:val="single" w:sz="4" w:space="0" w:color="auto"/>
                  </w:tcBorders>
                  <w:shd w:val="clear" w:color="auto" w:fill="auto"/>
                  <w:noWrap/>
                  <w:vAlign w:val="bottom"/>
                  <w:hideMark/>
                </w:tcPr>
                <w:p w14:paraId="03457BC5"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X</w:t>
                  </w:r>
                </w:p>
              </w:tc>
            </w:tr>
            <w:tr w:rsidR="008345F5" w:rsidRPr="005E19E5" w14:paraId="22A74832" w14:textId="77777777" w:rsidTr="002D5B91">
              <w:trPr>
                <w:trHeight w:val="288"/>
              </w:trPr>
              <w:tc>
                <w:tcPr>
                  <w:tcW w:w="956" w:type="pct"/>
                  <w:tcBorders>
                    <w:top w:val="nil"/>
                    <w:left w:val="single" w:sz="4" w:space="0" w:color="auto"/>
                    <w:bottom w:val="single" w:sz="4" w:space="0" w:color="auto"/>
                    <w:right w:val="single" w:sz="4" w:space="0" w:color="auto"/>
                  </w:tcBorders>
                  <w:shd w:val="clear" w:color="auto" w:fill="auto"/>
                  <w:noWrap/>
                  <w:vAlign w:val="bottom"/>
                  <w:hideMark/>
                </w:tcPr>
                <w:p w14:paraId="62964461" w14:textId="681E79EA" w:rsidR="008345F5" w:rsidRPr="005E19E5" w:rsidRDefault="008345F5" w:rsidP="00E22AD6">
                  <w:pPr>
                    <w:rPr>
                      <w:rFonts w:cs="Frutiger 45 Light"/>
                      <w:color w:val="000000"/>
                      <w:sz w:val="16"/>
                      <w:szCs w:val="16"/>
                      <w:lang w:eastAsia="de-CH"/>
                    </w:rPr>
                  </w:pPr>
                  <w:r w:rsidRPr="005E19E5">
                    <w:rPr>
                      <w:rFonts w:cs="Frutiger 45 Light"/>
                      <w:color w:val="000000"/>
                      <w:sz w:val="16"/>
                      <w:szCs w:val="16"/>
                      <w:lang w:eastAsia="de-CH"/>
                    </w:rPr>
                    <w:t>Ex</w:t>
                  </w:r>
                  <w:r w:rsidR="00E22AD6">
                    <w:rPr>
                      <w:rFonts w:cs="Frutiger 45 Light"/>
                      <w:color w:val="000000"/>
                      <w:sz w:val="16"/>
                      <w:szCs w:val="16"/>
                      <w:lang w:eastAsia="de-CH"/>
                    </w:rPr>
                    <w:t>klusive</w:t>
                  </w:r>
                  <w:r w:rsidRPr="005E19E5">
                    <w:rPr>
                      <w:rFonts w:cs="Frutiger 45 Light"/>
                      <w:color w:val="000000"/>
                      <w:sz w:val="16"/>
                      <w:szCs w:val="16"/>
                      <w:lang w:eastAsia="de-CH"/>
                    </w:rPr>
                    <w:t xml:space="preserve"> </w:t>
                  </w:r>
                  <w:r w:rsidR="00E22AD6">
                    <w:rPr>
                      <w:rFonts w:cs="Frutiger 45 Light"/>
                      <w:color w:val="000000"/>
                      <w:sz w:val="16"/>
                      <w:szCs w:val="16"/>
                      <w:lang w:eastAsia="de-CH"/>
                    </w:rPr>
                    <w:t xml:space="preserve">Company </w:t>
                  </w:r>
                  <w:r w:rsidRPr="005E19E5">
                    <w:rPr>
                      <w:rFonts w:cs="Frutiger 45 Light"/>
                      <w:color w:val="000000"/>
                      <w:sz w:val="16"/>
                      <w:szCs w:val="16"/>
                      <w:lang w:eastAsia="de-CH"/>
                    </w:rPr>
                    <w:t>PLZ</w:t>
                  </w:r>
                </w:p>
              </w:tc>
              <w:tc>
                <w:tcPr>
                  <w:tcW w:w="1127" w:type="pct"/>
                  <w:tcBorders>
                    <w:top w:val="nil"/>
                    <w:left w:val="nil"/>
                    <w:bottom w:val="single" w:sz="4" w:space="0" w:color="auto"/>
                    <w:right w:val="single" w:sz="4" w:space="0" w:color="auto"/>
                  </w:tcBorders>
                  <w:shd w:val="clear" w:color="auto" w:fill="auto"/>
                  <w:noWrap/>
                  <w:vAlign w:val="bottom"/>
                  <w:hideMark/>
                </w:tcPr>
                <w:p w14:paraId="39CA3A72" w14:textId="77777777" w:rsidR="008345F5" w:rsidRPr="005E19E5" w:rsidRDefault="008345F5" w:rsidP="00DF21F4">
                  <w:pPr>
                    <w:rPr>
                      <w:rFonts w:cs="Frutiger 45 Light"/>
                      <w:color w:val="000000"/>
                      <w:sz w:val="16"/>
                      <w:szCs w:val="16"/>
                      <w:lang w:eastAsia="de-CH"/>
                    </w:rPr>
                  </w:pPr>
                  <w:r w:rsidRPr="005E19E5">
                    <w:rPr>
                      <w:rFonts w:cs="Frutiger 45 Light"/>
                      <w:color w:val="000000"/>
                      <w:sz w:val="16"/>
                      <w:szCs w:val="16"/>
                      <w:lang w:eastAsia="de-CH"/>
                    </w:rPr>
                    <w:t>PLZ_TYP und LogistischerTyp=false</w:t>
                  </w:r>
                </w:p>
              </w:tc>
              <w:tc>
                <w:tcPr>
                  <w:tcW w:w="1007" w:type="pct"/>
                  <w:tcBorders>
                    <w:top w:val="nil"/>
                    <w:left w:val="nil"/>
                    <w:bottom w:val="single" w:sz="4" w:space="0" w:color="auto"/>
                    <w:right w:val="single" w:sz="4" w:space="0" w:color="auto"/>
                  </w:tcBorders>
                  <w:shd w:val="clear" w:color="auto" w:fill="auto"/>
                  <w:noWrap/>
                  <w:vAlign w:val="bottom"/>
                  <w:hideMark/>
                </w:tcPr>
                <w:p w14:paraId="1E30EEE6"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PLZTYP=40 and LOGTYP=0</w:t>
                  </w:r>
                </w:p>
              </w:tc>
              <w:tc>
                <w:tcPr>
                  <w:tcW w:w="915" w:type="pct"/>
                  <w:tcBorders>
                    <w:top w:val="nil"/>
                    <w:left w:val="nil"/>
                    <w:bottom w:val="single" w:sz="4" w:space="0" w:color="auto"/>
                    <w:right w:val="single" w:sz="4" w:space="0" w:color="auto"/>
                  </w:tcBorders>
                  <w:shd w:val="clear" w:color="auto" w:fill="auto"/>
                  <w:noWrap/>
                  <w:vAlign w:val="bottom"/>
                  <w:hideMark/>
                </w:tcPr>
                <w:p w14:paraId="5649ABF8"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X</w:t>
                  </w:r>
                </w:p>
              </w:tc>
              <w:tc>
                <w:tcPr>
                  <w:tcW w:w="994" w:type="pct"/>
                  <w:tcBorders>
                    <w:top w:val="nil"/>
                    <w:left w:val="nil"/>
                    <w:bottom w:val="single" w:sz="4" w:space="0" w:color="auto"/>
                    <w:right w:val="single" w:sz="4" w:space="0" w:color="auto"/>
                  </w:tcBorders>
                  <w:shd w:val="clear" w:color="auto" w:fill="auto"/>
                  <w:noWrap/>
                  <w:vAlign w:val="bottom"/>
                  <w:hideMark/>
                </w:tcPr>
                <w:p w14:paraId="63572EB2" w14:textId="77777777" w:rsidR="008345F5" w:rsidRPr="005E19E5" w:rsidRDefault="008345F5" w:rsidP="00DF21F4">
                  <w:pPr>
                    <w:jc w:val="center"/>
                    <w:rPr>
                      <w:rFonts w:cs="Frutiger 45 Light"/>
                      <w:color w:val="000000"/>
                      <w:sz w:val="16"/>
                      <w:szCs w:val="16"/>
                      <w:lang w:eastAsia="de-CH"/>
                    </w:rPr>
                  </w:pPr>
                  <w:r w:rsidRPr="005E19E5">
                    <w:rPr>
                      <w:rFonts w:cs="Frutiger 45 Light"/>
                      <w:color w:val="000000"/>
                      <w:sz w:val="16"/>
                      <w:szCs w:val="16"/>
                      <w:lang w:eastAsia="de-CH"/>
                    </w:rPr>
                    <w:t> </w:t>
                  </w:r>
                </w:p>
              </w:tc>
            </w:tr>
            <w:tr w:rsidR="008345F5" w:rsidRPr="00B9778D" w14:paraId="2AFAD8F1" w14:textId="77777777" w:rsidTr="002D5B91">
              <w:trPr>
                <w:trHeight w:val="288"/>
              </w:trPr>
              <w:tc>
                <w:tcPr>
                  <w:tcW w:w="956" w:type="pct"/>
                  <w:tcBorders>
                    <w:top w:val="nil"/>
                    <w:left w:val="single" w:sz="4" w:space="0" w:color="auto"/>
                    <w:bottom w:val="single" w:sz="4" w:space="0" w:color="auto"/>
                    <w:right w:val="single" w:sz="4" w:space="0" w:color="auto"/>
                  </w:tcBorders>
                  <w:shd w:val="clear" w:color="auto" w:fill="auto"/>
                  <w:noWrap/>
                  <w:vAlign w:val="bottom"/>
                  <w:hideMark/>
                </w:tcPr>
                <w:p w14:paraId="06895E5D" w14:textId="6F111A25" w:rsidR="008345F5" w:rsidRPr="005E19E5" w:rsidRDefault="00E22AD6" w:rsidP="00E22AD6">
                  <w:pPr>
                    <w:rPr>
                      <w:rFonts w:cs="Frutiger 45 Light"/>
                      <w:color w:val="000000"/>
                      <w:sz w:val="16"/>
                      <w:szCs w:val="16"/>
                      <w:lang w:eastAsia="de-CH"/>
                    </w:rPr>
                  </w:pPr>
                  <w:r>
                    <w:rPr>
                      <w:rFonts w:cs="Frutiger 45 Light"/>
                      <w:color w:val="000000"/>
                      <w:sz w:val="16"/>
                      <w:szCs w:val="16"/>
                      <w:lang w:eastAsia="de-CH"/>
                    </w:rPr>
                    <w:t xml:space="preserve">Logistics Company </w:t>
                  </w:r>
                  <w:r w:rsidR="008345F5" w:rsidRPr="005E19E5">
                    <w:rPr>
                      <w:rFonts w:cs="Frutiger 45 Light"/>
                      <w:color w:val="000000"/>
                      <w:sz w:val="16"/>
                      <w:szCs w:val="16"/>
                      <w:lang w:eastAsia="de-CH"/>
                    </w:rPr>
                    <w:t>PLZ</w:t>
                  </w:r>
                </w:p>
              </w:tc>
              <w:tc>
                <w:tcPr>
                  <w:tcW w:w="1127" w:type="pct"/>
                  <w:tcBorders>
                    <w:top w:val="nil"/>
                    <w:left w:val="nil"/>
                    <w:bottom w:val="single" w:sz="4" w:space="0" w:color="auto"/>
                    <w:right w:val="single" w:sz="4" w:space="0" w:color="auto"/>
                  </w:tcBorders>
                  <w:shd w:val="clear" w:color="auto" w:fill="auto"/>
                  <w:noWrap/>
                  <w:vAlign w:val="bottom"/>
                  <w:hideMark/>
                </w:tcPr>
                <w:p w14:paraId="5EF5D21A" w14:textId="77777777" w:rsidR="008345F5" w:rsidRPr="005E19E5" w:rsidRDefault="008345F5" w:rsidP="00DF21F4">
                  <w:pPr>
                    <w:rPr>
                      <w:rFonts w:cs="Frutiger 45 Light"/>
                      <w:color w:val="000000"/>
                      <w:sz w:val="16"/>
                      <w:szCs w:val="16"/>
                      <w:lang w:eastAsia="de-CH"/>
                    </w:rPr>
                  </w:pPr>
                  <w:r w:rsidRPr="005E19E5">
                    <w:rPr>
                      <w:rFonts w:cs="Frutiger 45 Light"/>
                      <w:color w:val="000000"/>
                      <w:sz w:val="16"/>
                      <w:szCs w:val="16"/>
                      <w:lang w:eastAsia="de-CH"/>
                    </w:rPr>
                    <w:t>PLZ_TYP und LogistischerTyp=true</w:t>
                  </w:r>
                </w:p>
              </w:tc>
              <w:tc>
                <w:tcPr>
                  <w:tcW w:w="1007" w:type="pct"/>
                  <w:tcBorders>
                    <w:top w:val="nil"/>
                    <w:left w:val="nil"/>
                    <w:bottom w:val="single" w:sz="4" w:space="0" w:color="auto"/>
                    <w:right w:val="single" w:sz="4" w:space="0" w:color="auto"/>
                  </w:tcBorders>
                  <w:shd w:val="clear" w:color="auto" w:fill="auto"/>
                  <w:noWrap/>
                  <w:vAlign w:val="bottom"/>
                  <w:hideMark/>
                </w:tcPr>
                <w:p w14:paraId="178A11C1" w14:textId="77777777" w:rsidR="008345F5" w:rsidRPr="00154B90" w:rsidRDefault="008345F5" w:rsidP="00DF21F4">
                  <w:pPr>
                    <w:jc w:val="center"/>
                    <w:rPr>
                      <w:rFonts w:cs="Frutiger 45 Light"/>
                      <w:color w:val="000000"/>
                      <w:sz w:val="16"/>
                      <w:szCs w:val="16"/>
                      <w:lang w:val="en-US" w:eastAsia="de-CH"/>
                    </w:rPr>
                  </w:pPr>
                  <w:r w:rsidRPr="00154B90">
                    <w:rPr>
                      <w:rFonts w:cs="Frutiger 45 Light"/>
                      <w:color w:val="000000"/>
                      <w:sz w:val="16"/>
                      <w:szCs w:val="16"/>
                      <w:lang w:val="en-US" w:eastAsia="de-CH"/>
                    </w:rPr>
                    <w:t>PLZTYP=40 and LOGTYP=1</w:t>
                  </w:r>
                </w:p>
              </w:tc>
              <w:tc>
                <w:tcPr>
                  <w:tcW w:w="915" w:type="pct"/>
                  <w:tcBorders>
                    <w:top w:val="nil"/>
                    <w:left w:val="nil"/>
                    <w:bottom w:val="single" w:sz="4" w:space="0" w:color="auto"/>
                    <w:right w:val="single" w:sz="4" w:space="0" w:color="auto"/>
                  </w:tcBorders>
                  <w:shd w:val="clear" w:color="auto" w:fill="auto"/>
                  <w:noWrap/>
                  <w:vAlign w:val="bottom"/>
                  <w:hideMark/>
                </w:tcPr>
                <w:p w14:paraId="26D7D894" w14:textId="77777777" w:rsidR="008345F5" w:rsidRPr="00154B90" w:rsidRDefault="008345F5" w:rsidP="00DF21F4">
                  <w:pPr>
                    <w:jc w:val="center"/>
                    <w:rPr>
                      <w:rFonts w:cs="Frutiger 45 Light"/>
                      <w:color w:val="000000"/>
                      <w:sz w:val="16"/>
                      <w:szCs w:val="16"/>
                      <w:lang w:val="en-US" w:eastAsia="de-CH"/>
                    </w:rPr>
                  </w:pPr>
                  <w:r w:rsidRPr="00154B90">
                    <w:rPr>
                      <w:rFonts w:cs="Frutiger 45 Light"/>
                      <w:color w:val="000000"/>
                      <w:sz w:val="16"/>
                      <w:szCs w:val="16"/>
                      <w:lang w:val="en-US" w:eastAsia="de-CH"/>
                    </w:rPr>
                    <w:t>X</w:t>
                  </w:r>
                </w:p>
              </w:tc>
              <w:tc>
                <w:tcPr>
                  <w:tcW w:w="994" w:type="pct"/>
                  <w:tcBorders>
                    <w:top w:val="nil"/>
                    <w:left w:val="nil"/>
                    <w:bottom w:val="single" w:sz="4" w:space="0" w:color="auto"/>
                    <w:right w:val="single" w:sz="4" w:space="0" w:color="auto"/>
                  </w:tcBorders>
                  <w:shd w:val="clear" w:color="auto" w:fill="auto"/>
                  <w:noWrap/>
                  <w:vAlign w:val="bottom"/>
                  <w:hideMark/>
                </w:tcPr>
                <w:p w14:paraId="419C79D6" w14:textId="77777777" w:rsidR="008345F5" w:rsidRPr="00154B90" w:rsidRDefault="008345F5" w:rsidP="00DF21F4">
                  <w:pPr>
                    <w:jc w:val="center"/>
                    <w:rPr>
                      <w:rFonts w:cs="Frutiger 45 Light"/>
                      <w:color w:val="000000"/>
                      <w:sz w:val="16"/>
                      <w:szCs w:val="16"/>
                      <w:lang w:val="en-US" w:eastAsia="de-CH"/>
                    </w:rPr>
                  </w:pPr>
                  <w:r w:rsidRPr="00154B90">
                    <w:rPr>
                      <w:rFonts w:cs="Frutiger 45 Light"/>
                      <w:color w:val="000000"/>
                      <w:sz w:val="16"/>
                      <w:szCs w:val="16"/>
                      <w:lang w:val="en-US" w:eastAsia="de-CH"/>
                    </w:rPr>
                    <w:t> </w:t>
                  </w:r>
                </w:p>
              </w:tc>
            </w:tr>
            <w:tr w:rsidR="008345F5" w:rsidRPr="00B9778D" w14:paraId="174286FD" w14:textId="77777777" w:rsidTr="00C4380E">
              <w:trPr>
                <w:trHeight w:val="288"/>
              </w:trPr>
              <w:tc>
                <w:tcPr>
                  <w:tcW w:w="956" w:type="pct"/>
                  <w:tcBorders>
                    <w:top w:val="nil"/>
                    <w:left w:val="single" w:sz="4" w:space="0" w:color="auto"/>
                    <w:bottom w:val="nil"/>
                    <w:right w:val="single" w:sz="4" w:space="0" w:color="auto"/>
                  </w:tcBorders>
                  <w:shd w:val="clear" w:color="auto" w:fill="auto"/>
                  <w:noWrap/>
                  <w:vAlign w:val="bottom"/>
                  <w:hideMark/>
                </w:tcPr>
                <w:p w14:paraId="746152FD" w14:textId="1B922F99" w:rsidR="008345F5" w:rsidRPr="00154B90" w:rsidRDefault="008345F5" w:rsidP="00E22AD6">
                  <w:pPr>
                    <w:rPr>
                      <w:rFonts w:cs="Frutiger 45 Light"/>
                      <w:color w:val="000000"/>
                      <w:sz w:val="16"/>
                      <w:szCs w:val="16"/>
                      <w:lang w:val="en-US" w:eastAsia="de-CH"/>
                    </w:rPr>
                  </w:pPr>
                  <w:r w:rsidRPr="00154B90">
                    <w:rPr>
                      <w:rFonts w:cs="Frutiger 45 Light"/>
                      <w:color w:val="000000"/>
                      <w:sz w:val="16"/>
                      <w:szCs w:val="16"/>
                      <w:lang w:val="en-US" w:eastAsia="de-CH"/>
                    </w:rPr>
                    <w:t>Post</w:t>
                  </w:r>
                  <w:r w:rsidR="00E22AD6">
                    <w:rPr>
                      <w:rFonts w:cs="Frutiger 45 Light"/>
                      <w:color w:val="000000"/>
                      <w:sz w:val="16"/>
                      <w:szCs w:val="16"/>
                      <w:lang w:val="en-US" w:eastAsia="de-CH"/>
                    </w:rPr>
                    <w:t xml:space="preserve"> internal </w:t>
                  </w:r>
                  <w:r w:rsidRPr="00154B90">
                    <w:rPr>
                      <w:rFonts w:cs="Frutiger 45 Light"/>
                      <w:color w:val="000000"/>
                      <w:sz w:val="16"/>
                      <w:szCs w:val="16"/>
                      <w:lang w:val="en-US" w:eastAsia="de-CH"/>
                    </w:rPr>
                    <w:t>PLZ</w:t>
                  </w:r>
                </w:p>
              </w:tc>
              <w:tc>
                <w:tcPr>
                  <w:tcW w:w="1127" w:type="pct"/>
                  <w:tcBorders>
                    <w:top w:val="nil"/>
                    <w:left w:val="nil"/>
                    <w:bottom w:val="nil"/>
                    <w:right w:val="single" w:sz="4" w:space="0" w:color="auto"/>
                  </w:tcBorders>
                  <w:shd w:val="clear" w:color="auto" w:fill="auto"/>
                  <w:noWrap/>
                  <w:vAlign w:val="bottom"/>
                  <w:hideMark/>
                </w:tcPr>
                <w:p w14:paraId="54B9B203" w14:textId="77777777" w:rsidR="008345F5" w:rsidRPr="00154B90" w:rsidRDefault="008345F5" w:rsidP="00DF21F4">
                  <w:pPr>
                    <w:rPr>
                      <w:rFonts w:cs="Frutiger 45 Light"/>
                      <w:color w:val="000000"/>
                      <w:sz w:val="16"/>
                      <w:szCs w:val="16"/>
                      <w:lang w:val="en-US" w:eastAsia="de-CH"/>
                    </w:rPr>
                  </w:pPr>
                  <w:r w:rsidRPr="00154B90">
                    <w:rPr>
                      <w:rFonts w:cs="Frutiger 45 Light"/>
                      <w:color w:val="000000"/>
                      <w:sz w:val="16"/>
                      <w:szCs w:val="16"/>
                      <w:lang w:val="en-US" w:eastAsia="de-CH"/>
                    </w:rPr>
                    <w:t>PLZ_TYP</w:t>
                  </w:r>
                </w:p>
              </w:tc>
              <w:tc>
                <w:tcPr>
                  <w:tcW w:w="1007" w:type="pct"/>
                  <w:tcBorders>
                    <w:top w:val="nil"/>
                    <w:left w:val="nil"/>
                    <w:bottom w:val="nil"/>
                    <w:right w:val="single" w:sz="4" w:space="0" w:color="auto"/>
                  </w:tcBorders>
                  <w:shd w:val="clear" w:color="auto" w:fill="auto"/>
                  <w:noWrap/>
                  <w:vAlign w:val="bottom"/>
                  <w:hideMark/>
                </w:tcPr>
                <w:p w14:paraId="72EF11E6" w14:textId="77777777" w:rsidR="008345F5" w:rsidRPr="00154B90" w:rsidRDefault="008345F5" w:rsidP="00DF21F4">
                  <w:pPr>
                    <w:jc w:val="center"/>
                    <w:rPr>
                      <w:rFonts w:cs="Frutiger 45 Light"/>
                      <w:color w:val="000000"/>
                      <w:sz w:val="16"/>
                      <w:szCs w:val="16"/>
                      <w:lang w:val="en-US" w:eastAsia="de-CH"/>
                    </w:rPr>
                  </w:pPr>
                  <w:r w:rsidRPr="00154B90">
                    <w:rPr>
                      <w:rFonts w:cs="Frutiger 45 Light"/>
                      <w:color w:val="000000"/>
                      <w:sz w:val="16"/>
                      <w:szCs w:val="16"/>
                      <w:lang w:val="en-US" w:eastAsia="de-CH"/>
                    </w:rPr>
                    <w:t>80,99</w:t>
                  </w:r>
                </w:p>
              </w:tc>
              <w:tc>
                <w:tcPr>
                  <w:tcW w:w="915" w:type="pct"/>
                  <w:tcBorders>
                    <w:top w:val="nil"/>
                    <w:left w:val="nil"/>
                    <w:bottom w:val="nil"/>
                    <w:right w:val="single" w:sz="4" w:space="0" w:color="auto"/>
                  </w:tcBorders>
                  <w:shd w:val="clear" w:color="auto" w:fill="auto"/>
                  <w:noWrap/>
                  <w:vAlign w:val="bottom"/>
                  <w:hideMark/>
                </w:tcPr>
                <w:p w14:paraId="588EAB93" w14:textId="77777777" w:rsidR="008345F5" w:rsidRPr="00154B90" w:rsidRDefault="008345F5" w:rsidP="00DF21F4">
                  <w:pPr>
                    <w:jc w:val="center"/>
                    <w:rPr>
                      <w:rFonts w:cs="Frutiger 45 Light"/>
                      <w:color w:val="000000"/>
                      <w:sz w:val="16"/>
                      <w:szCs w:val="16"/>
                      <w:lang w:val="en-US" w:eastAsia="de-CH"/>
                    </w:rPr>
                  </w:pPr>
                  <w:r w:rsidRPr="00154B90">
                    <w:rPr>
                      <w:rFonts w:cs="Frutiger 45 Light"/>
                      <w:color w:val="000000"/>
                      <w:sz w:val="16"/>
                      <w:szCs w:val="16"/>
                      <w:lang w:val="en-US" w:eastAsia="de-CH"/>
                    </w:rPr>
                    <w:t>X</w:t>
                  </w:r>
                </w:p>
              </w:tc>
              <w:tc>
                <w:tcPr>
                  <w:tcW w:w="994" w:type="pct"/>
                  <w:tcBorders>
                    <w:top w:val="nil"/>
                    <w:left w:val="nil"/>
                    <w:bottom w:val="nil"/>
                    <w:right w:val="single" w:sz="4" w:space="0" w:color="auto"/>
                  </w:tcBorders>
                  <w:shd w:val="clear" w:color="auto" w:fill="auto"/>
                  <w:noWrap/>
                  <w:vAlign w:val="bottom"/>
                  <w:hideMark/>
                </w:tcPr>
                <w:p w14:paraId="74590C87" w14:textId="77777777" w:rsidR="008345F5" w:rsidRPr="00154B90" w:rsidRDefault="008345F5" w:rsidP="00DF21F4">
                  <w:pPr>
                    <w:jc w:val="center"/>
                    <w:rPr>
                      <w:rFonts w:cs="Frutiger 45 Light"/>
                      <w:color w:val="000000"/>
                      <w:sz w:val="16"/>
                      <w:szCs w:val="16"/>
                      <w:lang w:val="en-US" w:eastAsia="de-CH"/>
                    </w:rPr>
                  </w:pPr>
                  <w:r w:rsidRPr="00154B90">
                    <w:rPr>
                      <w:rFonts w:cs="Frutiger 45 Light"/>
                      <w:color w:val="000000"/>
                      <w:sz w:val="16"/>
                      <w:szCs w:val="16"/>
                      <w:lang w:val="en-US" w:eastAsia="de-CH"/>
                    </w:rPr>
                    <w:t> </w:t>
                  </w:r>
                </w:p>
              </w:tc>
            </w:tr>
            <w:tr w:rsidR="00C4380E" w:rsidRPr="00B9778D" w14:paraId="4AC1406C" w14:textId="77777777" w:rsidTr="003426D6">
              <w:trPr>
                <w:trHeight w:val="288"/>
              </w:trPr>
              <w:tc>
                <w:tcPr>
                  <w:tcW w:w="956" w:type="pct"/>
                  <w:tcBorders>
                    <w:top w:val="nil"/>
                    <w:left w:val="single" w:sz="4" w:space="0" w:color="auto"/>
                    <w:bottom w:val="nil"/>
                    <w:right w:val="single" w:sz="4" w:space="0" w:color="auto"/>
                  </w:tcBorders>
                  <w:shd w:val="clear" w:color="auto" w:fill="auto"/>
                  <w:noWrap/>
                  <w:vAlign w:val="bottom"/>
                </w:tcPr>
                <w:p w14:paraId="296F4160" w14:textId="72D14194" w:rsidR="00C4380E" w:rsidRPr="00154B90" w:rsidRDefault="00C4380E" w:rsidP="00E22AD6">
                  <w:pPr>
                    <w:rPr>
                      <w:rFonts w:cs="Frutiger 45 Light"/>
                      <w:color w:val="000000"/>
                      <w:sz w:val="16"/>
                      <w:szCs w:val="16"/>
                      <w:lang w:val="en-US" w:eastAsia="de-CH"/>
                    </w:rPr>
                  </w:pPr>
                  <w:r>
                    <w:rPr>
                      <w:rFonts w:cs="Frutiger 45 Light"/>
                      <w:color w:val="000000"/>
                      <w:sz w:val="16"/>
                      <w:szCs w:val="16"/>
                      <w:lang w:val="en-US" w:eastAsia="de-CH"/>
                    </w:rPr>
                    <w:t>ZIP code</w:t>
                  </w:r>
                </w:p>
              </w:tc>
              <w:tc>
                <w:tcPr>
                  <w:tcW w:w="1127" w:type="pct"/>
                  <w:tcBorders>
                    <w:top w:val="nil"/>
                    <w:left w:val="nil"/>
                    <w:bottom w:val="nil"/>
                    <w:right w:val="single" w:sz="4" w:space="0" w:color="auto"/>
                  </w:tcBorders>
                  <w:shd w:val="clear" w:color="auto" w:fill="auto"/>
                  <w:noWrap/>
                  <w:vAlign w:val="bottom"/>
                </w:tcPr>
                <w:p w14:paraId="2C2BDA64" w14:textId="10BE6CF4" w:rsidR="00C4380E" w:rsidRPr="00154B90" w:rsidRDefault="00336EA2" w:rsidP="00DF21F4">
                  <w:pPr>
                    <w:rPr>
                      <w:rFonts w:cs="Frutiger 45 Light"/>
                      <w:color w:val="000000"/>
                      <w:sz w:val="16"/>
                      <w:szCs w:val="16"/>
                      <w:lang w:val="en-US" w:eastAsia="de-CH"/>
                    </w:rPr>
                  </w:pPr>
                  <w:r>
                    <w:rPr>
                      <w:rFonts w:cs="Frutiger 45 Light"/>
                      <w:color w:val="000000"/>
                      <w:sz w:val="16"/>
                      <w:szCs w:val="16"/>
                      <w:lang w:val="en-US" w:eastAsia="de-CH"/>
                    </w:rPr>
                    <w:t>PLZ</w:t>
                  </w:r>
                </w:p>
              </w:tc>
              <w:tc>
                <w:tcPr>
                  <w:tcW w:w="1007" w:type="pct"/>
                  <w:tcBorders>
                    <w:top w:val="nil"/>
                    <w:left w:val="nil"/>
                    <w:bottom w:val="nil"/>
                    <w:right w:val="single" w:sz="4" w:space="0" w:color="auto"/>
                  </w:tcBorders>
                  <w:shd w:val="clear" w:color="auto" w:fill="auto"/>
                  <w:noWrap/>
                  <w:vAlign w:val="bottom"/>
                </w:tcPr>
                <w:p w14:paraId="2965F1FD" w14:textId="74668BA7" w:rsidR="00C4380E" w:rsidRPr="00154B90" w:rsidRDefault="00336EA2" w:rsidP="00DF21F4">
                  <w:pPr>
                    <w:jc w:val="center"/>
                    <w:rPr>
                      <w:rFonts w:cs="Frutiger 45 Light"/>
                      <w:color w:val="000000"/>
                      <w:sz w:val="16"/>
                      <w:szCs w:val="16"/>
                      <w:lang w:val="en-US" w:eastAsia="de-CH"/>
                    </w:rPr>
                  </w:pPr>
                  <w:r>
                    <w:rPr>
                      <w:rFonts w:cs="Frutiger 45 Light"/>
                      <w:color w:val="000000"/>
                      <w:sz w:val="16"/>
                      <w:szCs w:val="16"/>
                      <w:lang w:val="en-US" w:eastAsia="de-CH"/>
                    </w:rPr>
                    <w:t>303000</w:t>
                  </w:r>
                </w:p>
              </w:tc>
              <w:tc>
                <w:tcPr>
                  <w:tcW w:w="915" w:type="pct"/>
                  <w:tcBorders>
                    <w:top w:val="nil"/>
                    <w:left w:val="nil"/>
                    <w:bottom w:val="nil"/>
                    <w:right w:val="single" w:sz="4" w:space="0" w:color="auto"/>
                  </w:tcBorders>
                  <w:shd w:val="clear" w:color="auto" w:fill="auto"/>
                  <w:noWrap/>
                  <w:vAlign w:val="bottom"/>
                </w:tcPr>
                <w:p w14:paraId="47015193" w14:textId="1D087CA8" w:rsidR="00C4380E" w:rsidRPr="00154B90" w:rsidRDefault="00336EA2" w:rsidP="00DF21F4">
                  <w:pPr>
                    <w:jc w:val="center"/>
                    <w:rPr>
                      <w:rFonts w:cs="Frutiger 45 Light"/>
                      <w:color w:val="000000"/>
                      <w:sz w:val="16"/>
                      <w:szCs w:val="16"/>
                      <w:lang w:val="en-US" w:eastAsia="de-CH"/>
                    </w:rPr>
                  </w:pPr>
                  <w:r>
                    <w:rPr>
                      <w:rFonts w:cs="Frutiger 45 Light"/>
                      <w:color w:val="000000"/>
                      <w:sz w:val="16"/>
                      <w:szCs w:val="16"/>
                      <w:lang w:val="en-US" w:eastAsia="de-CH"/>
                    </w:rPr>
                    <w:t>X</w:t>
                  </w:r>
                </w:p>
              </w:tc>
              <w:tc>
                <w:tcPr>
                  <w:tcW w:w="994" w:type="pct"/>
                  <w:tcBorders>
                    <w:top w:val="nil"/>
                    <w:left w:val="nil"/>
                    <w:bottom w:val="nil"/>
                    <w:right w:val="single" w:sz="4" w:space="0" w:color="auto"/>
                  </w:tcBorders>
                  <w:shd w:val="clear" w:color="auto" w:fill="auto"/>
                  <w:noWrap/>
                  <w:vAlign w:val="bottom"/>
                </w:tcPr>
                <w:p w14:paraId="18A34601" w14:textId="77777777" w:rsidR="00C4380E" w:rsidRPr="00154B90" w:rsidRDefault="00C4380E" w:rsidP="00DF21F4">
                  <w:pPr>
                    <w:jc w:val="center"/>
                    <w:rPr>
                      <w:rFonts w:cs="Frutiger 45 Light"/>
                      <w:color w:val="000000"/>
                      <w:sz w:val="16"/>
                      <w:szCs w:val="16"/>
                      <w:lang w:val="en-US" w:eastAsia="de-CH"/>
                    </w:rPr>
                  </w:pPr>
                </w:p>
              </w:tc>
            </w:tr>
            <w:tr w:rsidR="003426D6" w:rsidRPr="00FE7A68" w14:paraId="4824A285" w14:textId="77777777" w:rsidTr="002D5B91">
              <w:trPr>
                <w:trHeight w:val="288"/>
              </w:trPr>
              <w:tc>
                <w:tcPr>
                  <w:tcW w:w="956" w:type="pct"/>
                  <w:tcBorders>
                    <w:top w:val="nil"/>
                    <w:left w:val="single" w:sz="4" w:space="0" w:color="auto"/>
                    <w:bottom w:val="single" w:sz="4" w:space="0" w:color="auto"/>
                    <w:right w:val="single" w:sz="4" w:space="0" w:color="auto"/>
                  </w:tcBorders>
                  <w:shd w:val="clear" w:color="auto" w:fill="auto"/>
                  <w:noWrap/>
                  <w:vAlign w:val="bottom"/>
                </w:tcPr>
                <w:p w14:paraId="38762F36" w14:textId="4E3DB2F6" w:rsidR="003426D6" w:rsidRPr="00CA6CDA" w:rsidRDefault="003426D6" w:rsidP="00E22AD6">
                  <w:pPr>
                    <w:rPr>
                      <w:rFonts w:cs="Frutiger 45 Light"/>
                      <w:color w:val="000000"/>
                      <w:sz w:val="16"/>
                      <w:szCs w:val="16"/>
                      <w:highlight w:val="yellow"/>
                      <w:lang w:val="en-US" w:eastAsia="de-CH"/>
                    </w:rPr>
                  </w:pPr>
                  <w:del w:id="79" w:author="Klauenboesch Beat, PM84" w:date="2017-01-18T11:06:00Z">
                    <w:r w:rsidRPr="00CA6CDA" w:rsidDel="00EF02BC">
                      <w:rPr>
                        <w:rFonts w:cs="Frutiger 45 Light"/>
                        <w:color w:val="000000"/>
                        <w:sz w:val="16"/>
                        <w:szCs w:val="16"/>
                        <w:highlight w:val="yellow"/>
                        <w:lang w:val="en-US" w:eastAsia="de-CH"/>
                      </w:rPr>
                      <w:delText>PAR f</w:delText>
                    </w:r>
                  </w:del>
                  <w:ins w:id="80" w:author="Klauenboesch Beat, PM84" w:date="2017-01-18T11:06:00Z">
                    <w:r w:rsidR="00EF02BC" w:rsidRPr="00CA6CDA">
                      <w:rPr>
                        <w:rFonts w:cs="Frutiger 45 Light"/>
                        <w:color w:val="000000"/>
                        <w:sz w:val="16"/>
                        <w:szCs w:val="16"/>
                        <w:highlight w:val="yellow"/>
                        <w:lang w:val="en-US" w:eastAsia="de-CH"/>
                      </w:rPr>
                      <w:t>F</w:t>
                    </w:r>
                  </w:ins>
                  <w:r w:rsidRPr="00CA6CDA">
                    <w:rPr>
                      <w:rFonts w:cs="Frutiger 45 Light"/>
                      <w:color w:val="000000"/>
                      <w:sz w:val="16"/>
                      <w:szCs w:val="16"/>
                      <w:highlight w:val="yellow"/>
                      <w:lang w:val="en-US" w:eastAsia="de-CH"/>
                    </w:rPr>
                    <w:t>ull address</w:t>
                  </w:r>
                  <w:ins w:id="81" w:author="Klauenboesch Beat, PM84" w:date="2017-01-18T11:06:00Z">
                    <w:r w:rsidR="00EF02BC" w:rsidRPr="00CA6CDA">
                      <w:rPr>
                        <w:rFonts w:cs="Frutiger 45 Light"/>
                        <w:color w:val="000000"/>
                        <w:sz w:val="16"/>
                        <w:szCs w:val="16"/>
                        <w:highlight w:val="yellow"/>
                        <w:lang w:val="en-US" w:eastAsia="de-CH"/>
                      </w:rPr>
                      <w:t xml:space="preserve"> available</w:t>
                    </w:r>
                  </w:ins>
                </w:p>
              </w:tc>
              <w:tc>
                <w:tcPr>
                  <w:tcW w:w="1127" w:type="pct"/>
                  <w:tcBorders>
                    <w:top w:val="nil"/>
                    <w:left w:val="nil"/>
                    <w:bottom w:val="single" w:sz="4" w:space="0" w:color="auto"/>
                    <w:right w:val="single" w:sz="4" w:space="0" w:color="auto"/>
                  </w:tcBorders>
                  <w:shd w:val="clear" w:color="auto" w:fill="auto"/>
                  <w:noWrap/>
                  <w:vAlign w:val="bottom"/>
                </w:tcPr>
                <w:p w14:paraId="28FDEDFB" w14:textId="60B85955" w:rsidR="003426D6" w:rsidRPr="00CA6CDA" w:rsidRDefault="003426D6" w:rsidP="00DF21F4">
                  <w:pPr>
                    <w:rPr>
                      <w:rFonts w:cs="Frutiger 45 Light"/>
                      <w:color w:val="000000"/>
                      <w:sz w:val="16"/>
                      <w:szCs w:val="16"/>
                      <w:highlight w:val="yellow"/>
                      <w:lang w:val="en-US" w:eastAsia="de-CH"/>
                    </w:rPr>
                  </w:pPr>
                  <w:r w:rsidRPr="00CA6CDA">
                    <w:rPr>
                      <w:rFonts w:cs="Frutiger 45 Light"/>
                      <w:color w:val="000000"/>
                      <w:sz w:val="16"/>
                      <w:szCs w:val="16"/>
                      <w:highlight w:val="yellow"/>
                      <w:lang w:val="en-US" w:eastAsia="de-CH"/>
                    </w:rPr>
                    <w:t>CODQUAL</w:t>
                  </w:r>
                </w:p>
              </w:tc>
              <w:tc>
                <w:tcPr>
                  <w:tcW w:w="1007" w:type="pct"/>
                  <w:tcBorders>
                    <w:top w:val="nil"/>
                    <w:left w:val="nil"/>
                    <w:bottom w:val="single" w:sz="4" w:space="0" w:color="auto"/>
                    <w:right w:val="single" w:sz="4" w:space="0" w:color="auto"/>
                  </w:tcBorders>
                  <w:shd w:val="clear" w:color="auto" w:fill="auto"/>
                  <w:noWrap/>
                  <w:vAlign w:val="bottom"/>
                </w:tcPr>
                <w:p w14:paraId="30076E2C" w14:textId="5F84BCB6" w:rsidR="003426D6" w:rsidRPr="00CA6CDA" w:rsidRDefault="003426D6" w:rsidP="00DF21F4">
                  <w:pPr>
                    <w:jc w:val="center"/>
                    <w:rPr>
                      <w:ins w:id="82" w:author="Klauenboesch Beat, PM84" w:date="2017-01-18T11:06:00Z"/>
                      <w:rFonts w:cs="Frutiger 45 Light"/>
                      <w:color w:val="000000"/>
                      <w:sz w:val="16"/>
                      <w:szCs w:val="16"/>
                      <w:highlight w:val="yellow"/>
                      <w:lang w:val="en-US" w:eastAsia="de-CH"/>
                    </w:rPr>
                  </w:pPr>
                  <w:r w:rsidRPr="00CA6CDA">
                    <w:rPr>
                      <w:rFonts w:cs="Frutiger 45 Light"/>
                      <w:color w:val="000000"/>
                      <w:sz w:val="16"/>
                      <w:szCs w:val="16"/>
                      <w:highlight w:val="yellow"/>
                      <w:lang w:val="en-US" w:eastAsia="de-CH"/>
                    </w:rPr>
                    <w:t>67</w:t>
                  </w:r>
                  <w:ins w:id="83" w:author="Klauenboesch Beat, PM84" w:date="2017-01-18T11:06:00Z">
                    <w:r w:rsidR="00EF02BC" w:rsidRPr="00CA6CDA">
                      <w:rPr>
                        <w:rFonts w:cs="Frutiger 45 Light"/>
                        <w:color w:val="000000"/>
                        <w:sz w:val="16"/>
                        <w:szCs w:val="16"/>
                        <w:highlight w:val="yellow"/>
                        <w:lang w:val="en-US" w:eastAsia="de-CH"/>
                      </w:rPr>
                      <w:t xml:space="preserve"> (from PAR) or</w:t>
                    </w:r>
                  </w:ins>
                </w:p>
                <w:p w14:paraId="309F74FA" w14:textId="7FC8DDA4" w:rsidR="00EF02BC" w:rsidRPr="00CA6CDA" w:rsidRDefault="00EF02BC" w:rsidP="00DF21F4">
                  <w:pPr>
                    <w:jc w:val="center"/>
                    <w:rPr>
                      <w:rFonts w:cs="Frutiger 45 Light"/>
                      <w:color w:val="000000"/>
                      <w:sz w:val="16"/>
                      <w:szCs w:val="16"/>
                      <w:highlight w:val="yellow"/>
                      <w:lang w:val="en-US" w:eastAsia="de-CH"/>
                    </w:rPr>
                  </w:pPr>
                  <w:ins w:id="84" w:author="Klauenboesch Beat, PM84" w:date="2017-01-18T11:06:00Z">
                    <w:r w:rsidRPr="00CA6CDA">
                      <w:rPr>
                        <w:rFonts w:cs="Frutiger 45 Light"/>
                        <w:color w:val="000000"/>
                        <w:sz w:val="16"/>
                        <w:szCs w:val="16"/>
                        <w:highlight w:val="yellow"/>
                        <w:lang w:val="en-US" w:eastAsia="de-CH"/>
                      </w:rPr>
                      <w:t>61 (</w:t>
                    </w:r>
                  </w:ins>
                  <w:ins w:id="85" w:author="Klauenboesch Beat, PM84" w:date="2017-01-18T11:07:00Z">
                    <w:r w:rsidRPr="00CA6CDA">
                      <w:rPr>
                        <w:rFonts w:cs="Frutiger 45 Light"/>
                        <w:color w:val="000000"/>
                        <w:sz w:val="16"/>
                        <w:szCs w:val="16"/>
                        <w:highlight w:val="yellow"/>
                        <w:lang w:val="en-US" w:eastAsia="de-CH"/>
                      </w:rPr>
                      <w:t>from other PZ</w:t>
                    </w:r>
                  </w:ins>
                  <w:ins w:id="86" w:author="Klauenboesch Beat, PM84" w:date="2017-01-18T11:06:00Z">
                    <w:r w:rsidRPr="00CA6CDA">
                      <w:rPr>
                        <w:rFonts w:cs="Frutiger 45 Light"/>
                        <w:color w:val="000000"/>
                        <w:sz w:val="16"/>
                        <w:szCs w:val="16"/>
                        <w:highlight w:val="yellow"/>
                        <w:lang w:val="en-US" w:eastAsia="de-CH"/>
                      </w:rPr>
                      <w:t>)</w:t>
                    </w:r>
                  </w:ins>
                </w:p>
              </w:tc>
              <w:tc>
                <w:tcPr>
                  <w:tcW w:w="915" w:type="pct"/>
                  <w:tcBorders>
                    <w:top w:val="nil"/>
                    <w:left w:val="nil"/>
                    <w:bottom w:val="single" w:sz="4" w:space="0" w:color="auto"/>
                    <w:right w:val="single" w:sz="4" w:space="0" w:color="auto"/>
                  </w:tcBorders>
                  <w:shd w:val="clear" w:color="auto" w:fill="auto"/>
                  <w:noWrap/>
                  <w:vAlign w:val="bottom"/>
                </w:tcPr>
                <w:p w14:paraId="70575689" w14:textId="345DFEA9" w:rsidR="003426D6" w:rsidRPr="00CA6CDA" w:rsidRDefault="003426D6" w:rsidP="00DF21F4">
                  <w:pPr>
                    <w:jc w:val="center"/>
                    <w:rPr>
                      <w:rFonts w:cs="Frutiger 45 Light"/>
                      <w:color w:val="000000"/>
                      <w:sz w:val="16"/>
                      <w:szCs w:val="16"/>
                      <w:highlight w:val="yellow"/>
                      <w:lang w:val="en-US" w:eastAsia="de-CH"/>
                    </w:rPr>
                  </w:pPr>
                  <w:r w:rsidRPr="00CA6CDA">
                    <w:rPr>
                      <w:rFonts w:cs="Frutiger 45 Light"/>
                      <w:color w:val="000000"/>
                      <w:sz w:val="16"/>
                      <w:szCs w:val="16"/>
                      <w:highlight w:val="yellow"/>
                      <w:lang w:val="en-US" w:eastAsia="de-CH"/>
                    </w:rPr>
                    <w:t>X</w:t>
                  </w:r>
                </w:p>
              </w:tc>
              <w:tc>
                <w:tcPr>
                  <w:tcW w:w="994" w:type="pct"/>
                  <w:tcBorders>
                    <w:top w:val="nil"/>
                    <w:left w:val="nil"/>
                    <w:bottom w:val="single" w:sz="4" w:space="0" w:color="auto"/>
                    <w:right w:val="single" w:sz="4" w:space="0" w:color="auto"/>
                  </w:tcBorders>
                  <w:shd w:val="clear" w:color="auto" w:fill="auto"/>
                  <w:noWrap/>
                  <w:vAlign w:val="bottom"/>
                </w:tcPr>
                <w:p w14:paraId="619FBD0E" w14:textId="77777777" w:rsidR="003426D6" w:rsidRPr="00CA6CDA" w:rsidRDefault="003426D6" w:rsidP="00DF21F4">
                  <w:pPr>
                    <w:jc w:val="center"/>
                    <w:rPr>
                      <w:rFonts w:cs="Frutiger 45 Light"/>
                      <w:color w:val="000000"/>
                      <w:sz w:val="16"/>
                      <w:szCs w:val="16"/>
                      <w:highlight w:val="yellow"/>
                      <w:lang w:val="en-US" w:eastAsia="de-CH"/>
                    </w:rPr>
                  </w:pPr>
                </w:p>
              </w:tc>
            </w:tr>
          </w:tbl>
          <w:p w14:paraId="6E4159C5" w14:textId="281A498E" w:rsidR="008345F5" w:rsidRPr="00154B90" w:rsidRDefault="008345F5" w:rsidP="00785906">
            <w:pPr>
              <w:rPr>
                <w:lang w:val="en-US"/>
              </w:rPr>
            </w:pPr>
          </w:p>
          <w:p w14:paraId="7E6D3FC2" w14:textId="030AA9ED" w:rsidR="008345F5" w:rsidRPr="00627CE0" w:rsidRDefault="00627CE0" w:rsidP="008200D9">
            <w:pPr>
              <w:rPr>
                <w:lang w:val="en-US"/>
              </w:rPr>
            </w:pPr>
            <w:r w:rsidRPr="00627CE0">
              <w:rPr>
                <w:lang w:val="en-US"/>
              </w:rPr>
              <w:t xml:space="preserve">All non-filtered data are </w:t>
            </w:r>
            <w:r w:rsidR="008200D9">
              <w:rPr>
                <w:lang w:val="en-US"/>
              </w:rPr>
              <w:t>for capturing (</w:t>
            </w:r>
            <w:r w:rsidRPr="00627CE0">
              <w:rPr>
                <w:lang w:val="en-US"/>
              </w:rPr>
              <w:t xml:space="preserve">full address </w:t>
            </w:r>
            <w:r w:rsidR="008200D9">
              <w:rPr>
                <w:lang w:val="en-US"/>
              </w:rPr>
              <w:t>data entry)</w:t>
            </w:r>
            <w:r w:rsidRPr="00627CE0">
              <w:rPr>
                <w:lang w:val="en-US"/>
              </w:rPr>
              <w:t>.</w:t>
            </w:r>
          </w:p>
        </w:tc>
      </w:tr>
      <w:tr w:rsidR="004C10C7" w:rsidRPr="00FE7A68" w14:paraId="45417517" w14:textId="77777777" w:rsidTr="002D5B91">
        <w:tc>
          <w:tcPr>
            <w:tcW w:w="1082" w:type="pct"/>
            <w:tcBorders>
              <w:top w:val="single" w:sz="4" w:space="0" w:color="C0C0C0"/>
              <w:left w:val="single" w:sz="4" w:space="0" w:color="C0C0C0"/>
              <w:bottom w:val="single" w:sz="4" w:space="0" w:color="C0C0C0"/>
              <w:right w:val="single" w:sz="4" w:space="0" w:color="C0C0C0"/>
            </w:tcBorders>
            <w:hideMark/>
          </w:tcPr>
          <w:p w14:paraId="24060A4D" w14:textId="6DA451A4" w:rsidR="004C10C7" w:rsidRPr="003B790D" w:rsidRDefault="001B37DE" w:rsidP="00DF21F4">
            <w:ins w:id="87" w:author="Klauenboesch Beat, PM84" w:date="2017-06-09T15:06:00Z">
              <w:r>
                <w:lastRenderedPageBreak/>
                <w:t>Al</w:t>
              </w:r>
            </w:ins>
            <w:del w:id="88" w:author="Klauenboesch Beat, PM84" w:date="2017-06-09T15:06:00Z">
              <w:r w:rsidR="00990D45" w:rsidDel="001B37DE">
                <w:delText>l</w:delText>
              </w:r>
            </w:del>
            <w:r w:rsidR="00990D45">
              <w:t>ternative</w:t>
            </w:r>
          </w:p>
        </w:tc>
        <w:tc>
          <w:tcPr>
            <w:tcW w:w="3918" w:type="pct"/>
            <w:gridSpan w:val="4"/>
            <w:tcBorders>
              <w:top w:val="single" w:sz="4" w:space="0" w:color="C0C0C0"/>
              <w:left w:val="single" w:sz="4" w:space="0" w:color="C0C0C0"/>
              <w:bottom w:val="single" w:sz="4" w:space="0" w:color="C0C0C0"/>
              <w:right w:val="single" w:sz="4" w:space="0" w:color="C0C0C0"/>
            </w:tcBorders>
            <w:hideMark/>
          </w:tcPr>
          <w:p w14:paraId="7C7780D9" w14:textId="76724FC7" w:rsidR="001B37DE" w:rsidRPr="001B37DE" w:rsidRDefault="001B37DE" w:rsidP="001B37DE">
            <w:pPr>
              <w:rPr>
                <w:ins w:id="89" w:author="Klauenboesch Beat, PM84" w:date="2017-06-09T15:06:00Z"/>
                <w:color w:val="FF0000"/>
                <w:lang w:val="en-US"/>
              </w:rPr>
            </w:pPr>
            <w:ins w:id="90" w:author="Klauenboesch Beat, PM84" w:date="2017-06-09T15:06:00Z">
              <w:r w:rsidRPr="001B37DE">
                <w:rPr>
                  <w:color w:val="FF0000"/>
                  <w:lang w:val="en-US"/>
                </w:rPr>
                <w:t>If DISCO receive from PDS data with</w:t>
              </w:r>
              <w:r>
                <w:rPr>
                  <w:color w:val="FF0000"/>
                  <w:lang w:val="en-US"/>
                </w:rPr>
                <w:t xml:space="preserve"> PRZL=203 (GAS) an</w:t>
              </w:r>
            </w:ins>
            <w:ins w:id="91" w:author="Klauenboesch Beat, PM84" w:date="2017-06-09T15:09:00Z">
              <w:r>
                <w:rPr>
                  <w:color w:val="FF0000"/>
                  <w:lang w:val="en-US"/>
                </w:rPr>
                <w:t xml:space="preserve">d </w:t>
              </w:r>
            </w:ins>
            <w:ins w:id="92" w:author="Klauenboesch Beat, PM84" w:date="2017-06-09T15:06:00Z">
              <w:r w:rsidRPr="001B37DE">
                <w:rPr>
                  <w:color w:val="FF0000"/>
                  <w:lang w:val="en-US"/>
                </w:rPr>
                <w:t>full address from PAR</w:t>
              </w:r>
            </w:ins>
            <w:ins w:id="93" w:author="Klauenboesch Beat, PM84" w:date="2017-06-09T15:09:00Z">
              <w:r>
                <w:rPr>
                  <w:color w:val="FF0000"/>
                  <w:lang w:val="en-US"/>
                </w:rPr>
                <w:t xml:space="preserve"> </w:t>
              </w:r>
            </w:ins>
            <w:ins w:id="94" w:author="Klauenboesch Beat, PM84" w:date="2017-06-09T15:10:00Z">
              <w:r>
                <w:rPr>
                  <w:color w:val="FF0000"/>
                  <w:lang w:val="en-US"/>
                </w:rPr>
                <w:t>(</w:t>
              </w:r>
            </w:ins>
            <w:ins w:id="95" w:author="Klauenboesch Beat, PM84" w:date="2017-06-09T15:09:00Z">
              <w:r>
                <w:rPr>
                  <w:color w:val="FF0000"/>
                  <w:lang w:val="en-US"/>
                </w:rPr>
                <w:t>CODQUAL=61 or 67</w:t>
              </w:r>
            </w:ins>
            <w:ins w:id="96" w:author="Klauenboesch Beat, PM84" w:date="2017-06-09T15:06:00Z">
              <w:r w:rsidRPr="001B37DE">
                <w:rPr>
                  <w:color w:val="FF0000"/>
                  <w:lang w:val="en-US"/>
                </w:rPr>
                <w:t>) send this datas to VAM and record submit to BUC-5 (DMC coding) --&gt; additional new step</w:t>
              </w:r>
            </w:ins>
          </w:p>
          <w:p w14:paraId="0F9703FD" w14:textId="0351E7A8" w:rsidR="001B37DE" w:rsidRPr="001B37DE" w:rsidRDefault="001B37DE" w:rsidP="001B37DE">
            <w:pPr>
              <w:rPr>
                <w:ins w:id="97" w:author="Klauenboesch Beat, PM84" w:date="2017-06-09T15:06:00Z"/>
                <w:color w:val="FF0000"/>
                <w:lang w:val="en-US"/>
              </w:rPr>
            </w:pPr>
            <w:ins w:id="98" w:author="Klauenboesch Beat, PM84" w:date="2017-06-09T15:06:00Z">
              <w:r w:rsidRPr="001B37DE">
                <w:rPr>
                  <w:color w:val="FF0000"/>
                  <w:lang w:val="en-US"/>
                </w:rPr>
                <w:t>If DISCO receive from PDS data with PRZ</w:t>
              </w:r>
              <w:r>
                <w:rPr>
                  <w:color w:val="FF0000"/>
                  <w:lang w:val="en-US"/>
                </w:rPr>
                <w:t xml:space="preserve">L=203 (GAS) without </w:t>
              </w:r>
              <w:r w:rsidRPr="001B37DE">
                <w:rPr>
                  <w:color w:val="FF0000"/>
                  <w:lang w:val="en-US"/>
                </w:rPr>
                <w:t>full address from PAR</w:t>
              </w:r>
            </w:ins>
            <w:ins w:id="99" w:author="Klauenboesch Beat, PM84" w:date="2017-06-09T15:10:00Z">
              <w:r>
                <w:rPr>
                  <w:color w:val="FF0000"/>
                  <w:lang w:val="en-US"/>
                </w:rPr>
                <w:t xml:space="preserve"> (CODQUAL=61 or 67</w:t>
              </w:r>
            </w:ins>
            <w:ins w:id="100" w:author="Klauenboesch Beat, PM84" w:date="2017-06-09T15:06:00Z">
              <w:r w:rsidRPr="001B37DE">
                <w:rPr>
                  <w:color w:val="FF0000"/>
                  <w:lang w:val="en-US"/>
                </w:rPr>
                <w:t>) submit record to BUC-5 (DMC coding) --&gt; actual step</w:t>
              </w:r>
            </w:ins>
          </w:p>
          <w:p w14:paraId="16C601D8" w14:textId="1BE22130" w:rsidR="004C10C7" w:rsidRPr="00933CFA" w:rsidRDefault="00627CE0" w:rsidP="00DF21F4">
            <w:pPr>
              <w:rPr>
                <w:lang w:val="en-US"/>
              </w:rPr>
            </w:pPr>
            <w:del w:id="101" w:author="Klauenboesch Beat, PM84" w:date="2017-06-09T15:06:00Z">
              <w:r w:rsidRPr="00933CFA" w:rsidDel="001B37DE">
                <w:rPr>
                  <w:lang w:val="en-US"/>
                </w:rPr>
                <w:delText>No</w:delText>
              </w:r>
            </w:del>
          </w:p>
        </w:tc>
      </w:tr>
      <w:tr w:rsidR="004C10C7" w:rsidRPr="003B790D" w14:paraId="27092708" w14:textId="77777777" w:rsidTr="002D5B91">
        <w:tc>
          <w:tcPr>
            <w:tcW w:w="1082" w:type="pct"/>
            <w:tcBorders>
              <w:top w:val="single" w:sz="4" w:space="0" w:color="C0C0C0"/>
              <w:left w:val="single" w:sz="4" w:space="0" w:color="C0C0C0"/>
              <w:bottom w:val="single" w:sz="4" w:space="0" w:color="C0C0C0"/>
              <w:right w:val="single" w:sz="4" w:space="0" w:color="C0C0C0"/>
            </w:tcBorders>
            <w:hideMark/>
          </w:tcPr>
          <w:p w14:paraId="7B35C0FA" w14:textId="09AD7E78" w:rsidR="004C10C7" w:rsidRPr="003B790D" w:rsidRDefault="00990D45" w:rsidP="00DF21F4">
            <w:r>
              <w:t>Exceptions</w:t>
            </w:r>
          </w:p>
        </w:tc>
        <w:tc>
          <w:tcPr>
            <w:tcW w:w="3918" w:type="pct"/>
            <w:gridSpan w:val="4"/>
            <w:tcBorders>
              <w:top w:val="single" w:sz="4" w:space="0" w:color="C0C0C0"/>
              <w:left w:val="single" w:sz="4" w:space="0" w:color="C0C0C0"/>
              <w:bottom w:val="single" w:sz="4" w:space="0" w:color="C0C0C0"/>
              <w:right w:val="single" w:sz="4" w:space="0" w:color="C0C0C0"/>
            </w:tcBorders>
            <w:hideMark/>
          </w:tcPr>
          <w:p w14:paraId="58393DEA" w14:textId="5E7D7966" w:rsidR="004C10C7" w:rsidRPr="003B790D" w:rsidRDefault="00627CE0" w:rsidP="00DF21F4">
            <w:r>
              <w:t>No</w:t>
            </w:r>
          </w:p>
        </w:tc>
      </w:tr>
      <w:tr w:rsidR="004C10C7" w:rsidRPr="00FE7A68" w14:paraId="06313054" w14:textId="77777777" w:rsidTr="002D5B91">
        <w:tc>
          <w:tcPr>
            <w:tcW w:w="1082" w:type="pct"/>
          </w:tcPr>
          <w:p w14:paraId="252B1C66" w14:textId="2A1D8B92" w:rsidR="004C10C7" w:rsidRPr="003B790D" w:rsidRDefault="00990D45" w:rsidP="00DF21F4">
            <w:r>
              <w:t>Postcondition</w:t>
            </w:r>
            <w:r w:rsidR="004C10C7" w:rsidRPr="003B790D">
              <w:t xml:space="preserve"> (</w:t>
            </w:r>
            <w:r>
              <w:t>Result</w:t>
            </w:r>
            <w:r w:rsidR="004C10C7" w:rsidRPr="003B790D">
              <w:t>)</w:t>
            </w:r>
          </w:p>
        </w:tc>
        <w:tc>
          <w:tcPr>
            <w:tcW w:w="3918" w:type="pct"/>
            <w:gridSpan w:val="4"/>
          </w:tcPr>
          <w:p w14:paraId="5F7D694F" w14:textId="504112A8" w:rsidR="00627CE0" w:rsidRPr="001D750A" w:rsidRDefault="00627CE0" w:rsidP="00627CE0">
            <w:pPr>
              <w:rPr>
                <w:lang w:val="en-US"/>
              </w:rPr>
            </w:pPr>
            <w:r w:rsidRPr="00627CE0">
              <w:rPr>
                <w:lang w:val="en-US"/>
              </w:rPr>
              <w:t>The data are available for further processing and contain the relevant characteristics for the next steps.</w:t>
            </w:r>
            <w:r w:rsidR="006A75E5">
              <w:rPr>
                <w:lang w:val="en-US"/>
              </w:rPr>
              <w:t xml:space="preserve"> The data are stored and available for next process steps</w:t>
            </w:r>
            <w:r w:rsidR="00251B77">
              <w:rPr>
                <w:lang w:val="en-US"/>
              </w:rPr>
              <w:t xml:space="preserve"> BUC-3 or BUC-5</w:t>
            </w:r>
            <w:r w:rsidR="006A75E5">
              <w:rPr>
                <w:lang w:val="en-US"/>
              </w:rPr>
              <w:t>.</w:t>
            </w:r>
            <w:r w:rsidR="001D750A">
              <w:rPr>
                <w:lang w:val="en-US"/>
              </w:rPr>
              <w:t xml:space="preserve"> Datas with “</w:t>
            </w:r>
            <w:r w:rsidR="001D750A" w:rsidRPr="001D750A">
              <w:rPr>
                <w:lang w:val="en-US"/>
              </w:rPr>
              <w:t>No further processing</w:t>
            </w:r>
            <w:proofErr w:type="gramStart"/>
            <w:r w:rsidR="001D750A" w:rsidRPr="001D750A">
              <w:rPr>
                <w:lang w:val="en-US"/>
              </w:rPr>
              <w:t>“</w:t>
            </w:r>
            <w:r w:rsidR="001D750A">
              <w:rPr>
                <w:lang w:val="en-US"/>
              </w:rPr>
              <w:t xml:space="preserve"> will</w:t>
            </w:r>
            <w:proofErr w:type="gramEnd"/>
            <w:r w:rsidR="001D750A">
              <w:rPr>
                <w:lang w:val="en-US"/>
              </w:rPr>
              <w:t xml:space="preserve"> recorded statistically and process is ended.</w:t>
            </w:r>
          </w:p>
          <w:p w14:paraId="05075AC0" w14:textId="57594309" w:rsidR="006C6706" w:rsidRPr="00627CE0" w:rsidRDefault="00627CE0" w:rsidP="00A72D09">
            <w:pPr>
              <w:rPr>
                <w:lang w:val="en-US"/>
              </w:rPr>
            </w:pPr>
            <w:r w:rsidRPr="001D750A">
              <w:rPr>
                <w:lang w:val="en-US"/>
              </w:rPr>
              <w:t xml:space="preserve">Each processing step is statistically </w:t>
            </w:r>
            <w:proofErr w:type="gramStart"/>
            <w:r w:rsidRPr="001D750A">
              <w:rPr>
                <w:lang w:val="en-US"/>
              </w:rPr>
              <w:t>recorded,</w:t>
            </w:r>
            <w:proofErr w:type="gramEnd"/>
            <w:r w:rsidRPr="001D750A">
              <w:rPr>
                <w:lang w:val="en-US"/>
              </w:rPr>
              <w:t xml:space="preserve"> it </w:t>
            </w:r>
            <w:r w:rsidR="00A72D09" w:rsidRPr="001D750A">
              <w:rPr>
                <w:lang w:val="en-US"/>
              </w:rPr>
              <w:t>should be</w:t>
            </w:r>
            <w:r w:rsidRPr="001D750A">
              <w:rPr>
                <w:lang w:val="en-US"/>
              </w:rPr>
              <w:t xml:space="preserve"> also apparent which filter has</w:t>
            </w:r>
            <w:r w:rsidRPr="00627CE0">
              <w:rPr>
                <w:lang w:val="en-US"/>
              </w:rPr>
              <w:t xml:space="preserve"> been applied.</w:t>
            </w:r>
          </w:p>
        </w:tc>
      </w:tr>
    </w:tbl>
    <w:p w14:paraId="2817AFF2" w14:textId="77777777" w:rsidR="00E96AA8" w:rsidRPr="00627CE0" w:rsidRDefault="00E96AA8" w:rsidP="00E96AA8">
      <w:pPr>
        <w:rPr>
          <w:lang w:val="en-US"/>
        </w:rPr>
      </w:pPr>
    </w:p>
    <w:p w14:paraId="2FC58C4B" w14:textId="77777777" w:rsidR="00503997" w:rsidRPr="00627CE0" w:rsidRDefault="00503997">
      <w:pPr>
        <w:rPr>
          <w:lang w:val="en-US"/>
        </w:rPr>
      </w:pPr>
      <w:r w:rsidRPr="00627CE0">
        <w:rPr>
          <w:lang w:val="en-US"/>
        </w:rPr>
        <w:br w:type="page"/>
      </w:r>
    </w:p>
    <w:tbl>
      <w:tblPr>
        <w:tblW w:w="4891" w:type="pct"/>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2238"/>
        <w:gridCol w:w="2008"/>
        <w:gridCol w:w="2938"/>
        <w:gridCol w:w="1959"/>
        <w:gridCol w:w="996"/>
      </w:tblGrid>
      <w:tr w:rsidR="003F19BF" w:rsidRPr="003B790D" w14:paraId="1263695B" w14:textId="77777777" w:rsidTr="00372DC7">
        <w:tc>
          <w:tcPr>
            <w:tcW w:w="1104" w:type="pct"/>
            <w:tcBorders>
              <w:top w:val="single" w:sz="4" w:space="0" w:color="C0C0C0"/>
              <w:left w:val="single" w:sz="4" w:space="0" w:color="C0C0C0"/>
              <w:bottom w:val="single" w:sz="4" w:space="0" w:color="C0C0C0"/>
              <w:right w:val="single" w:sz="4" w:space="0" w:color="C0C0C0"/>
            </w:tcBorders>
            <w:shd w:val="clear" w:color="auto" w:fill="D9D9D9"/>
          </w:tcPr>
          <w:p w14:paraId="51F12459" w14:textId="77777777" w:rsidR="003F19BF" w:rsidRPr="003B790D" w:rsidRDefault="003F19BF" w:rsidP="00372DC7">
            <w:pPr>
              <w:rPr>
                <w:b/>
                <w:sz w:val="18"/>
                <w:szCs w:val="18"/>
              </w:rPr>
            </w:pPr>
            <w:r w:rsidRPr="003B790D">
              <w:rPr>
                <w:b/>
                <w:sz w:val="18"/>
                <w:szCs w:val="18"/>
              </w:rPr>
              <w:lastRenderedPageBreak/>
              <w:t>F</w:t>
            </w:r>
            <w:r>
              <w:rPr>
                <w:b/>
                <w:sz w:val="18"/>
                <w:szCs w:val="18"/>
              </w:rPr>
              <w:t>aFo-2-</w:t>
            </w:r>
            <w:r w:rsidR="004C10C7">
              <w:rPr>
                <w:b/>
                <w:sz w:val="18"/>
                <w:szCs w:val="18"/>
              </w:rPr>
              <w:t>3</w:t>
            </w:r>
          </w:p>
        </w:tc>
        <w:tc>
          <w:tcPr>
            <w:tcW w:w="3896" w:type="pct"/>
            <w:gridSpan w:val="4"/>
            <w:tcBorders>
              <w:top w:val="single" w:sz="4" w:space="0" w:color="C0C0C0"/>
              <w:left w:val="single" w:sz="4" w:space="0" w:color="C0C0C0"/>
              <w:bottom w:val="single" w:sz="4" w:space="0" w:color="C0C0C0"/>
              <w:right w:val="single" w:sz="4" w:space="0" w:color="C0C0C0"/>
            </w:tcBorders>
            <w:shd w:val="clear" w:color="auto" w:fill="D9D9D9"/>
          </w:tcPr>
          <w:p w14:paraId="2B0C4FF0" w14:textId="5C615746" w:rsidR="003F19BF" w:rsidRPr="003B790D" w:rsidRDefault="006A75E5" w:rsidP="00372DC7">
            <w:pPr>
              <w:rPr>
                <w:b/>
                <w:sz w:val="18"/>
                <w:szCs w:val="18"/>
              </w:rPr>
            </w:pPr>
            <w:r>
              <w:rPr>
                <w:b/>
                <w:sz w:val="18"/>
                <w:szCs w:val="18"/>
              </w:rPr>
              <w:t xml:space="preserve">Create </w:t>
            </w:r>
            <w:r w:rsidR="00627CE0">
              <w:rPr>
                <w:b/>
                <w:sz w:val="18"/>
                <w:szCs w:val="18"/>
              </w:rPr>
              <w:t>statistics</w:t>
            </w:r>
          </w:p>
        </w:tc>
      </w:tr>
      <w:tr w:rsidR="003F19BF" w:rsidRPr="003B790D" w14:paraId="55987171" w14:textId="77777777" w:rsidTr="00372DC7">
        <w:tc>
          <w:tcPr>
            <w:tcW w:w="1104" w:type="pct"/>
            <w:vMerge w:val="restart"/>
            <w:tcBorders>
              <w:top w:val="single" w:sz="4" w:space="0" w:color="C0C0C0"/>
              <w:left w:val="single" w:sz="4" w:space="0" w:color="C0C0C0"/>
              <w:right w:val="single" w:sz="4" w:space="0" w:color="C0C0C0"/>
            </w:tcBorders>
            <w:shd w:val="clear" w:color="auto" w:fill="F2F2F2"/>
          </w:tcPr>
          <w:p w14:paraId="0ACD8042" w14:textId="58084D7A" w:rsidR="003F19BF" w:rsidRPr="003B790D" w:rsidRDefault="00990D45" w:rsidP="00372DC7">
            <w:pPr>
              <w:rPr>
                <w:b/>
                <w:sz w:val="18"/>
                <w:szCs w:val="18"/>
              </w:rPr>
            </w:pPr>
            <w:r>
              <w:rPr>
                <w:b/>
                <w:sz w:val="16"/>
                <w:szCs w:val="16"/>
              </w:rPr>
              <w:t>Categorization</w:t>
            </w:r>
            <w:r w:rsidR="003F19BF" w:rsidRPr="003B790D" w:rsidDel="00AF399A">
              <w:rPr>
                <w:b/>
                <w:sz w:val="18"/>
                <w:szCs w:val="18"/>
              </w:rPr>
              <w:t xml:space="preserve"> </w:t>
            </w: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08BE204C" w14:textId="2462E683" w:rsidR="003F19BF" w:rsidRPr="003B790D" w:rsidRDefault="00990D45" w:rsidP="00372DC7">
            <w:pPr>
              <w:tabs>
                <w:tab w:val="left" w:pos="3152"/>
              </w:tabs>
              <w:rPr>
                <w:sz w:val="18"/>
                <w:szCs w:val="18"/>
              </w:rPr>
            </w:pPr>
            <w:r>
              <w:rPr>
                <w:b/>
                <w:sz w:val="16"/>
                <w:szCs w:val="16"/>
              </w:rPr>
              <w:t>Person in charge</w:t>
            </w:r>
            <w:r w:rsidR="003F19BF" w:rsidRPr="003B790D" w:rsidDel="00017BF7">
              <w:rPr>
                <w:sz w:val="18"/>
                <w:szCs w:val="18"/>
              </w:rPr>
              <w:t xml:space="preserve"> </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00E9BF8E" w14:textId="77777777" w:rsidR="003F19BF" w:rsidRPr="003B790D" w:rsidRDefault="003F19BF" w:rsidP="00372DC7">
            <w:r>
              <w:t>STK-</w:t>
            </w:r>
            <w:r w:rsidR="00737083">
              <w:t>2</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22666A0D" w14:textId="77777777" w:rsidR="003F19BF" w:rsidRPr="003B790D" w:rsidRDefault="003F19BF" w:rsidP="00372DC7">
            <w:r w:rsidRPr="003B790D">
              <w:rPr>
                <w:b/>
                <w:sz w:val="16"/>
                <w:szCs w:val="16"/>
              </w:rPr>
              <w:t>Version</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4DFF48CB" w14:textId="77777777" w:rsidR="003F19BF" w:rsidRPr="003B790D" w:rsidRDefault="003F19BF" w:rsidP="00372DC7">
            <w:r w:rsidRPr="003B790D">
              <w:t>1</w:t>
            </w:r>
          </w:p>
        </w:tc>
      </w:tr>
      <w:tr w:rsidR="003F19BF" w:rsidRPr="003B790D" w14:paraId="1B1A393C" w14:textId="77777777" w:rsidTr="00372DC7">
        <w:tc>
          <w:tcPr>
            <w:tcW w:w="1104" w:type="pct"/>
            <w:vMerge/>
            <w:tcBorders>
              <w:left w:val="single" w:sz="4" w:space="0" w:color="C0C0C0"/>
              <w:right w:val="single" w:sz="4" w:space="0" w:color="C0C0C0"/>
            </w:tcBorders>
            <w:shd w:val="clear" w:color="auto" w:fill="F2F2F2"/>
          </w:tcPr>
          <w:p w14:paraId="5444EE8A" w14:textId="77777777" w:rsidR="003F19BF" w:rsidRPr="003B790D" w:rsidRDefault="003F19BF" w:rsidP="00372DC7">
            <w:pPr>
              <w:rPr>
                <w:b/>
                <w:sz w:val="18"/>
                <w:szCs w:val="18"/>
              </w:rPr>
            </w:pP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738012F3" w14:textId="286516C4" w:rsidR="003F19BF" w:rsidRPr="003B790D" w:rsidRDefault="00990D45" w:rsidP="00372DC7">
            <w:pPr>
              <w:tabs>
                <w:tab w:val="left" w:pos="3152"/>
              </w:tabs>
              <w:rPr>
                <w:sz w:val="18"/>
                <w:szCs w:val="18"/>
              </w:rPr>
            </w:pPr>
            <w:r>
              <w:rPr>
                <w:b/>
                <w:sz w:val="16"/>
                <w:szCs w:val="16"/>
              </w:rPr>
              <w:t>Priority</w:t>
            </w:r>
            <w:r w:rsidR="003F19BF" w:rsidRPr="003B790D">
              <w:rPr>
                <w:b/>
                <w:sz w:val="16"/>
                <w:szCs w:val="16"/>
              </w:rPr>
              <w:t xml:space="preserve"> </w:t>
            </w:r>
            <w:r w:rsidR="003F19BF" w:rsidRPr="003B790D">
              <w:rPr>
                <w:sz w:val="12"/>
                <w:szCs w:val="12"/>
              </w:rPr>
              <w:t>(M / K)</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1363E6EC" w14:textId="77777777" w:rsidR="003F19BF" w:rsidRPr="003B790D" w:rsidRDefault="003F19BF" w:rsidP="00372DC7">
            <w:r w:rsidRPr="003B790D">
              <w:t>M</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7A9E9BE9" w14:textId="77777777" w:rsidR="003F19BF" w:rsidRPr="003B790D" w:rsidRDefault="003F19BF" w:rsidP="00372DC7">
            <w:r w:rsidRPr="003B790D">
              <w:rPr>
                <w:b/>
                <w:sz w:val="16"/>
                <w:szCs w:val="16"/>
              </w:rPr>
              <w:t xml:space="preserve">Status </w:t>
            </w:r>
            <w:r w:rsidRPr="003B790D">
              <w:rPr>
                <w:sz w:val="12"/>
                <w:szCs w:val="12"/>
              </w:rPr>
              <w:t>(OK / NOK)</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31D031FB" w14:textId="77777777" w:rsidR="003F19BF" w:rsidRPr="003B790D" w:rsidRDefault="003F19BF" w:rsidP="00372DC7">
            <w:r w:rsidRPr="003B790D">
              <w:t>OK</w:t>
            </w:r>
          </w:p>
        </w:tc>
      </w:tr>
      <w:tr w:rsidR="003F19BF" w:rsidRPr="003B790D" w14:paraId="472FB408" w14:textId="77777777" w:rsidTr="00372DC7">
        <w:tc>
          <w:tcPr>
            <w:tcW w:w="1104" w:type="pct"/>
            <w:tcBorders>
              <w:top w:val="single" w:sz="4" w:space="0" w:color="C0C0C0"/>
              <w:left w:val="single" w:sz="4" w:space="0" w:color="C0C0C0"/>
              <w:bottom w:val="single" w:sz="4" w:space="0" w:color="C0C0C0"/>
              <w:right w:val="single" w:sz="4" w:space="0" w:color="C0C0C0"/>
            </w:tcBorders>
            <w:hideMark/>
          </w:tcPr>
          <w:p w14:paraId="58127E79" w14:textId="160B5AB1" w:rsidR="003F19BF" w:rsidRPr="003B790D" w:rsidRDefault="00123BF1" w:rsidP="00372DC7">
            <w:r>
              <w:t>Use case diagram</w:t>
            </w:r>
          </w:p>
        </w:tc>
        <w:tc>
          <w:tcPr>
            <w:tcW w:w="3896" w:type="pct"/>
            <w:gridSpan w:val="4"/>
            <w:tcBorders>
              <w:top w:val="single" w:sz="4" w:space="0" w:color="C0C0C0"/>
              <w:left w:val="single" w:sz="4" w:space="0" w:color="C0C0C0"/>
              <w:bottom w:val="single" w:sz="4" w:space="0" w:color="C0C0C0"/>
              <w:right w:val="single" w:sz="4" w:space="0" w:color="C0C0C0"/>
            </w:tcBorders>
            <w:hideMark/>
          </w:tcPr>
          <w:p w14:paraId="588AD354" w14:textId="77777777" w:rsidR="003F19BF" w:rsidRDefault="003F19BF" w:rsidP="00372DC7"/>
          <w:p w14:paraId="60DA2284" w14:textId="176299AC" w:rsidR="003F19BF" w:rsidRDefault="006A75E5" w:rsidP="00372DC7">
            <w:r>
              <w:object w:dxaOrig="10020" w:dyaOrig="2929" w14:anchorId="442CF3A9">
                <v:shape id="_x0000_i1041" type="#_x0000_t75" style="width:393pt;height:114.75pt" o:ole="">
                  <v:imagedata r:id="rId48" o:title=""/>
                </v:shape>
                <o:OLEObject Type="Embed" ProgID="Visio.Drawing.11" ShapeID="_x0000_i1041" DrawAspect="Content" ObjectID="_1568465741" r:id="rId49"/>
              </w:object>
            </w:r>
          </w:p>
          <w:p w14:paraId="2B6B1C76" w14:textId="77777777" w:rsidR="003F19BF" w:rsidRPr="003B790D" w:rsidRDefault="003F19BF" w:rsidP="00372DC7"/>
        </w:tc>
      </w:tr>
      <w:tr w:rsidR="003F19BF" w:rsidRPr="00FE7A68" w14:paraId="4EC9594F" w14:textId="77777777" w:rsidTr="00372DC7">
        <w:tc>
          <w:tcPr>
            <w:tcW w:w="1104" w:type="pct"/>
          </w:tcPr>
          <w:p w14:paraId="0C1A7698" w14:textId="7D862696" w:rsidR="003F19BF" w:rsidRPr="003B790D" w:rsidRDefault="00990D45" w:rsidP="00372DC7">
            <w:r>
              <w:t>Short description</w:t>
            </w:r>
          </w:p>
        </w:tc>
        <w:tc>
          <w:tcPr>
            <w:tcW w:w="3896" w:type="pct"/>
            <w:gridSpan w:val="4"/>
          </w:tcPr>
          <w:p w14:paraId="6E4456F8" w14:textId="2E0D6E79" w:rsidR="003F19BF" w:rsidRPr="00627CE0" w:rsidRDefault="00627CE0" w:rsidP="00372DC7">
            <w:pPr>
              <w:rPr>
                <w:lang w:val="en-US"/>
              </w:rPr>
            </w:pPr>
            <w:r w:rsidRPr="00627CE0">
              <w:rPr>
                <w:lang w:val="en-US"/>
              </w:rPr>
              <w:t xml:space="preserve">Each data set and each processing step </w:t>
            </w:r>
            <w:proofErr w:type="gramStart"/>
            <w:r w:rsidRPr="00627CE0">
              <w:rPr>
                <w:lang w:val="en-US"/>
              </w:rPr>
              <w:t>is statistically recorded</w:t>
            </w:r>
            <w:proofErr w:type="gramEnd"/>
            <w:r w:rsidRPr="00627CE0">
              <w:rPr>
                <w:lang w:val="en-US"/>
              </w:rPr>
              <w:t>.</w:t>
            </w:r>
          </w:p>
        </w:tc>
      </w:tr>
      <w:tr w:rsidR="003F19BF" w:rsidRPr="003B790D" w14:paraId="1AE3666D" w14:textId="77777777" w:rsidTr="00372DC7">
        <w:tc>
          <w:tcPr>
            <w:tcW w:w="1104" w:type="pct"/>
          </w:tcPr>
          <w:p w14:paraId="1D741739" w14:textId="2784BCA5" w:rsidR="003F19BF" w:rsidRPr="003B790D" w:rsidRDefault="00990D45" w:rsidP="00372DC7">
            <w:r>
              <w:t>Actor</w:t>
            </w:r>
          </w:p>
        </w:tc>
        <w:tc>
          <w:tcPr>
            <w:tcW w:w="3896" w:type="pct"/>
            <w:gridSpan w:val="4"/>
          </w:tcPr>
          <w:p w14:paraId="09ABB24A" w14:textId="07542097" w:rsidR="003F19BF" w:rsidRPr="003B790D" w:rsidRDefault="0062546E" w:rsidP="00372DC7">
            <w:r>
              <w:t>DisCo</w:t>
            </w:r>
          </w:p>
        </w:tc>
      </w:tr>
      <w:tr w:rsidR="003F19BF" w:rsidRPr="003B790D" w14:paraId="61E81BAE" w14:textId="77777777" w:rsidTr="00372DC7">
        <w:tc>
          <w:tcPr>
            <w:tcW w:w="1104" w:type="pct"/>
          </w:tcPr>
          <w:p w14:paraId="20DD1727" w14:textId="4791FFE1" w:rsidR="003F19BF" w:rsidRPr="003B790D" w:rsidRDefault="00154B90" w:rsidP="00372DC7">
            <w:r>
              <w:t>Triggering event</w:t>
            </w:r>
          </w:p>
        </w:tc>
        <w:tc>
          <w:tcPr>
            <w:tcW w:w="3896" w:type="pct"/>
            <w:gridSpan w:val="4"/>
          </w:tcPr>
          <w:p w14:paraId="5CCDE572" w14:textId="331F7467" w:rsidR="003F19BF" w:rsidRPr="003B790D" w:rsidRDefault="003F19BF" w:rsidP="00627CE0">
            <w:r>
              <w:t>FaFo-2-</w:t>
            </w:r>
            <w:r w:rsidR="00853A72">
              <w:t>1</w:t>
            </w:r>
            <w:r w:rsidR="005F1A9B">
              <w:t xml:space="preserve"> </w:t>
            </w:r>
            <w:r w:rsidR="00627CE0">
              <w:t>or</w:t>
            </w:r>
            <w:r w:rsidR="005F1A9B">
              <w:t xml:space="preserve"> FaFo-2-2</w:t>
            </w:r>
          </w:p>
        </w:tc>
      </w:tr>
      <w:tr w:rsidR="003F19BF" w:rsidRPr="003B790D" w14:paraId="714C8880" w14:textId="77777777" w:rsidTr="00372DC7">
        <w:tc>
          <w:tcPr>
            <w:tcW w:w="1104" w:type="pct"/>
          </w:tcPr>
          <w:p w14:paraId="207AD72D" w14:textId="3FC5F634" w:rsidR="003F19BF" w:rsidRPr="003B790D" w:rsidRDefault="00990D45" w:rsidP="00372DC7">
            <w:r>
              <w:t>Precondition</w:t>
            </w:r>
          </w:p>
        </w:tc>
        <w:tc>
          <w:tcPr>
            <w:tcW w:w="3896" w:type="pct"/>
            <w:gridSpan w:val="4"/>
          </w:tcPr>
          <w:p w14:paraId="239DA195" w14:textId="1D5E0215" w:rsidR="003F19BF" w:rsidRPr="003B790D" w:rsidRDefault="006A75E5" w:rsidP="00627CE0">
            <w:r>
              <w:t xml:space="preserve">DisCo </w:t>
            </w:r>
            <w:r w:rsidR="00627CE0">
              <w:t>is available</w:t>
            </w:r>
          </w:p>
        </w:tc>
      </w:tr>
      <w:tr w:rsidR="003F19BF" w:rsidRPr="003B790D" w14:paraId="5E09A227" w14:textId="77777777" w:rsidTr="00372DC7">
        <w:tc>
          <w:tcPr>
            <w:tcW w:w="1104" w:type="pct"/>
          </w:tcPr>
          <w:p w14:paraId="201D7942" w14:textId="390DCE8F" w:rsidR="003F19BF" w:rsidRPr="003B790D" w:rsidRDefault="00123BF1" w:rsidP="00372DC7">
            <w:r>
              <w:t>Diagram</w:t>
            </w:r>
          </w:p>
          <w:p w14:paraId="25C19C0A" w14:textId="5E428E88" w:rsidR="003F19BF" w:rsidRPr="003B790D" w:rsidRDefault="003F19BF" w:rsidP="00372DC7">
            <w:r w:rsidRPr="003B790D">
              <w:t>(</w:t>
            </w:r>
            <w:r w:rsidR="00990D45">
              <w:t>Recommended</w:t>
            </w:r>
            <w:r w:rsidRPr="003B790D">
              <w:t>)</w:t>
            </w:r>
          </w:p>
        </w:tc>
        <w:tc>
          <w:tcPr>
            <w:tcW w:w="3896" w:type="pct"/>
            <w:gridSpan w:val="4"/>
          </w:tcPr>
          <w:p w14:paraId="0F8BF4EA" w14:textId="77777777" w:rsidR="003F19BF" w:rsidRDefault="003F19BF" w:rsidP="00372DC7"/>
          <w:p w14:paraId="073F8137" w14:textId="2C3E2DE6" w:rsidR="003F19BF" w:rsidRDefault="006A75E5" w:rsidP="00372DC7">
            <w:r>
              <w:object w:dxaOrig="7968" w:dyaOrig="7274" w14:anchorId="2D3341BA">
                <v:shape id="_x0000_i1042" type="#_x0000_t75" style="width:391.5pt;height:357.75pt" o:ole="">
                  <v:imagedata r:id="rId50" o:title=""/>
                </v:shape>
                <o:OLEObject Type="Embed" ProgID="Visio.Drawing.11" ShapeID="_x0000_i1042" DrawAspect="Content" ObjectID="_1568465742" r:id="rId51"/>
              </w:object>
            </w:r>
          </w:p>
          <w:p w14:paraId="2A4CC40B" w14:textId="77777777" w:rsidR="003F19BF" w:rsidRPr="00214A62" w:rsidRDefault="003F19BF" w:rsidP="00853A72"/>
        </w:tc>
      </w:tr>
      <w:tr w:rsidR="003F19BF" w:rsidRPr="00FE7A68" w14:paraId="3BF33390" w14:textId="77777777" w:rsidTr="00372DC7">
        <w:tc>
          <w:tcPr>
            <w:tcW w:w="1104" w:type="pct"/>
          </w:tcPr>
          <w:p w14:paraId="329E88F0" w14:textId="2D145421" w:rsidR="003F19BF" w:rsidRPr="003B790D" w:rsidRDefault="00990D45" w:rsidP="00372DC7">
            <w:r>
              <w:t>Standard process</w:t>
            </w:r>
          </w:p>
        </w:tc>
        <w:tc>
          <w:tcPr>
            <w:tcW w:w="3896" w:type="pct"/>
            <w:gridSpan w:val="4"/>
          </w:tcPr>
          <w:p w14:paraId="768AE47D" w14:textId="5F5CA27A" w:rsidR="009C6F65" w:rsidRPr="009C6F65" w:rsidRDefault="009C6F65" w:rsidP="009C6F65">
            <w:pPr>
              <w:rPr>
                <w:lang w:val="en-US"/>
              </w:rPr>
            </w:pPr>
            <w:r w:rsidRPr="009C6F65">
              <w:rPr>
                <w:lang w:val="en-US"/>
              </w:rPr>
              <w:t xml:space="preserve">Data reception and the status for further processing (filter or parameter) </w:t>
            </w:r>
            <w:proofErr w:type="gramStart"/>
            <w:r w:rsidRPr="009C6F65">
              <w:rPr>
                <w:lang w:val="en-US"/>
              </w:rPr>
              <w:t xml:space="preserve">is </w:t>
            </w:r>
            <w:r w:rsidR="00A72D09" w:rsidRPr="009C6F65">
              <w:rPr>
                <w:lang w:val="en-US"/>
              </w:rPr>
              <w:t>recorded</w:t>
            </w:r>
            <w:proofErr w:type="gramEnd"/>
            <w:r w:rsidR="00A72D09" w:rsidRPr="009C6F65">
              <w:rPr>
                <w:lang w:val="en-US"/>
              </w:rPr>
              <w:t xml:space="preserve"> </w:t>
            </w:r>
            <w:r w:rsidR="00A72D09">
              <w:rPr>
                <w:lang w:val="en-US"/>
              </w:rPr>
              <w:t>in statistics</w:t>
            </w:r>
            <w:r w:rsidRPr="009C6F65">
              <w:rPr>
                <w:lang w:val="en-US"/>
              </w:rPr>
              <w:t xml:space="preserve">. </w:t>
            </w:r>
            <w:r w:rsidR="00A72D09">
              <w:rPr>
                <w:lang w:val="en-US"/>
              </w:rPr>
              <w:t>The whole record</w:t>
            </w:r>
            <w:r w:rsidRPr="009C6F65">
              <w:rPr>
                <w:lang w:val="en-US"/>
              </w:rPr>
              <w:t xml:space="preserve">, all changes and the timestamps </w:t>
            </w:r>
            <w:r w:rsidR="00A72D09">
              <w:rPr>
                <w:lang w:val="en-US"/>
              </w:rPr>
              <w:t xml:space="preserve">of each </w:t>
            </w:r>
            <w:r w:rsidR="00A72D09" w:rsidRPr="009C6F65">
              <w:rPr>
                <w:lang w:val="en-US"/>
              </w:rPr>
              <w:t xml:space="preserve">each processing step </w:t>
            </w:r>
            <w:proofErr w:type="gramStart"/>
            <w:r w:rsidR="00A72D09">
              <w:rPr>
                <w:lang w:val="en-US"/>
              </w:rPr>
              <w:t>should be</w:t>
            </w:r>
            <w:r w:rsidRPr="009C6F65">
              <w:rPr>
                <w:lang w:val="en-US"/>
              </w:rPr>
              <w:t xml:space="preserve"> recorded</w:t>
            </w:r>
            <w:proofErr w:type="gramEnd"/>
            <w:r w:rsidRPr="009C6F65">
              <w:rPr>
                <w:lang w:val="en-US"/>
              </w:rPr>
              <w:t xml:space="preserve">. Each processing step results in a new entry </w:t>
            </w:r>
            <w:r w:rsidR="00A72D09">
              <w:rPr>
                <w:lang w:val="en-US"/>
              </w:rPr>
              <w:t xml:space="preserve">in the </w:t>
            </w:r>
            <w:r w:rsidRPr="009C6F65">
              <w:rPr>
                <w:lang w:val="en-US"/>
              </w:rPr>
              <w:t>statistics.</w:t>
            </w:r>
          </w:p>
          <w:p w14:paraId="496C7F21" w14:textId="53035F3E" w:rsidR="009C6F65" w:rsidRPr="009C6F65" w:rsidRDefault="005C71A3" w:rsidP="009C6F65">
            <w:pPr>
              <w:rPr>
                <w:lang w:val="en-US"/>
              </w:rPr>
            </w:pPr>
            <w:r>
              <w:rPr>
                <w:lang w:val="en-US"/>
              </w:rPr>
              <w:t>The statistics should show</w:t>
            </w:r>
            <w:r w:rsidR="009C6F65" w:rsidRPr="009C6F65">
              <w:rPr>
                <w:lang w:val="en-US"/>
              </w:rPr>
              <w:t xml:space="preserve"> which processing step the </w:t>
            </w:r>
            <w:r>
              <w:rPr>
                <w:lang w:val="en-US"/>
              </w:rPr>
              <w:t>consignment</w:t>
            </w:r>
            <w:r w:rsidR="009C6F65" w:rsidRPr="009C6F65">
              <w:rPr>
                <w:lang w:val="en-US"/>
              </w:rPr>
              <w:t xml:space="preserve"> is </w:t>
            </w:r>
            <w:r>
              <w:rPr>
                <w:lang w:val="en-US"/>
              </w:rPr>
              <w:t xml:space="preserve">in </w:t>
            </w:r>
            <w:r w:rsidR="009C6F65" w:rsidRPr="009C6F65">
              <w:rPr>
                <w:lang w:val="en-US"/>
              </w:rPr>
              <w:t>and how long the processing step took.</w:t>
            </w:r>
          </w:p>
          <w:p w14:paraId="5F96EC46" w14:textId="4EA8574C" w:rsidR="00833AFC" w:rsidRPr="009C6F65" w:rsidRDefault="00F341F5" w:rsidP="00F341F5">
            <w:pPr>
              <w:rPr>
                <w:lang w:val="en-US"/>
              </w:rPr>
            </w:pPr>
            <w:r>
              <w:rPr>
                <w:lang w:val="en-US"/>
              </w:rPr>
              <w:t xml:space="preserve">Identcode acts as </w:t>
            </w:r>
            <w:r w:rsidR="009C6F65" w:rsidRPr="009C6F65">
              <w:rPr>
                <w:lang w:val="en-US"/>
              </w:rPr>
              <w:t xml:space="preserve">the </w:t>
            </w:r>
            <w:r>
              <w:rPr>
                <w:lang w:val="en-US"/>
              </w:rPr>
              <w:t xml:space="preserve">master </w:t>
            </w:r>
            <w:r w:rsidR="009C6F65" w:rsidRPr="009C6F65">
              <w:rPr>
                <w:lang w:val="en-US"/>
              </w:rPr>
              <w:t>key</w:t>
            </w:r>
            <w:r>
              <w:rPr>
                <w:lang w:val="en-US"/>
              </w:rPr>
              <w:t>.</w:t>
            </w:r>
          </w:p>
        </w:tc>
      </w:tr>
      <w:tr w:rsidR="003F19BF" w:rsidRPr="003B790D" w14:paraId="14548B58" w14:textId="77777777" w:rsidTr="00372DC7">
        <w:tc>
          <w:tcPr>
            <w:tcW w:w="1104" w:type="pct"/>
            <w:tcBorders>
              <w:top w:val="single" w:sz="4" w:space="0" w:color="C0C0C0"/>
              <w:left w:val="single" w:sz="4" w:space="0" w:color="C0C0C0"/>
              <w:bottom w:val="single" w:sz="4" w:space="0" w:color="C0C0C0"/>
              <w:right w:val="single" w:sz="4" w:space="0" w:color="C0C0C0"/>
            </w:tcBorders>
            <w:hideMark/>
          </w:tcPr>
          <w:p w14:paraId="7C0DF7FF" w14:textId="6950211D" w:rsidR="003F19BF" w:rsidRPr="003B790D" w:rsidRDefault="00990D45" w:rsidP="00372DC7">
            <w:r>
              <w:t>Alternative</w:t>
            </w:r>
          </w:p>
        </w:tc>
        <w:tc>
          <w:tcPr>
            <w:tcW w:w="3896" w:type="pct"/>
            <w:gridSpan w:val="4"/>
            <w:tcBorders>
              <w:top w:val="single" w:sz="4" w:space="0" w:color="C0C0C0"/>
              <w:left w:val="single" w:sz="4" w:space="0" w:color="C0C0C0"/>
              <w:bottom w:val="single" w:sz="4" w:space="0" w:color="C0C0C0"/>
              <w:right w:val="single" w:sz="4" w:space="0" w:color="C0C0C0"/>
            </w:tcBorders>
            <w:hideMark/>
          </w:tcPr>
          <w:p w14:paraId="3EEFE5ED" w14:textId="68972EF2" w:rsidR="003F19BF" w:rsidRPr="003B790D" w:rsidRDefault="009C6F65" w:rsidP="00372DC7">
            <w:r>
              <w:t>No</w:t>
            </w:r>
          </w:p>
        </w:tc>
      </w:tr>
      <w:tr w:rsidR="003F19BF" w:rsidRPr="003B790D" w14:paraId="3D007C8E" w14:textId="77777777" w:rsidTr="00372DC7">
        <w:tc>
          <w:tcPr>
            <w:tcW w:w="1104" w:type="pct"/>
            <w:tcBorders>
              <w:top w:val="single" w:sz="4" w:space="0" w:color="C0C0C0"/>
              <w:left w:val="single" w:sz="4" w:space="0" w:color="C0C0C0"/>
              <w:bottom w:val="single" w:sz="4" w:space="0" w:color="C0C0C0"/>
              <w:right w:val="single" w:sz="4" w:space="0" w:color="C0C0C0"/>
            </w:tcBorders>
            <w:hideMark/>
          </w:tcPr>
          <w:p w14:paraId="0A726512" w14:textId="3627B14C" w:rsidR="003F19BF" w:rsidRPr="003B790D" w:rsidRDefault="00990D45" w:rsidP="00372DC7">
            <w:r>
              <w:t>Exceptions</w:t>
            </w:r>
          </w:p>
        </w:tc>
        <w:tc>
          <w:tcPr>
            <w:tcW w:w="3896" w:type="pct"/>
            <w:gridSpan w:val="4"/>
            <w:tcBorders>
              <w:top w:val="single" w:sz="4" w:space="0" w:color="C0C0C0"/>
              <w:left w:val="single" w:sz="4" w:space="0" w:color="C0C0C0"/>
              <w:bottom w:val="single" w:sz="4" w:space="0" w:color="C0C0C0"/>
              <w:right w:val="single" w:sz="4" w:space="0" w:color="C0C0C0"/>
            </w:tcBorders>
            <w:hideMark/>
          </w:tcPr>
          <w:p w14:paraId="619C1C8F" w14:textId="58C98D4E" w:rsidR="003F19BF" w:rsidRPr="003B790D" w:rsidRDefault="009C6F65" w:rsidP="00372DC7">
            <w:r>
              <w:t>No</w:t>
            </w:r>
          </w:p>
        </w:tc>
      </w:tr>
      <w:tr w:rsidR="003F19BF" w:rsidRPr="003B790D" w14:paraId="720B8AC8" w14:textId="77777777" w:rsidTr="00372DC7">
        <w:tc>
          <w:tcPr>
            <w:tcW w:w="1104" w:type="pct"/>
          </w:tcPr>
          <w:p w14:paraId="56B72EEC" w14:textId="32C0AF5A" w:rsidR="003F19BF" w:rsidRPr="003B790D" w:rsidRDefault="00990D45" w:rsidP="00372DC7">
            <w:r>
              <w:t>Postcondition</w:t>
            </w:r>
            <w:r w:rsidR="003F19BF" w:rsidRPr="003B790D">
              <w:t xml:space="preserve"> (</w:t>
            </w:r>
            <w:r>
              <w:t>Result</w:t>
            </w:r>
            <w:r w:rsidR="003F19BF" w:rsidRPr="003B790D">
              <w:t>)</w:t>
            </w:r>
          </w:p>
        </w:tc>
        <w:tc>
          <w:tcPr>
            <w:tcW w:w="3896" w:type="pct"/>
            <w:gridSpan w:val="4"/>
          </w:tcPr>
          <w:p w14:paraId="4B03F645" w14:textId="1B5DD98C" w:rsidR="003F19BF" w:rsidRPr="003B790D" w:rsidRDefault="009C6F65" w:rsidP="00372DC7">
            <w:r w:rsidRPr="009C6F65">
              <w:rPr>
                <w:lang w:val="de-DE"/>
              </w:rPr>
              <w:t>Statistics entries created.</w:t>
            </w:r>
          </w:p>
        </w:tc>
      </w:tr>
    </w:tbl>
    <w:p w14:paraId="3FD81311" w14:textId="77777777" w:rsidR="00C00033" w:rsidRDefault="00C00033">
      <w:pPr>
        <w:rPr>
          <w:rFonts w:eastAsiaTheme="majorEastAsia" w:cs="Arial"/>
          <w:bCs/>
          <w:szCs w:val="26"/>
          <w:lang w:val="de-DE"/>
        </w:rPr>
      </w:pPr>
      <w:r>
        <w:br w:type="page"/>
      </w:r>
    </w:p>
    <w:p w14:paraId="5F60491E" w14:textId="3C911074" w:rsidR="00C11CEC" w:rsidRPr="00F34CAE" w:rsidRDefault="00F34CAE" w:rsidP="00B47162">
      <w:pPr>
        <w:pStyle w:val="berschrift3"/>
      </w:pPr>
      <w:bookmarkStart w:id="102" w:name="_Toc494704435"/>
      <w:r>
        <w:lastRenderedPageBreak/>
        <w:t xml:space="preserve">BUC-3 </w:t>
      </w:r>
      <w:r w:rsidR="009C6F65">
        <w:t>Match and distribute data</w:t>
      </w:r>
      <w:bookmarkEnd w:id="102"/>
    </w:p>
    <w:tbl>
      <w:tblPr>
        <w:tblW w:w="4881" w:type="pct"/>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2774"/>
        <w:gridCol w:w="7344"/>
      </w:tblGrid>
      <w:tr w:rsidR="00C11CEC" w:rsidRPr="00E30397" w14:paraId="6E059222" w14:textId="77777777" w:rsidTr="00372DC7">
        <w:trPr>
          <w:trHeight w:val="201"/>
        </w:trPr>
        <w:tc>
          <w:tcPr>
            <w:tcW w:w="1371" w:type="pct"/>
            <w:shd w:val="clear" w:color="auto" w:fill="D9D9D9"/>
          </w:tcPr>
          <w:p w14:paraId="0BE1EADA" w14:textId="77777777" w:rsidR="00C11CEC" w:rsidRPr="00E30397" w:rsidRDefault="00C11CEC" w:rsidP="00372DC7">
            <w:pPr>
              <w:rPr>
                <w:b/>
                <w:sz w:val="18"/>
                <w:szCs w:val="18"/>
              </w:rPr>
            </w:pPr>
            <w:r w:rsidRPr="00E30397">
              <w:rPr>
                <w:b/>
                <w:sz w:val="18"/>
                <w:szCs w:val="18"/>
              </w:rPr>
              <w:t>BUC-</w:t>
            </w:r>
            <w:r>
              <w:rPr>
                <w:b/>
                <w:sz w:val="18"/>
                <w:szCs w:val="18"/>
              </w:rPr>
              <w:t>3</w:t>
            </w:r>
          </w:p>
        </w:tc>
        <w:tc>
          <w:tcPr>
            <w:tcW w:w="3629" w:type="pct"/>
            <w:shd w:val="clear" w:color="auto" w:fill="D9D9D9"/>
          </w:tcPr>
          <w:p w14:paraId="74FB76B2" w14:textId="6DD516E4" w:rsidR="00C11CEC" w:rsidRPr="00E30397" w:rsidRDefault="00FA25A7" w:rsidP="00372DC7">
            <w:pPr>
              <w:rPr>
                <w:b/>
                <w:sz w:val="18"/>
                <w:szCs w:val="18"/>
              </w:rPr>
            </w:pPr>
            <w:r>
              <w:rPr>
                <w:b/>
                <w:sz w:val="18"/>
                <w:szCs w:val="18"/>
              </w:rPr>
              <w:t>Description</w:t>
            </w:r>
            <w:r w:rsidR="00C11CEC" w:rsidRPr="00E30397">
              <w:rPr>
                <w:b/>
                <w:sz w:val="18"/>
                <w:szCs w:val="18"/>
              </w:rPr>
              <w:t xml:space="preserve"> </w:t>
            </w:r>
          </w:p>
        </w:tc>
      </w:tr>
      <w:tr w:rsidR="00C11CEC" w:rsidRPr="00FE7A68" w14:paraId="2F748CCA" w14:textId="77777777" w:rsidTr="00372DC7">
        <w:tc>
          <w:tcPr>
            <w:tcW w:w="1371" w:type="pct"/>
          </w:tcPr>
          <w:p w14:paraId="66C40BC6" w14:textId="2C4F5495" w:rsidR="00C11CEC" w:rsidRPr="00E30397" w:rsidRDefault="00990D45" w:rsidP="00372DC7">
            <w:r>
              <w:t>Short description</w:t>
            </w:r>
          </w:p>
        </w:tc>
        <w:tc>
          <w:tcPr>
            <w:tcW w:w="3629" w:type="pct"/>
          </w:tcPr>
          <w:p w14:paraId="730F9271" w14:textId="75B7849F" w:rsidR="000022C3" w:rsidRPr="00D32843" w:rsidRDefault="000022C3" w:rsidP="008F16BB">
            <w:pPr>
              <w:pStyle w:val="Listenabsatz"/>
              <w:numPr>
                <w:ilvl w:val="0"/>
                <w:numId w:val="16"/>
              </w:numPr>
              <w:rPr>
                <w:lang w:val="en-US"/>
              </w:rPr>
            </w:pPr>
            <w:r w:rsidRPr="000022C3">
              <w:rPr>
                <w:lang w:val="en-US"/>
              </w:rPr>
              <w:t xml:space="preserve">DataTransfer provides </w:t>
            </w:r>
            <w:r w:rsidR="005650BA" w:rsidRPr="000022C3">
              <w:rPr>
                <w:lang w:val="en-US"/>
              </w:rPr>
              <w:t xml:space="preserve">address </w:t>
            </w:r>
            <w:r w:rsidR="005650BA">
              <w:rPr>
                <w:lang w:val="en-US"/>
              </w:rPr>
              <w:t>information</w:t>
            </w:r>
            <w:r w:rsidR="005650BA" w:rsidRPr="000022C3">
              <w:rPr>
                <w:lang w:val="en-US"/>
              </w:rPr>
              <w:t xml:space="preserve"> </w:t>
            </w:r>
            <w:r w:rsidRPr="000022C3">
              <w:rPr>
                <w:lang w:val="en-US"/>
              </w:rPr>
              <w:t xml:space="preserve">to </w:t>
            </w:r>
            <w:proofErr w:type="gramStart"/>
            <w:r w:rsidR="005650BA">
              <w:rPr>
                <w:lang w:val="en-US"/>
              </w:rPr>
              <w:t>consignments</w:t>
            </w:r>
            <w:r w:rsidRPr="000022C3">
              <w:rPr>
                <w:lang w:val="en-US"/>
              </w:rPr>
              <w:t xml:space="preserve"> which arrive </w:t>
            </w:r>
            <w:r w:rsidR="005650BA">
              <w:rPr>
                <w:lang w:val="en-US"/>
              </w:rPr>
              <w:t>45 minutes</w:t>
            </w:r>
            <w:r w:rsidRPr="000022C3">
              <w:rPr>
                <w:lang w:val="en-US"/>
              </w:rPr>
              <w:t xml:space="preserve"> after </w:t>
            </w:r>
            <w:r w:rsidR="005650BA">
              <w:rPr>
                <w:lang w:val="en-US"/>
              </w:rPr>
              <w:t>address information</w:t>
            </w:r>
            <w:proofErr w:type="gramEnd"/>
            <w:r w:rsidR="005650BA">
              <w:rPr>
                <w:lang w:val="en-US"/>
              </w:rPr>
              <w:t xml:space="preserve"> are available at the</w:t>
            </w:r>
            <w:r w:rsidR="00D4270D">
              <w:rPr>
                <w:lang w:val="en-US"/>
              </w:rPr>
              <w:t xml:space="preserve"> parcel center</w:t>
            </w:r>
            <w:r w:rsidRPr="000022C3">
              <w:rPr>
                <w:lang w:val="en-US"/>
              </w:rPr>
              <w:t xml:space="preserve">. </w:t>
            </w:r>
            <w:r w:rsidR="00C35676">
              <w:rPr>
                <w:lang w:val="en-US"/>
              </w:rPr>
              <w:t>DPM</w:t>
            </w:r>
            <w:r w:rsidR="003803F2">
              <w:rPr>
                <w:lang w:val="en-US"/>
              </w:rPr>
              <w:t xml:space="preserve"> will hand </w:t>
            </w:r>
            <w:proofErr w:type="gramStart"/>
            <w:r w:rsidR="003803F2">
              <w:rPr>
                <w:lang w:val="en-US"/>
              </w:rPr>
              <w:t xml:space="preserve">over </w:t>
            </w:r>
            <w:r w:rsidR="006D160D">
              <w:rPr>
                <w:lang w:val="en-US"/>
              </w:rPr>
              <w:t xml:space="preserve"> information</w:t>
            </w:r>
            <w:r w:rsidR="003803F2">
              <w:rPr>
                <w:lang w:val="en-US"/>
              </w:rPr>
              <w:t>s</w:t>
            </w:r>
            <w:proofErr w:type="gramEnd"/>
            <w:r w:rsidR="003803F2">
              <w:rPr>
                <w:lang w:val="en-US"/>
              </w:rPr>
              <w:t xml:space="preserve"> Identcode,</w:t>
            </w:r>
            <w:r w:rsidR="006D160D">
              <w:rPr>
                <w:lang w:val="en-US"/>
              </w:rPr>
              <w:t xml:space="preserve"> AMP-Key,  Hauskey</w:t>
            </w:r>
            <w:r w:rsidRPr="000022C3">
              <w:rPr>
                <w:lang w:val="en-US"/>
              </w:rPr>
              <w:t xml:space="preserve"> and services. Valida</w:t>
            </w:r>
            <w:r w:rsidR="006D160D">
              <w:rPr>
                <w:lang w:val="en-US"/>
              </w:rPr>
              <w:t>ted data</w:t>
            </w:r>
            <w:r w:rsidR="00EF6C85">
              <w:rPr>
                <w:lang w:val="en-US"/>
              </w:rPr>
              <w:t xml:space="preserve"> </w:t>
            </w:r>
            <w:r w:rsidR="006D160D">
              <w:rPr>
                <w:lang w:val="en-US"/>
              </w:rPr>
              <w:t>with a Hauskey</w:t>
            </w:r>
            <w:r w:rsidR="00E65F9A">
              <w:rPr>
                <w:lang w:val="en-US"/>
              </w:rPr>
              <w:t>&gt;0</w:t>
            </w:r>
            <w:r w:rsidRPr="000022C3">
              <w:rPr>
                <w:lang w:val="en-US"/>
              </w:rPr>
              <w:t xml:space="preserve"> are passed to VAM</w:t>
            </w:r>
            <w:r w:rsidR="0048331B">
              <w:rPr>
                <w:lang w:val="en-US"/>
              </w:rPr>
              <w:t xml:space="preserve"> and</w:t>
            </w:r>
            <w:r w:rsidR="00EF6C85">
              <w:rPr>
                <w:lang w:val="en-US"/>
              </w:rPr>
              <w:t xml:space="preserve"> </w:t>
            </w:r>
            <w:proofErr w:type="gramStart"/>
            <w:r w:rsidR="00EF6C85">
              <w:rPr>
                <w:lang w:val="en-US"/>
              </w:rPr>
              <w:t xml:space="preserve">to </w:t>
            </w:r>
            <w:r w:rsidRPr="000022C3">
              <w:rPr>
                <w:lang w:val="en-US"/>
              </w:rPr>
              <w:t xml:space="preserve"> Padasa</w:t>
            </w:r>
            <w:proofErr w:type="gramEnd"/>
            <w:r w:rsidRPr="000022C3">
              <w:rPr>
                <w:lang w:val="en-US"/>
              </w:rPr>
              <w:t>.</w:t>
            </w:r>
            <w:r>
              <w:rPr>
                <w:lang w:val="en-US"/>
              </w:rPr>
              <w:br/>
            </w:r>
            <w:r w:rsidR="008F16BB">
              <w:rPr>
                <w:noProof/>
                <w:lang w:eastAsia="de-CH"/>
              </w:rPr>
              <w:drawing>
                <wp:inline distT="0" distB="0" distL="0" distR="0" wp14:anchorId="0AFB4EC8" wp14:editId="69E07340">
                  <wp:extent cx="4259580" cy="1326294"/>
                  <wp:effectExtent l="0" t="0" r="762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59580" cy="1326294"/>
                          </a:xfrm>
                          <a:prstGeom prst="rect">
                            <a:avLst/>
                          </a:prstGeom>
                          <a:noFill/>
                          <a:ln>
                            <a:noFill/>
                          </a:ln>
                        </pic:spPr>
                      </pic:pic>
                    </a:graphicData>
                  </a:graphic>
                </wp:inline>
              </w:drawing>
            </w:r>
          </w:p>
          <w:p w14:paraId="3ADC45F5" w14:textId="43311434" w:rsidR="00315E26" w:rsidRPr="000022C3" w:rsidRDefault="0097749C" w:rsidP="003803F2">
            <w:pPr>
              <w:pStyle w:val="Listenabsatz"/>
              <w:numPr>
                <w:ilvl w:val="0"/>
                <w:numId w:val="16"/>
              </w:numPr>
              <w:rPr>
                <w:lang w:val="en-US"/>
              </w:rPr>
            </w:pPr>
            <w:r>
              <w:rPr>
                <w:lang w:val="en-US"/>
              </w:rPr>
              <w:t>Parcel data from PDS (P-</w:t>
            </w:r>
            <w:r w:rsidR="000022C3" w:rsidRPr="000022C3">
              <w:rPr>
                <w:lang w:val="en-US"/>
              </w:rPr>
              <w:t xml:space="preserve">data) </w:t>
            </w:r>
            <w:proofErr w:type="gramStart"/>
            <w:r>
              <w:rPr>
                <w:lang w:val="en-US"/>
              </w:rPr>
              <w:t>are</w:t>
            </w:r>
            <w:r w:rsidR="000022C3" w:rsidRPr="000022C3">
              <w:rPr>
                <w:lang w:val="en-US"/>
              </w:rPr>
              <w:t xml:space="preserve"> checked</w:t>
            </w:r>
            <w:proofErr w:type="gramEnd"/>
            <w:r w:rsidR="000022C3" w:rsidRPr="000022C3">
              <w:rPr>
                <w:lang w:val="en-US"/>
              </w:rPr>
              <w:t xml:space="preserve"> whether </w:t>
            </w:r>
            <w:r>
              <w:rPr>
                <w:lang w:val="en-US"/>
              </w:rPr>
              <w:t xml:space="preserve">there are </w:t>
            </w:r>
            <w:r w:rsidR="000022C3" w:rsidRPr="000022C3">
              <w:rPr>
                <w:lang w:val="en-US"/>
              </w:rPr>
              <w:t xml:space="preserve">already </w:t>
            </w:r>
            <w:r w:rsidR="00DF5708">
              <w:rPr>
                <w:lang w:val="en-US"/>
              </w:rPr>
              <w:t xml:space="preserve">existing verified address data from </w:t>
            </w:r>
            <w:r w:rsidR="003803F2">
              <w:rPr>
                <w:lang w:val="en-US"/>
              </w:rPr>
              <w:t>DPM</w:t>
            </w:r>
            <w:r w:rsidR="000022C3" w:rsidRPr="000022C3">
              <w:rPr>
                <w:lang w:val="en-US"/>
              </w:rPr>
              <w:t xml:space="preserve">. If the </w:t>
            </w:r>
            <w:r w:rsidR="00111478">
              <w:rPr>
                <w:lang w:val="en-US"/>
              </w:rPr>
              <w:t>parcel</w:t>
            </w:r>
            <w:r w:rsidR="000022C3" w:rsidRPr="000022C3">
              <w:rPr>
                <w:lang w:val="en-US"/>
              </w:rPr>
              <w:t xml:space="preserve"> data already </w:t>
            </w:r>
            <w:r w:rsidR="00111478">
              <w:rPr>
                <w:lang w:val="en-US"/>
              </w:rPr>
              <w:t>has an</w:t>
            </w:r>
            <w:r w:rsidR="000022C3" w:rsidRPr="000022C3">
              <w:rPr>
                <w:lang w:val="en-US"/>
              </w:rPr>
              <w:t xml:space="preserve"> AMP-Key</w:t>
            </w:r>
            <w:r w:rsidR="00E65F9A">
              <w:rPr>
                <w:lang w:val="en-US"/>
              </w:rPr>
              <w:t>&gt;</w:t>
            </w:r>
            <w:proofErr w:type="gramStart"/>
            <w:r w:rsidR="00E65F9A">
              <w:rPr>
                <w:lang w:val="en-US"/>
              </w:rPr>
              <w:t>0</w:t>
            </w:r>
            <w:proofErr w:type="gramEnd"/>
            <w:r w:rsidR="00111478">
              <w:rPr>
                <w:lang w:val="en-US"/>
              </w:rPr>
              <w:t xml:space="preserve">, it will be </w:t>
            </w:r>
            <w:r w:rsidR="00111478" w:rsidRPr="000022C3">
              <w:rPr>
                <w:lang w:val="en-US"/>
              </w:rPr>
              <w:t xml:space="preserve">forwarded </w:t>
            </w:r>
            <w:r w:rsidR="00111478">
              <w:rPr>
                <w:lang w:val="en-US"/>
              </w:rPr>
              <w:t>to</w:t>
            </w:r>
            <w:r w:rsidR="000022C3" w:rsidRPr="000022C3">
              <w:rPr>
                <w:lang w:val="en-US"/>
              </w:rPr>
              <w:t xml:space="preserve"> VAM</w:t>
            </w:r>
            <w:r w:rsidR="001E7B0B">
              <w:rPr>
                <w:lang w:val="en-US"/>
              </w:rPr>
              <w:t xml:space="preserve"> (see table before)</w:t>
            </w:r>
            <w:r w:rsidR="000022C3" w:rsidRPr="000022C3">
              <w:rPr>
                <w:lang w:val="en-US"/>
              </w:rPr>
              <w:t>.</w:t>
            </w:r>
            <w:r w:rsidR="000022C3">
              <w:rPr>
                <w:lang w:val="en-US"/>
              </w:rPr>
              <w:br/>
            </w:r>
            <w:r w:rsidR="00581196">
              <w:rPr>
                <w:lang w:val="en-US"/>
              </w:rPr>
              <w:t xml:space="preserve">If there is still no AMP-Key and </w:t>
            </w:r>
            <w:r w:rsidR="00581196" w:rsidRPr="000022C3">
              <w:rPr>
                <w:lang w:val="en-US"/>
              </w:rPr>
              <w:t xml:space="preserve">if it is not a </w:t>
            </w:r>
            <w:r w:rsidR="00581196">
              <w:rPr>
                <w:lang w:val="en-US"/>
              </w:rPr>
              <w:t>company or Post Internal ZIP,</w:t>
            </w:r>
            <w:r w:rsidR="000022C3" w:rsidRPr="000022C3">
              <w:rPr>
                <w:lang w:val="en-US"/>
              </w:rPr>
              <w:t xml:space="preserve"> the data incl. </w:t>
            </w:r>
            <w:r w:rsidR="00581196">
              <w:rPr>
                <w:lang w:val="en-US"/>
              </w:rPr>
              <w:t xml:space="preserve">picture will be transmitted to </w:t>
            </w:r>
            <w:proofErr w:type="gramStart"/>
            <w:r w:rsidR="00DF4849">
              <w:rPr>
                <w:lang w:val="en-US"/>
              </w:rPr>
              <w:t xml:space="preserve">manual </w:t>
            </w:r>
            <w:r w:rsidR="00581196">
              <w:rPr>
                <w:lang w:val="en-US"/>
              </w:rPr>
              <w:t xml:space="preserve"> data</w:t>
            </w:r>
            <w:proofErr w:type="gramEnd"/>
            <w:r w:rsidR="00581196">
              <w:rPr>
                <w:lang w:val="en-US"/>
              </w:rPr>
              <w:t xml:space="preserve"> entry.</w:t>
            </w:r>
            <w:r w:rsidR="000022C3">
              <w:rPr>
                <w:lang w:val="en-US"/>
              </w:rPr>
              <w:br/>
            </w:r>
            <w:r w:rsidR="00581196">
              <w:rPr>
                <w:lang w:val="en-US"/>
              </w:rPr>
              <w:t>I</w:t>
            </w:r>
            <w:r w:rsidR="00581196" w:rsidRPr="000022C3">
              <w:rPr>
                <w:lang w:val="en-US"/>
              </w:rPr>
              <w:t>n addition</w:t>
            </w:r>
            <w:r w:rsidR="00581196">
              <w:rPr>
                <w:lang w:val="en-US"/>
              </w:rPr>
              <w:t>,</w:t>
            </w:r>
            <w:r w:rsidR="00581196" w:rsidRPr="000022C3">
              <w:rPr>
                <w:lang w:val="en-US"/>
              </w:rPr>
              <w:t xml:space="preserve"> </w:t>
            </w:r>
            <w:r w:rsidR="00581196">
              <w:rPr>
                <w:lang w:val="en-US"/>
              </w:rPr>
              <w:t>a</w:t>
            </w:r>
            <w:r w:rsidR="000022C3" w:rsidRPr="000022C3">
              <w:rPr>
                <w:lang w:val="en-US"/>
              </w:rPr>
              <w:t xml:space="preserve">ll </w:t>
            </w:r>
            <w:r w:rsidR="00581196">
              <w:rPr>
                <w:lang w:val="en-US"/>
              </w:rPr>
              <w:t xml:space="preserve">data and images from </w:t>
            </w:r>
            <w:r w:rsidR="000022C3" w:rsidRPr="000022C3">
              <w:rPr>
                <w:lang w:val="en-US"/>
              </w:rPr>
              <w:t xml:space="preserve">PDS </w:t>
            </w:r>
            <w:r w:rsidR="00431EF6">
              <w:rPr>
                <w:lang w:val="en-US"/>
              </w:rPr>
              <w:t xml:space="preserve">will </w:t>
            </w:r>
            <w:r w:rsidR="000022C3" w:rsidRPr="000022C3">
              <w:rPr>
                <w:lang w:val="en-US"/>
              </w:rPr>
              <w:t xml:space="preserve">go </w:t>
            </w:r>
            <w:r w:rsidR="00581196">
              <w:rPr>
                <w:lang w:val="en-US"/>
              </w:rPr>
              <w:t>through</w:t>
            </w:r>
            <w:r w:rsidR="000022C3" w:rsidRPr="000022C3">
              <w:rPr>
                <w:lang w:val="en-US"/>
              </w:rPr>
              <w:t xml:space="preserve"> barcode processing.</w:t>
            </w:r>
          </w:p>
        </w:tc>
      </w:tr>
      <w:tr w:rsidR="00C11CEC" w:rsidRPr="00FE7A68" w14:paraId="48291BD7" w14:textId="77777777" w:rsidTr="00372DC7">
        <w:tc>
          <w:tcPr>
            <w:tcW w:w="1371" w:type="pct"/>
          </w:tcPr>
          <w:p w14:paraId="2549F17C" w14:textId="4B722373" w:rsidR="00C11CEC" w:rsidRPr="00E30397" w:rsidRDefault="00224F72" w:rsidP="00372DC7">
            <w:r>
              <w:t>Trigger</w:t>
            </w:r>
          </w:p>
        </w:tc>
        <w:tc>
          <w:tcPr>
            <w:tcW w:w="3629" w:type="pct"/>
          </w:tcPr>
          <w:p w14:paraId="20C1DC32" w14:textId="35B0D429" w:rsidR="00C11CEC" w:rsidRPr="001A4E02" w:rsidRDefault="0062546E" w:rsidP="003803F2">
            <w:pPr>
              <w:rPr>
                <w:lang w:val="en-US"/>
              </w:rPr>
            </w:pPr>
            <w:r>
              <w:rPr>
                <w:lang w:val="en-US"/>
              </w:rPr>
              <w:t>DisCo</w:t>
            </w:r>
            <w:r w:rsidR="001A4E02" w:rsidRPr="001A4E02">
              <w:rPr>
                <w:lang w:val="en-US"/>
              </w:rPr>
              <w:t xml:space="preserve"> received data </w:t>
            </w:r>
            <w:r w:rsidR="00B8019F">
              <w:rPr>
                <w:lang w:val="en-US"/>
              </w:rPr>
              <w:t xml:space="preserve">from </w:t>
            </w:r>
            <w:r w:rsidR="003803F2">
              <w:rPr>
                <w:lang w:val="en-US"/>
              </w:rPr>
              <w:t>DPM</w:t>
            </w:r>
            <w:r w:rsidR="003803F2" w:rsidRPr="001A4E02">
              <w:rPr>
                <w:lang w:val="en-US"/>
              </w:rPr>
              <w:t xml:space="preserve"> </w:t>
            </w:r>
            <w:r w:rsidR="001A4E02" w:rsidRPr="001A4E02">
              <w:rPr>
                <w:lang w:val="en-US"/>
              </w:rPr>
              <w:t>or received data from BUC-2</w:t>
            </w:r>
            <w:r w:rsidR="00060809">
              <w:rPr>
                <w:lang w:val="en-US"/>
              </w:rPr>
              <w:t xml:space="preserve"> for further process the datas (they will be marked for further process and BUC-3 will polling to find this datas)</w:t>
            </w:r>
          </w:p>
        </w:tc>
      </w:tr>
      <w:tr w:rsidR="00C11CEC" w:rsidRPr="00FE7A68" w14:paraId="2D276B03" w14:textId="77777777" w:rsidTr="00372DC7">
        <w:tc>
          <w:tcPr>
            <w:tcW w:w="1371" w:type="pct"/>
          </w:tcPr>
          <w:p w14:paraId="6C1DF15A" w14:textId="45A20AE1" w:rsidR="00C11CEC" w:rsidRPr="00E30397" w:rsidRDefault="00990D45" w:rsidP="00372DC7">
            <w:r>
              <w:t>Precondition</w:t>
            </w:r>
          </w:p>
        </w:tc>
        <w:tc>
          <w:tcPr>
            <w:tcW w:w="3629" w:type="pct"/>
          </w:tcPr>
          <w:p w14:paraId="53C0F943" w14:textId="5BC7E73C" w:rsidR="00C11CEC" w:rsidRPr="00AC2323" w:rsidRDefault="008A3089" w:rsidP="001A4E02">
            <w:pPr>
              <w:rPr>
                <w:lang w:val="en-US"/>
              </w:rPr>
            </w:pPr>
            <w:r>
              <w:rPr>
                <w:lang w:val="en-US"/>
              </w:rPr>
              <w:t>DPM</w:t>
            </w:r>
            <w:r w:rsidR="00E04AC1" w:rsidRPr="00AC2323">
              <w:rPr>
                <w:lang w:val="en-US"/>
              </w:rPr>
              <w:t xml:space="preserve">, </w:t>
            </w:r>
            <w:r w:rsidR="00C11CEC" w:rsidRPr="00AC2323">
              <w:rPr>
                <w:lang w:val="en-US"/>
              </w:rPr>
              <w:t>VAM</w:t>
            </w:r>
            <w:r w:rsidR="00E04AC1" w:rsidRPr="00AC2323">
              <w:rPr>
                <w:lang w:val="en-US"/>
              </w:rPr>
              <w:t xml:space="preserve">, </w:t>
            </w:r>
            <w:r w:rsidR="0062546E">
              <w:rPr>
                <w:lang w:val="en-US"/>
              </w:rPr>
              <w:t>DisCo</w:t>
            </w:r>
            <w:r w:rsidR="00C11CEC" w:rsidRPr="00AC2323">
              <w:rPr>
                <w:lang w:val="en-US"/>
              </w:rPr>
              <w:t xml:space="preserve"> </w:t>
            </w:r>
            <w:r w:rsidR="001A4E02" w:rsidRPr="00AC2323">
              <w:rPr>
                <w:lang w:val="en-US"/>
              </w:rPr>
              <w:t>and</w:t>
            </w:r>
            <w:r w:rsidR="00E04AC1" w:rsidRPr="00AC2323">
              <w:rPr>
                <w:lang w:val="en-US"/>
              </w:rPr>
              <w:t xml:space="preserve"> Padasa </w:t>
            </w:r>
            <w:r w:rsidR="001A4E02" w:rsidRPr="00AC2323">
              <w:rPr>
                <w:lang w:val="en-US"/>
              </w:rPr>
              <w:t>are available</w:t>
            </w:r>
          </w:p>
        </w:tc>
      </w:tr>
      <w:tr w:rsidR="00C11CEC" w:rsidRPr="00E30397" w14:paraId="2A9D8053" w14:textId="77777777" w:rsidTr="00372DC7">
        <w:tc>
          <w:tcPr>
            <w:tcW w:w="1371" w:type="pct"/>
          </w:tcPr>
          <w:p w14:paraId="5C412C9A" w14:textId="41C9062A" w:rsidR="00C11CEC" w:rsidRPr="00E30397" w:rsidRDefault="00C11CEC" w:rsidP="00A062F5">
            <w:r w:rsidRPr="00E30397">
              <w:t>Standard</w:t>
            </w:r>
            <w:r w:rsidR="00A062F5">
              <w:t xml:space="preserve"> process</w:t>
            </w:r>
          </w:p>
        </w:tc>
        <w:tc>
          <w:tcPr>
            <w:tcW w:w="3629" w:type="pct"/>
          </w:tcPr>
          <w:p w14:paraId="2F7A79C2" w14:textId="695D4D71" w:rsidR="00C11CEC" w:rsidRPr="00214A62" w:rsidRDefault="004C4C25" w:rsidP="00372DC7">
            <w:r>
              <w:object w:dxaOrig="11081" w:dyaOrig="5078" w14:anchorId="5F6407F1">
                <v:shape id="_x0000_i1043" type="#_x0000_t75" style="width:353.25pt;height:161.25pt" o:ole="">
                  <v:imagedata r:id="rId53" o:title=""/>
                </v:shape>
                <o:OLEObject Type="Embed" ProgID="Visio.Drawing.11" ShapeID="_x0000_i1043" DrawAspect="Content" ObjectID="_1568465743" r:id="rId54"/>
              </w:object>
            </w:r>
          </w:p>
          <w:p w14:paraId="089DD914" w14:textId="77777777" w:rsidR="00C11CEC" w:rsidRPr="00E30397" w:rsidRDefault="00C11CEC" w:rsidP="00372DC7"/>
        </w:tc>
      </w:tr>
      <w:tr w:rsidR="00C11CEC" w:rsidRPr="00E30397" w14:paraId="40644E63" w14:textId="77777777" w:rsidTr="00372DC7">
        <w:tc>
          <w:tcPr>
            <w:tcW w:w="1371" w:type="pct"/>
          </w:tcPr>
          <w:p w14:paraId="7750C27F" w14:textId="1C2460AF" w:rsidR="00C11CEC" w:rsidRPr="00E30397" w:rsidRDefault="00C11CEC" w:rsidP="00372DC7">
            <w:r w:rsidRPr="00E30397">
              <w:t>Alternative</w:t>
            </w:r>
          </w:p>
        </w:tc>
        <w:tc>
          <w:tcPr>
            <w:tcW w:w="3629" w:type="pct"/>
          </w:tcPr>
          <w:p w14:paraId="704273E0" w14:textId="68656736" w:rsidR="00C11CEC" w:rsidRPr="00E30397" w:rsidRDefault="00AC2323" w:rsidP="00372DC7">
            <w:r>
              <w:t>No</w:t>
            </w:r>
          </w:p>
        </w:tc>
      </w:tr>
      <w:tr w:rsidR="00C11CEC" w:rsidRPr="00FE7A68" w14:paraId="57DC1C99" w14:textId="77777777" w:rsidTr="00372DC7">
        <w:tc>
          <w:tcPr>
            <w:tcW w:w="1371" w:type="pct"/>
          </w:tcPr>
          <w:p w14:paraId="63200919" w14:textId="5473EA83" w:rsidR="00C11CEC" w:rsidRPr="00E30397" w:rsidRDefault="0092767E" w:rsidP="00372DC7">
            <w:r>
              <w:t>Exceptions</w:t>
            </w:r>
          </w:p>
        </w:tc>
        <w:tc>
          <w:tcPr>
            <w:tcW w:w="3629" w:type="pct"/>
          </w:tcPr>
          <w:p w14:paraId="1B2ECD53" w14:textId="5B4146C5" w:rsidR="00AC2323" w:rsidRPr="00AC2323" w:rsidRDefault="00AC2323" w:rsidP="00AC2323">
            <w:pPr>
              <w:pStyle w:val="Listenabsatz"/>
              <w:numPr>
                <w:ilvl w:val="0"/>
                <w:numId w:val="15"/>
              </w:numPr>
              <w:rPr>
                <w:lang w:val="en-US"/>
              </w:rPr>
            </w:pPr>
            <w:r w:rsidRPr="00AC2323">
              <w:rPr>
                <w:lang w:val="en-US"/>
              </w:rPr>
              <w:t xml:space="preserve">If </w:t>
            </w:r>
            <w:r w:rsidR="001513D1">
              <w:rPr>
                <w:lang w:val="en-US"/>
              </w:rPr>
              <w:t>DPM</w:t>
            </w:r>
            <w:r w:rsidRPr="00AC2323">
              <w:rPr>
                <w:lang w:val="en-US"/>
              </w:rPr>
              <w:t xml:space="preserve"> </w:t>
            </w:r>
            <w:r w:rsidR="00E01596">
              <w:rPr>
                <w:lang w:val="en-US"/>
              </w:rPr>
              <w:t xml:space="preserve">is </w:t>
            </w:r>
            <w:r w:rsidRPr="00AC2323">
              <w:rPr>
                <w:lang w:val="en-US"/>
              </w:rPr>
              <w:t>not available</w:t>
            </w:r>
            <w:r w:rsidR="00E01596">
              <w:rPr>
                <w:lang w:val="en-US"/>
              </w:rPr>
              <w:t>, the a</w:t>
            </w:r>
            <w:r w:rsidRPr="00AC2323">
              <w:rPr>
                <w:lang w:val="en-US"/>
              </w:rPr>
              <w:t>ddress</w:t>
            </w:r>
            <w:r w:rsidR="00E01596">
              <w:rPr>
                <w:lang w:val="en-US"/>
              </w:rPr>
              <w:t xml:space="preserve"> from DataTransfer</w:t>
            </w:r>
            <w:r w:rsidRPr="00AC2323">
              <w:rPr>
                <w:lang w:val="en-US"/>
              </w:rPr>
              <w:t xml:space="preserve"> </w:t>
            </w:r>
            <w:proofErr w:type="gramStart"/>
            <w:r w:rsidR="00E01596">
              <w:rPr>
                <w:lang w:val="en-US"/>
              </w:rPr>
              <w:t>cannot be validated</w:t>
            </w:r>
            <w:proofErr w:type="gramEnd"/>
            <w:r w:rsidRPr="00AC2323">
              <w:rPr>
                <w:lang w:val="en-US"/>
              </w:rPr>
              <w:t xml:space="preserve">. In this case, an error message </w:t>
            </w:r>
            <w:proofErr w:type="gramStart"/>
            <w:r w:rsidR="00DE6335">
              <w:rPr>
                <w:lang w:val="en-US"/>
              </w:rPr>
              <w:t>is</w:t>
            </w:r>
            <w:r w:rsidRPr="00AC2323">
              <w:rPr>
                <w:lang w:val="en-US"/>
              </w:rPr>
              <w:t xml:space="preserve"> </w:t>
            </w:r>
            <w:r w:rsidR="00E01596">
              <w:rPr>
                <w:lang w:val="en-US"/>
              </w:rPr>
              <w:t>written</w:t>
            </w:r>
            <w:proofErr w:type="gramEnd"/>
            <w:r w:rsidRPr="00AC2323">
              <w:rPr>
                <w:lang w:val="en-US"/>
              </w:rPr>
              <w:t xml:space="preserve"> </w:t>
            </w:r>
            <w:r w:rsidR="00DE78AF">
              <w:rPr>
                <w:lang w:val="en-US"/>
              </w:rPr>
              <w:t>(</w:t>
            </w:r>
            <w:r w:rsidRPr="00AC2323">
              <w:rPr>
                <w:lang w:val="en-US"/>
              </w:rPr>
              <w:t xml:space="preserve">every </w:t>
            </w:r>
            <w:r w:rsidR="00DE78AF">
              <w:rPr>
                <w:lang w:val="en-US"/>
              </w:rPr>
              <w:t>1</w:t>
            </w:r>
            <w:r w:rsidRPr="00AC2323">
              <w:rPr>
                <w:lang w:val="en-US"/>
              </w:rPr>
              <w:t>5 minutes</w:t>
            </w:r>
            <w:r w:rsidR="00DE78AF">
              <w:rPr>
                <w:lang w:val="en-US"/>
              </w:rPr>
              <w:t>, adjustable about parameter)</w:t>
            </w:r>
            <w:r w:rsidRPr="00AC2323">
              <w:rPr>
                <w:lang w:val="en-US"/>
              </w:rPr>
              <w:t xml:space="preserve">. </w:t>
            </w:r>
            <w:r w:rsidR="00E01596">
              <w:rPr>
                <w:lang w:val="en-US"/>
              </w:rPr>
              <w:t xml:space="preserve">The </w:t>
            </w:r>
            <w:r w:rsidR="009425C0">
              <w:rPr>
                <w:lang w:val="en-US"/>
              </w:rPr>
              <w:t>transmission</w:t>
            </w:r>
            <w:r w:rsidR="00E01596">
              <w:rPr>
                <w:lang w:val="en-US"/>
              </w:rPr>
              <w:t xml:space="preserve"> </w:t>
            </w:r>
            <w:proofErr w:type="gramStart"/>
            <w:r w:rsidR="00E01596">
              <w:rPr>
                <w:lang w:val="en-US"/>
              </w:rPr>
              <w:t>should be executed</w:t>
            </w:r>
            <w:proofErr w:type="gramEnd"/>
            <w:r w:rsidRPr="00AC2323">
              <w:rPr>
                <w:lang w:val="en-US"/>
              </w:rPr>
              <w:t xml:space="preserve"> periodically, if successful, a success message is written.</w:t>
            </w:r>
          </w:p>
          <w:p w14:paraId="6D879AFA" w14:textId="40325EE3" w:rsidR="00AC2323" w:rsidRPr="00AC2323" w:rsidRDefault="00DE6335" w:rsidP="00AC2323">
            <w:pPr>
              <w:pStyle w:val="Listenabsatz"/>
              <w:numPr>
                <w:ilvl w:val="0"/>
                <w:numId w:val="15"/>
              </w:numPr>
              <w:rPr>
                <w:lang w:val="en-US"/>
              </w:rPr>
            </w:pPr>
            <w:r>
              <w:rPr>
                <w:lang w:val="en-US"/>
              </w:rPr>
              <w:t>If</w:t>
            </w:r>
            <w:r w:rsidR="00AC2323" w:rsidRPr="00AC2323">
              <w:rPr>
                <w:lang w:val="en-US"/>
              </w:rPr>
              <w:t xml:space="preserve"> Padasa </w:t>
            </w:r>
            <w:r>
              <w:rPr>
                <w:lang w:val="en-US"/>
              </w:rPr>
              <w:t xml:space="preserve">is </w:t>
            </w:r>
            <w:r w:rsidR="00AC2323" w:rsidRPr="00AC2323">
              <w:rPr>
                <w:lang w:val="en-US"/>
              </w:rPr>
              <w:t>not available</w:t>
            </w:r>
            <w:r>
              <w:rPr>
                <w:lang w:val="en-US"/>
              </w:rPr>
              <w:t>, the validated address</w:t>
            </w:r>
            <w:r w:rsidR="00AC2323" w:rsidRPr="00AC2323">
              <w:rPr>
                <w:lang w:val="en-US"/>
              </w:rPr>
              <w:t xml:space="preserve"> </w:t>
            </w:r>
            <w:proofErr w:type="gramStart"/>
            <w:r w:rsidR="00AC2323" w:rsidRPr="00AC2323">
              <w:rPr>
                <w:lang w:val="en-US"/>
              </w:rPr>
              <w:t xml:space="preserve">cannot be </w:t>
            </w:r>
            <w:r>
              <w:rPr>
                <w:lang w:val="en-US"/>
              </w:rPr>
              <w:t>transmitted</w:t>
            </w:r>
            <w:proofErr w:type="gramEnd"/>
            <w:r>
              <w:rPr>
                <w:lang w:val="en-US"/>
              </w:rPr>
              <w:t xml:space="preserve"> to Padasa</w:t>
            </w:r>
            <w:r w:rsidR="00AC2323" w:rsidRPr="00AC2323">
              <w:rPr>
                <w:lang w:val="en-US"/>
              </w:rPr>
              <w:t xml:space="preserve">. In this case, an error message </w:t>
            </w:r>
            <w:proofErr w:type="gramStart"/>
            <w:r w:rsidR="00AC2323" w:rsidRPr="00AC2323">
              <w:rPr>
                <w:lang w:val="en-US"/>
              </w:rPr>
              <w:t>is written</w:t>
            </w:r>
            <w:proofErr w:type="gramEnd"/>
            <w:r w:rsidR="00AC2323" w:rsidRPr="00AC2323">
              <w:rPr>
                <w:lang w:val="en-US"/>
              </w:rPr>
              <w:t xml:space="preserve"> </w:t>
            </w:r>
            <w:r w:rsidR="00BE17F9">
              <w:rPr>
                <w:lang w:val="en-US"/>
              </w:rPr>
              <w:t>(</w:t>
            </w:r>
            <w:r w:rsidR="00BE17F9" w:rsidRPr="00AC2323">
              <w:rPr>
                <w:lang w:val="en-US"/>
              </w:rPr>
              <w:t xml:space="preserve">every </w:t>
            </w:r>
            <w:r w:rsidR="00BE17F9">
              <w:rPr>
                <w:lang w:val="en-US"/>
              </w:rPr>
              <w:t>1</w:t>
            </w:r>
            <w:r w:rsidR="00BE17F9" w:rsidRPr="00AC2323">
              <w:rPr>
                <w:lang w:val="en-US"/>
              </w:rPr>
              <w:t>5 minutes</w:t>
            </w:r>
            <w:r w:rsidR="00BE17F9">
              <w:rPr>
                <w:lang w:val="en-US"/>
              </w:rPr>
              <w:t>, adjustable about parameter)</w:t>
            </w:r>
            <w:r w:rsidR="00AC2323" w:rsidRPr="00AC2323">
              <w:rPr>
                <w:lang w:val="en-US"/>
              </w:rPr>
              <w:t xml:space="preserve">. </w:t>
            </w:r>
            <w:r>
              <w:rPr>
                <w:lang w:val="en-US"/>
              </w:rPr>
              <w:t xml:space="preserve">The transmission </w:t>
            </w:r>
            <w:proofErr w:type="gramStart"/>
            <w:r>
              <w:rPr>
                <w:lang w:val="en-US"/>
              </w:rPr>
              <w:t>should be executed</w:t>
            </w:r>
            <w:proofErr w:type="gramEnd"/>
            <w:r w:rsidRPr="00AC2323">
              <w:rPr>
                <w:lang w:val="en-US"/>
              </w:rPr>
              <w:t xml:space="preserve"> periodically, if successful, a success message is written.</w:t>
            </w:r>
          </w:p>
          <w:p w14:paraId="0433F21E" w14:textId="5418C129" w:rsidR="00351CCC" w:rsidRPr="00AC2323" w:rsidRDefault="003A28B9" w:rsidP="00234B5D">
            <w:pPr>
              <w:numPr>
                <w:ilvl w:val="0"/>
                <w:numId w:val="15"/>
              </w:numPr>
              <w:rPr>
                <w:lang w:val="en-US"/>
              </w:rPr>
            </w:pPr>
            <w:r>
              <w:rPr>
                <w:lang w:val="en-US"/>
              </w:rPr>
              <w:t xml:space="preserve">If </w:t>
            </w:r>
            <w:r w:rsidR="00AC2323" w:rsidRPr="00AC2323">
              <w:rPr>
                <w:lang w:val="en-US"/>
              </w:rPr>
              <w:t xml:space="preserve">VAM </w:t>
            </w:r>
            <w:r>
              <w:rPr>
                <w:lang w:val="en-US"/>
              </w:rPr>
              <w:t xml:space="preserve">is </w:t>
            </w:r>
            <w:r w:rsidR="00234B5D">
              <w:rPr>
                <w:lang w:val="en-US"/>
              </w:rPr>
              <w:t xml:space="preserve">not </w:t>
            </w:r>
            <w:r w:rsidR="00AC2323" w:rsidRPr="00AC2323">
              <w:rPr>
                <w:lang w:val="en-US"/>
              </w:rPr>
              <w:t>available</w:t>
            </w:r>
            <w:r>
              <w:rPr>
                <w:lang w:val="en-US"/>
              </w:rPr>
              <w:t xml:space="preserve">, </w:t>
            </w:r>
            <w:r w:rsidR="00234B5D">
              <w:rPr>
                <w:lang w:val="en-US"/>
              </w:rPr>
              <w:t>the</w:t>
            </w:r>
            <w:r>
              <w:rPr>
                <w:lang w:val="en-US"/>
              </w:rPr>
              <w:t xml:space="preserve"> validated address </w:t>
            </w:r>
            <w:proofErr w:type="gramStart"/>
            <w:r>
              <w:rPr>
                <w:lang w:val="en-US"/>
              </w:rPr>
              <w:t>cannot be transmitted</w:t>
            </w:r>
            <w:proofErr w:type="gramEnd"/>
            <w:r>
              <w:rPr>
                <w:lang w:val="en-US"/>
              </w:rPr>
              <w:t xml:space="preserve"> to VAM</w:t>
            </w:r>
            <w:r w:rsidR="00AC2323" w:rsidRPr="00AC2323">
              <w:rPr>
                <w:lang w:val="en-US"/>
              </w:rPr>
              <w:t xml:space="preserve">. In this case, an error message </w:t>
            </w:r>
            <w:proofErr w:type="gramStart"/>
            <w:r w:rsidR="00AC2323" w:rsidRPr="00AC2323">
              <w:rPr>
                <w:lang w:val="en-US"/>
              </w:rPr>
              <w:t>is written</w:t>
            </w:r>
            <w:proofErr w:type="gramEnd"/>
            <w:r w:rsidR="00AC2323" w:rsidRPr="00AC2323">
              <w:rPr>
                <w:lang w:val="en-US"/>
              </w:rPr>
              <w:t xml:space="preserve"> </w:t>
            </w:r>
            <w:r w:rsidR="00BE17F9">
              <w:rPr>
                <w:lang w:val="en-US"/>
              </w:rPr>
              <w:t>(</w:t>
            </w:r>
            <w:r w:rsidR="00BE17F9" w:rsidRPr="00AC2323">
              <w:rPr>
                <w:lang w:val="en-US"/>
              </w:rPr>
              <w:t xml:space="preserve">every </w:t>
            </w:r>
            <w:r w:rsidR="00BE17F9">
              <w:rPr>
                <w:lang w:val="en-US"/>
              </w:rPr>
              <w:t>1</w:t>
            </w:r>
            <w:r w:rsidR="00BE17F9" w:rsidRPr="00AC2323">
              <w:rPr>
                <w:lang w:val="en-US"/>
              </w:rPr>
              <w:t>5 minutes</w:t>
            </w:r>
            <w:r w:rsidR="00BE17F9">
              <w:rPr>
                <w:lang w:val="en-US"/>
              </w:rPr>
              <w:t>, adjustable about parameter)</w:t>
            </w:r>
            <w:r w:rsidR="00AC2323" w:rsidRPr="00AC2323">
              <w:rPr>
                <w:lang w:val="en-US"/>
              </w:rPr>
              <w:t xml:space="preserve">. </w:t>
            </w:r>
            <w:r>
              <w:rPr>
                <w:lang w:val="en-US"/>
              </w:rPr>
              <w:t xml:space="preserve">The transmission </w:t>
            </w:r>
            <w:proofErr w:type="gramStart"/>
            <w:r>
              <w:rPr>
                <w:lang w:val="en-US"/>
              </w:rPr>
              <w:t>should be executed</w:t>
            </w:r>
            <w:proofErr w:type="gramEnd"/>
            <w:r w:rsidRPr="00AC2323">
              <w:rPr>
                <w:lang w:val="en-US"/>
              </w:rPr>
              <w:t xml:space="preserve"> periodically, if successful, a success message is written.</w:t>
            </w:r>
          </w:p>
        </w:tc>
      </w:tr>
      <w:tr w:rsidR="00C11CEC" w:rsidRPr="005650BA" w14:paraId="3A549F2E" w14:textId="77777777" w:rsidTr="00372DC7">
        <w:tc>
          <w:tcPr>
            <w:tcW w:w="1371" w:type="pct"/>
          </w:tcPr>
          <w:p w14:paraId="32420029" w14:textId="084C1A70" w:rsidR="00C11CEC" w:rsidRPr="00E30397" w:rsidRDefault="00990D45" w:rsidP="00372DC7">
            <w:r>
              <w:t>Result</w:t>
            </w:r>
          </w:p>
        </w:tc>
        <w:tc>
          <w:tcPr>
            <w:tcW w:w="3629" w:type="pct"/>
          </w:tcPr>
          <w:p w14:paraId="70A9BA15" w14:textId="2C4307CD" w:rsidR="00C11CEC" w:rsidRPr="00AC2323" w:rsidRDefault="0062546E" w:rsidP="00004584">
            <w:pPr>
              <w:rPr>
                <w:lang w:val="en-US"/>
              </w:rPr>
            </w:pPr>
            <w:r>
              <w:rPr>
                <w:lang w:val="en-US"/>
              </w:rPr>
              <w:t>DisCo</w:t>
            </w:r>
            <w:r w:rsidR="00AC2323" w:rsidRPr="00AC2323">
              <w:rPr>
                <w:lang w:val="en-US"/>
              </w:rPr>
              <w:t xml:space="preserve"> has distributed </w:t>
            </w:r>
            <w:r w:rsidR="001449A6">
              <w:rPr>
                <w:lang w:val="en-US"/>
              </w:rPr>
              <w:t>data</w:t>
            </w:r>
            <w:r w:rsidR="00AC2323" w:rsidRPr="00AC2323">
              <w:rPr>
                <w:lang w:val="en-US"/>
              </w:rPr>
              <w:t xml:space="preserve"> to </w:t>
            </w:r>
            <w:r w:rsidR="00004584">
              <w:rPr>
                <w:lang w:val="en-US"/>
              </w:rPr>
              <w:t xml:space="preserve">Padasa and </w:t>
            </w:r>
            <w:r w:rsidR="00AC2323" w:rsidRPr="00AC2323">
              <w:rPr>
                <w:lang w:val="en-US"/>
              </w:rPr>
              <w:t xml:space="preserve">VAM or </w:t>
            </w:r>
            <w:r w:rsidR="001449A6">
              <w:rPr>
                <w:lang w:val="en-US"/>
              </w:rPr>
              <w:t xml:space="preserve">to </w:t>
            </w:r>
            <w:r w:rsidR="00004584">
              <w:rPr>
                <w:lang w:val="en-US"/>
              </w:rPr>
              <w:t xml:space="preserve">manual </w:t>
            </w:r>
            <w:r w:rsidR="001449A6">
              <w:rPr>
                <w:lang w:val="en-US"/>
              </w:rPr>
              <w:t xml:space="preserve">data entry. </w:t>
            </w:r>
            <w:r w:rsidR="002C207F" w:rsidRPr="00627CE0">
              <w:rPr>
                <w:lang w:val="en-US"/>
              </w:rPr>
              <w:t>The data are available for further processing and contain the relevant characteristics for the next steps.</w:t>
            </w:r>
            <w:r w:rsidR="002C207F">
              <w:rPr>
                <w:lang w:val="en-US"/>
              </w:rPr>
              <w:t xml:space="preserve"> The data are stored and available for next process steps.</w:t>
            </w:r>
            <w:r w:rsidR="001449A6">
              <w:rPr>
                <w:lang w:val="en-US"/>
              </w:rPr>
              <w:t xml:space="preserve"> St</w:t>
            </w:r>
            <w:r w:rsidR="00AC2323" w:rsidRPr="00AC2323">
              <w:rPr>
                <w:lang w:val="en-US"/>
              </w:rPr>
              <w:t xml:space="preserve">atistics </w:t>
            </w:r>
            <w:proofErr w:type="gramStart"/>
            <w:r w:rsidR="00AC2323" w:rsidRPr="00AC2323">
              <w:rPr>
                <w:lang w:val="en-US"/>
              </w:rPr>
              <w:t>are tracked</w:t>
            </w:r>
            <w:proofErr w:type="gramEnd"/>
            <w:r w:rsidR="00AC2323" w:rsidRPr="00AC2323">
              <w:rPr>
                <w:lang w:val="en-US"/>
              </w:rPr>
              <w:t>.</w:t>
            </w:r>
          </w:p>
        </w:tc>
      </w:tr>
      <w:tr w:rsidR="00351CCC" w:rsidRPr="00B9778D" w14:paraId="13371FBF" w14:textId="77777777" w:rsidTr="00372DC7">
        <w:tc>
          <w:tcPr>
            <w:tcW w:w="1371" w:type="pct"/>
          </w:tcPr>
          <w:p w14:paraId="5B6B82BF" w14:textId="5EB6F8A1" w:rsidR="00351CCC" w:rsidRPr="001449A6" w:rsidRDefault="007625D7" w:rsidP="00372DC7">
            <w:pPr>
              <w:rPr>
                <w:lang w:val="en-US"/>
              </w:rPr>
            </w:pPr>
            <w:r w:rsidRPr="001449A6">
              <w:rPr>
                <w:lang w:val="en-US"/>
              </w:rPr>
              <w:t>Doc</w:t>
            </w:r>
            <w:r w:rsidR="00351CCC" w:rsidRPr="001449A6">
              <w:rPr>
                <w:lang w:val="en-US"/>
              </w:rPr>
              <w:t>ument</w:t>
            </w:r>
            <w:r w:rsidR="0092767E" w:rsidRPr="001449A6">
              <w:rPr>
                <w:lang w:val="en-US"/>
              </w:rPr>
              <w:t>s</w:t>
            </w:r>
          </w:p>
        </w:tc>
        <w:tc>
          <w:tcPr>
            <w:tcW w:w="3629" w:type="pct"/>
          </w:tcPr>
          <w:p w14:paraId="44B8AF1C" w14:textId="58AA9D7C" w:rsidR="001F7030" w:rsidRPr="00040622" w:rsidRDefault="00AC2323" w:rsidP="00040622">
            <w:pPr>
              <w:rPr>
                <w:lang w:val="en-US"/>
              </w:rPr>
            </w:pPr>
            <w:r w:rsidRPr="001449A6">
              <w:rPr>
                <w:lang w:val="en-US"/>
              </w:rPr>
              <w:t>Descriptions</w:t>
            </w:r>
            <w:r w:rsidR="00351CCC" w:rsidRPr="001449A6">
              <w:rPr>
                <w:lang w:val="en-US"/>
              </w:rPr>
              <w:t xml:space="preserve"> </w:t>
            </w:r>
            <w:r w:rsidR="00004584">
              <w:rPr>
                <w:lang w:val="en-US"/>
              </w:rPr>
              <w:t>at chapter 4:</w:t>
            </w:r>
          </w:p>
          <w:p w14:paraId="1E6643B8" w14:textId="23EA1DE9" w:rsidR="008E1468" w:rsidRDefault="00AC2323" w:rsidP="008E1468">
            <w:pPr>
              <w:pStyle w:val="Listenabsatz"/>
              <w:numPr>
                <w:ilvl w:val="0"/>
                <w:numId w:val="9"/>
              </w:numPr>
              <w:ind w:left="459"/>
              <w:rPr>
                <w:lang w:val="en-US"/>
              </w:rPr>
            </w:pPr>
            <w:r w:rsidRPr="00AC2323">
              <w:rPr>
                <w:lang w:val="en-US"/>
              </w:rPr>
              <w:t>of web service in doc</w:t>
            </w:r>
            <w:r w:rsidR="008E1468" w:rsidRPr="00AC2323">
              <w:rPr>
                <w:lang w:val="en-US"/>
              </w:rPr>
              <w:t xml:space="preserve"> [05] &lt;CaptureResultService.wsdl&gt;</w:t>
            </w:r>
          </w:p>
          <w:p w14:paraId="73BF05FA" w14:textId="77777777" w:rsidR="00351CCC" w:rsidRDefault="001513D1" w:rsidP="001513D1">
            <w:pPr>
              <w:pStyle w:val="Listenabsatz"/>
              <w:numPr>
                <w:ilvl w:val="0"/>
                <w:numId w:val="9"/>
              </w:numPr>
              <w:ind w:left="459"/>
              <w:rPr>
                <w:lang w:val="en-US"/>
              </w:rPr>
            </w:pPr>
            <w:r w:rsidRPr="00007FE4">
              <w:rPr>
                <w:lang w:val="en-US"/>
              </w:rPr>
              <w:t xml:space="preserve">of interface to PADASA in doc [06] </w:t>
            </w:r>
            <w:r w:rsidRPr="00D213B4">
              <w:rPr>
                <w:lang w:val="en-US"/>
              </w:rPr>
              <w:t>SD_Systemdesign_VG-PADASA_V0102.docx</w:t>
            </w:r>
          </w:p>
          <w:p w14:paraId="4E22417C" w14:textId="7EB2FFE0" w:rsidR="007C1C11" w:rsidRPr="0079520A" w:rsidRDefault="0079520A" w:rsidP="001E7B0B">
            <w:pPr>
              <w:pStyle w:val="Listenabsatz"/>
              <w:numPr>
                <w:ilvl w:val="0"/>
                <w:numId w:val="9"/>
              </w:numPr>
              <w:ind w:left="459"/>
              <w:rPr>
                <w:lang w:val="en-US"/>
              </w:rPr>
            </w:pPr>
            <w:r>
              <w:rPr>
                <w:lang w:val="en-US"/>
              </w:rPr>
              <w:t xml:space="preserve">of interface DPM-DISCO in doc </w:t>
            </w:r>
            <w:r w:rsidR="00987E03">
              <w:rPr>
                <w:lang w:val="en-US"/>
              </w:rPr>
              <w:t>[1</w:t>
            </w:r>
            <w:r w:rsidR="00306977">
              <w:rPr>
                <w:lang w:val="en-US"/>
              </w:rPr>
              <w:t>3</w:t>
            </w:r>
            <w:r>
              <w:rPr>
                <w:lang w:val="en-US"/>
              </w:rPr>
              <w:t xml:space="preserve">] </w:t>
            </w:r>
            <w:r w:rsidRPr="0079520A">
              <w:rPr>
                <w:lang w:val="en-US"/>
              </w:rPr>
              <w:t>SY_Schnittstelle_DPM_DISCO_X0101.docx</w:t>
            </w:r>
          </w:p>
        </w:tc>
      </w:tr>
    </w:tbl>
    <w:p w14:paraId="0CA833F7" w14:textId="77777777" w:rsidR="00007FE4" w:rsidRDefault="00007FE4">
      <w:pPr>
        <w:rPr>
          <w:rFonts w:eastAsiaTheme="majorEastAsia" w:cstheme="majorBidi"/>
          <w:bCs/>
          <w:szCs w:val="28"/>
          <w:lang w:val="de-DE"/>
        </w:rPr>
      </w:pPr>
      <w:r>
        <w:br w:type="page"/>
      </w:r>
    </w:p>
    <w:p w14:paraId="40C5D88A" w14:textId="515A4E2F" w:rsidR="0080602B" w:rsidRDefault="000E7C5D" w:rsidP="0080602B">
      <w:pPr>
        <w:pStyle w:val="berschrift4"/>
      </w:pPr>
      <w:r w:rsidRPr="001F7AF2">
        <w:lastRenderedPageBreak/>
        <w:t>F</w:t>
      </w:r>
      <w:r>
        <w:t xml:space="preserve">UN-3-1 </w:t>
      </w:r>
      <w:r w:rsidR="00957F47">
        <w:t>Processing Datatransfer Datas</w:t>
      </w:r>
    </w:p>
    <w:p w14:paraId="502A5643" w14:textId="23491165" w:rsidR="007A5F8D" w:rsidRPr="007A5F8D" w:rsidRDefault="007A5F8D" w:rsidP="007A5F8D">
      <w:pPr>
        <w:rPr>
          <w:lang w:val="de-DE"/>
        </w:rPr>
      </w:pPr>
    </w:p>
    <w:tbl>
      <w:tblPr>
        <w:tblW w:w="4891" w:type="pct"/>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2238"/>
        <w:gridCol w:w="2008"/>
        <w:gridCol w:w="2938"/>
        <w:gridCol w:w="1959"/>
        <w:gridCol w:w="996"/>
      </w:tblGrid>
      <w:tr w:rsidR="00263316" w:rsidRPr="003B790D" w14:paraId="3F458A58" w14:textId="77777777" w:rsidTr="00CD0D7B">
        <w:tc>
          <w:tcPr>
            <w:tcW w:w="1104" w:type="pct"/>
            <w:tcBorders>
              <w:top w:val="single" w:sz="4" w:space="0" w:color="C0C0C0"/>
              <w:left w:val="single" w:sz="4" w:space="0" w:color="C0C0C0"/>
              <w:bottom w:val="single" w:sz="4" w:space="0" w:color="C0C0C0"/>
              <w:right w:val="single" w:sz="4" w:space="0" w:color="C0C0C0"/>
            </w:tcBorders>
            <w:shd w:val="clear" w:color="auto" w:fill="D9D9D9"/>
          </w:tcPr>
          <w:p w14:paraId="086C48CF" w14:textId="77777777" w:rsidR="00263316" w:rsidRPr="003B790D" w:rsidRDefault="00263316" w:rsidP="00CD0D7B">
            <w:pPr>
              <w:rPr>
                <w:b/>
                <w:sz w:val="18"/>
                <w:szCs w:val="18"/>
              </w:rPr>
            </w:pPr>
            <w:r w:rsidRPr="003B790D">
              <w:rPr>
                <w:b/>
                <w:sz w:val="18"/>
                <w:szCs w:val="18"/>
              </w:rPr>
              <w:t>FAfo-</w:t>
            </w:r>
            <w:r w:rsidR="0032291F">
              <w:rPr>
                <w:b/>
                <w:sz w:val="18"/>
                <w:szCs w:val="18"/>
              </w:rPr>
              <w:t>3</w:t>
            </w:r>
            <w:r>
              <w:rPr>
                <w:b/>
                <w:sz w:val="18"/>
                <w:szCs w:val="18"/>
              </w:rPr>
              <w:t>-</w:t>
            </w:r>
            <w:r w:rsidR="0032291F">
              <w:rPr>
                <w:b/>
                <w:sz w:val="18"/>
                <w:szCs w:val="18"/>
              </w:rPr>
              <w:t>1</w:t>
            </w:r>
          </w:p>
        </w:tc>
        <w:tc>
          <w:tcPr>
            <w:tcW w:w="3896" w:type="pct"/>
            <w:gridSpan w:val="4"/>
            <w:tcBorders>
              <w:top w:val="single" w:sz="4" w:space="0" w:color="C0C0C0"/>
              <w:left w:val="single" w:sz="4" w:space="0" w:color="C0C0C0"/>
              <w:bottom w:val="single" w:sz="4" w:space="0" w:color="C0C0C0"/>
              <w:right w:val="single" w:sz="4" w:space="0" w:color="C0C0C0"/>
            </w:tcBorders>
            <w:shd w:val="clear" w:color="auto" w:fill="D9D9D9"/>
          </w:tcPr>
          <w:p w14:paraId="3D31EC5D" w14:textId="05606B94" w:rsidR="00263316" w:rsidRPr="003B790D" w:rsidRDefault="00431D73" w:rsidP="00CD0D7B">
            <w:pPr>
              <w:rPr>
                <w:b/>
                <w:sz w:val="18"/>
                <w:szCs w:val="18"/>
              </w:rPr>
            </w:pPr>
            <w:r>
              <w:rPr>
                <w:b/>
                <w:sz w:val="18"/>
                <w:szCs w:val="18"/>
              </w:rPr>
              <w:t>Receive data</w:t>
            </w:r>
          </w:p>
        </w:tc>
      </w:tr>
      <w:tr w:rsidR="00263316" w:rsidRPr="003B790D" w14:paraId="0C6A5E9B" w14:textId="77777777" w:rsidTr="00CD0D7B">
        <w:tc>
          <w:tcPr>
            <w:tcW w:w="1104" w:type="pct"/>
            <w:vMerge w:val="restart"/>
            <w:tcBorders>
              <w:top w:val="single" w:sz="4" w:space="0" w:color="C0C0C0"/>
              <w:left w:val="single" w:sz="4" w:space="0" w:color="C0C0C0"/>
              <w:right w:val="single" w:sz="4" w:space="0" w:color="C0C0C0"/>
            </w:tcBorders>
            <w:shd w:val="clear" w:color="auto" w:fill="F2F2F2"/>
          </w:tcPr>
          <w:p w14:paraId="69D934A6" w14:textId="498EE5C0" w:rsidR="00263316" w:rsidRPr="003B790D" w:rsidRDefault="00990D45" w:rsidP="00CD0D7B">
            <w:pPr>
              <w:rPr>
                <w:b/>
                <w:sz w:val="18"/>
                <w:szCs w:val="18"/>
              </w:rPr>
            </w:pPr>
            <w:r>
              <w:rPr>
                <w:b/>
                <w:sz w:val="16"/>
                <w:szCs w:val="16"/>
              </w:rPr>
              <w:t>Categorization</w:t>
            </w:r>
            <w:r w:rsidR="00263316" w:rsidRPr="003B790D" w:rsidDel="00AF399A">
              <w:rPr>
                <w:b/>
                <w:sz w:val="18"/>
                <w:szCs w:val="18"/>
              </w:rPr>
              <w:t xml:space="preserve"> </w:t>
            </w: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4CC5A69C" w14:textId="76E5BB09" w:rsidR="00263316" w:rsidRPr="003B790D" w:rsidRDefault="00990D45" w:rsidP="00CD0D7B">
            <w:pPr>
              <w:tabs>
                <w:tab w:val="left" w:pos="3152"/>
              </w:tabs>
              <w:rPr>
                <w:sz w:val="18"/>
                <w:szCs w:val="18"/>
              </w:rPr>
            </w:pPr>
            <w:r>
              <w:rPr>
                <w:b/>
                <w:sz w:val="16"/>
                <w:szCs w:val="16"/>
              </w:rPr>
              <w:t>Person in charge</w:t>
            </w:r>
            <w:r w:rsidR="00263316" w:rsidRPr="003B790D" w:rsidDel="00017BF7">
              <w:rPr>
                <w:sz w:val="18"/>
                <w:szCs w:val="18"/>
              </w:rPr>
              <w:t xml:space="preserve"> </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55959480" w14:textId="77777777" w:rsidR="00263316" w:rsidRPr="003B790D" w:rsidRDefault="00263316" w:rsidP="00CD0D7B">
            <w:r>
              <w:t>STK-</w:t>
            </w:r>
            <w:r w:rsidR="00737083">
              <w:t>2</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666EC691" w14:textId="77777777" w:rsidR="00263316" w:rsidRPr="003B790D" w:rsidRDefault="00263316" w:rsidP="00CD0D7B">
            <w:r w:rsidRPr="003B790D">
              <w:rPr>
                <w:b/>
                <w:sz w:val="16"/>
                <w:szCs w:val="16"/>
              </w:rPr>
              <w:t>Version</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42C4A13C" w14:textId="77777777" w:rsidR="00263316" w:rsidRPr="003B790D" w:rsidRDefault="00263316" w:rsidP="00CD0D7B">
            <w:r w:rsidRPr="003B790D">
              <w:t>1</w:t>
            </w:r>
          </w:p>
        </w:tc>
      </w:tr>
      <w:tr w:rsidR="00263316" w:rsidRPr="003B790D" w14:paraId="157090B6" w14:textId="77777777" w:rsidTr="00CD0D7B">
        <w:tc>
          <w:tcPr>
            <w:tcW w:w="1104" w:type="pct"/>
            <w:vMerge/>
            <w:tcBorders>
              <w:left w:val="single" w:sz="4" w:space="0" w:color="C0C0C0"/>
              <w:right w:val="single" w:sz="4" w:space="0" w:color="C0C0C0"/>
            </w:tcBorders>
            <w:shd w:val="clear" w:color="auto" w:fill="F2F2F2"/>
          </w:tcPr>
          <w:p w14:paraId="67BC11AF" w14:textId="77777777" w:rsidR="00263316" w:rsidRPr="003B790D" w:rsidRDefault="00263316" w:rsidP="00CD0D7B">
            <w:pPr>
              <w:rPr>
                <w:b/>
                <w:sz w:val="18"/>
                <w:szCs w:val="18"/>
              </w:rPr>
            </w:pP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34FF5B50" w14:textId="7BC028FB" w:rsidR="00263316" w:rsidRPr="003B790D" w:rsidRDefault="00990D45" w:rsidP="00CD0D7B">
            <w:pPr>
              <w:tabs>
                <w:tab w:val="left" w:pos="3152"/>
              </w:tabs>
              <w:rPr>
                <w:sz w:val="18"/>
                <w:szCs w:val="18"/>
              </w:rPr>
            </w:pPr>
            <w:r>
              <w:rPr>
                <w:b/>
                <w:sz w:val="16"/>
                <w:szCs w:val="16"/>
              </w:rPr>
              <w:t>Priority</w:t>
            </w:r>
            <w:r w:rsidR="00263316" w:rsidRPr="003B790D">
              <w:rPr>
                <w:b/>
                <w:sz w:val="16"/>
                <w:szCs w:val="16"/>
              </w:rPr>
              <w:t xml:space="preserve"> </w:t>
            </w:r>
            <w:r w:rsidR="00263316" w:rsidRPr="003B790D">
              <w:rPr>
                <w:sz w:val="12"/>
                <w:szCs w:val="12"/>
              </w:rPr>
              <w:t>(M / K)</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435EE5C0" w14:textId="77777777" w:rsidR="00263316" w:rsidRPr="003B790D" w:rsidRDefault="00263316" w:rsidP="00CD0D7B">
            <w:r w:rsidRPr="003B790D">
              <w:t>M</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2AA0E0DA" w14:textId="77777777" w:rsidR="00263316" w:rsidRPr="003B790D" w:rsidRDefault="00263316" w:rsidP="00CD0D7B">
            <w:r w:rsidRPr="003B790D">
              <w:rPr>
                <w:b/>
                <w:sz w:val="16"/>
                <w:szCs w:val="16"/>
              </w:rPr>
              <w:t xml:space="preserve">Status </w:t>
            </w:r>
            <w:r w:rsidRPr="003B790D">
              <w:rPr>
                <w:sz w:val="12"/>
                <w:szCs w:val="12"/>
              </w:rPr>
              <w:t>(OK / NOK)</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78DEC676" w14:textId="70C9718C" w:rsidR="00263316" w:rsidRPr="003B790D" w:rsidRDefault="00653193" w:rsidP="00CD0D7B">
            <w:ins w:id="103" w:author="Klauenboesch Beat, PM84" w:date="2017-10-02T15:59:00Z">
              <w:r>
                <w:t>N</w:t>
              </w:r>
            </w:ins>
            <w:r w:rsidR="00263316" w:rsidRPr="003B790D">
              <w:t>OK</w:t>
            </w:r>
          </w:p>
        </w:tc>
      </w:tr>
      <w:tr w:rsidR="00263316" w:rsidRPr="003B790D" w14:paraId="218B25D9" w14:textId="77777777" w:rsidTr="00CD0D7B">
        <w:tc>
          <w:tcPr>
            <w:tcW w:w="1104" w:type="pct"/>
            <w:tcBorders>
              <w:top w:val="single" w:sz="4" w:space="0" w:color="C0C0C0"/>
              <w:left w:val="single" w:sz="4" w:space="0" w:color="C0C0C0"/>
              <w:bottom w:val="single" w:sz="4" w:space="0" w:color="C0C0C0"/>
              <w:right w:val="single" w:sz="4" w:space="0" w:color="C0C0C0"/>
            </w:tcBorders>
            <w:hideMark/>
          </w:tcPr>
          <w:p w14:paraId="1A6C42B4" w14:textId="23D40518" w:rsidR="00263316" w:rsidRPr="003B790D" w:rsidRDefault="00123BF1" w:rsidP="00CD0D7B">
            <w:r>
              <w:t>Use case diagram</w:t>
            </w:r>
          </w:p>
        </w:tc>
        <w:tc>
          <w:tcPr>
            <w:tcW w:w="3896" w:type="pct"/>
            <w:gridSpan w:val="4"/>
            <w:tcBorders>
              <w:top w:val="single" w:sz="4" w:space="0" w:color="C0C0C0"/>
              <w:left w:val="single" w:sz="4" w:space="0" w:color="C0C0C0"/>
              <w:bottom w:val="single" w:sz="4" w:space="0" w:color="C0C0C0"/>
              <w:right w:val="single" w:sz="4" w:space="0" w:color="C0C0C0"/>
            </w:tcBorders>
            <w:hideMark/>
          </w:tcPr>
          <w:p w14:paraId="4647A9CA" w14:textId="051C8077" w:rsidR="00217996" w:rsidRPr="005422B1" w:rsidRDefault="00217996" w:rsidP="00CD0D7B">
            <w:pPr>
              <w:rPr>
                <w:lang w:val="en-US"/>
              </w:rPr>
            </w:pPr>
          </w:p>
          <w:p w14:paraId="46497F47" w14:textId="4DD75865" w:rsidR="00263316" w:rsidRDefault="0033344D" w:rsidP="00CD0D7B">
            <w:r>
              <w:rPr>
                <w:noProof/>
                <w:lang w:eastAsia="de-CH"/>
              </w:rPr>
              <w:drawing>
                <wp:inline distT="0" distB="0" distL="0" distR="0" wp14:anchorId="5966F62D" wp14:editId="5DFF143B">
                  <wp:extent cx="4879975" cy="17748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79975" cy="1774825"/>
                          </a:xfrm>
                          <a:prstGeom prst="rect">
                            <a:avLst/>
                          </a:prstGeom>
                        </pic:spPr>
                      </pic:pic>
                    </a:graphicData>
                  </a:graphic>
                </wp:inline>
              </w:drawing>
            </w:r>
          </w:p>
          <w:p w14:paraId="0CA498EB" w14:textId="77777777" w:rsidR="00263316" w:rsidRPr="003B790D" w:rsidRDefault="00263316" w:rsidP="00CD0D7B"/>
        </w:tc>
      </w:tr>
      <w:tr w:rsidR="00263316" w:rsidRPr="00FE7A68" w14:paraId="1F81720D" w14:textId="77777777" w:rsidTr="00CD0D7B">
        <w:tc>
          <w:tcPr>
            <w:tcW w:w="1104" w:type="pct"/>
          </w:tcPr>
          <w:p w14:paraId="7237AB54" w14:textId="374D64C2" w:rsidR="00263316" w:rsidRPr="003B790D" w:rsidRDefault="00990D45" w:rsidP="00CD0D7B">
            <w:r>
              <w:t>Short description</w:t>
            </w:r>
          </w:p>
        </w:tc>
        <w:tc>
          <w:tcPr>
            <w:tcW w:w="3896" w:type="pct"/>
            <w:gridSpan w:val="4"/>
          </w:tcPr>
          <w:p w14:paraId="341AABC6" w14:textId="02CB9ED8" w:rsidR="00037B8D" w:rsidRDefault="000976A2" w:rsidP="00431D73">
            <w:pPr>
              <w:rPr>
                <w:lang w:val="en-US"/>
              </w:rPr>
            </w:pPr>
            <w:r>
              <w:rPr>
                <w:lang w:val="en-US"/>
              </w:rPr>
              <w:t>DataT</w:t>
            </w:r>
            <w:r w:rsidR="00431D73" w:rsidRPr="00431D73">
              <w:rPr>
                <w:lang w:val="en-US"/>
              </w:rPr>
              <w:t xml:space="preserve">ransfer </w:t>
            </w:r>
            <w:r w:rsidRPr="00431D73">
              <w:rPr>
                <w:lang w:val="en-US"/>
              </w:rPr>
              <w:t xml:space="preserve">sends data to </w:t>
            </w:r>
            <w:r>
              <w:rPr>
                <w:lang w:val="en-US"/>
              </w:rPr>
              <w:t>DisCo</w:t>
            </w:r>
            <w:r w:rsidRPr="00431D73">
              <w:rPr>
                <w:lang w:val="en-US"/>
              </w:rPr>
              <w:t xml:space="preserve"> </w:t>
            </w:r>
            <w:r w:rsidR="00431D73" w:rsidRPr="00431D73">
              <w:rPr>
                <w:lang w:val="en-US"/>
              </w:rPr>
              <w:t xml:space="preserve">via </w:t>
            </w:r>
            <w:r w:rsidR="004A2C83">
              <w:rPr>
                <w:lang w:val="en-US"/>
              </w:rPr>
              <w:t xml:space="preserve">EAI and </w:t>
            </w:r>
            <w:r w:rsidR="00431D73" w:rsidRPr="00431D73">
              <w:rPr>
                <w:lang w:val="en-US"/>
              </w:rPr>
              <w:t xml:space="preserve">web service </w:t>
            </w:r>
            <w:r w:rsidR="004A2C83">
              <w:rPr>
                <w:lang w:val="en-US"/>
              </w:rPr>
              <w:t>ReceiverInfoService.</w:t>
            </w:r>
            <w:ins w:id="104" w:author="Klauenboesch Beat, PM84" w:date="2017-10-02T15:58:00Z">
              <w:r w:rsidR="0033344D">
                <w:rPr>
                  <w:lang w:val="en-US"/>
                </w:rPr>
                <w:t xml:space="preserve"> </w:t>
              </w:r>
              <w:r w:rsidR="0033344D">
                <w:rPr>
                  <w:lang w:val="en-US"/>
                </w:rPr>
                <w:t>This Service will use the structure from CaptureResultService, increase with new information ItemUID</w:t>
              </w:r>
              <w:del w:id="105" w:author="Klauenboesch Beat, PM84" w:date="2017-10-02T13:29:00Z">
                <w:r w:rsidR="0033344D" w:rsidDel="008B7E72">
                  <w:rPr>
                    <w:lang w:val="en-US"/>
                  </w:rPr>
                  <w:delText>,</w:delText>
                </w:r>
              </w:del>
              <w:del w:id="106" w:author="Klauenboesch Beat, PM84" w:date="2017-10-02T13:28:00Z">
                <w:r w:rsidR="0033344D" w:rsidDel="008B7E72">
                  <w:rPr>
                    <w:lang w:val="en-US"/>
                  </w:rPr>
                  <w:delText xml:space="preserve"> that mean DISCO receive datas analog the structure CaptureResultService</w:delText>
                </w:r>
              </w:del>
              <w:r w:rsidR="0033344D">
                <w:rPr>
                  <w:lang w:val="en-US"/>
                </w:rPr>
                <w:t>.</w:t>
              </w:r>
            </w:ins>
            <w:del w:id="107" w:author="Klauenboesch Beat, PM84" w:date="2017-10-02T15:58:00Z">
              <w:r w:rsidR="00037B8D" w:rsidDel="0033344D">
                <w:rPr>
                  <w:lang w:val="en-US"/>
                </w:rPr>
                <w:delText>Our discuss will use the structure from CaptureResultService, that mean DISCO receive datas analog the structure CaptureResultService.</w:delText>
              </w:r>
            </w:del>
          </w:p>
          <w:p w14:paraId="7ABCAD1B" w14:textId="7E3CA42A" w:rsidR="00431D73" w:rsidRPr="00431D73" w:rsidRDefault="000976A2" w:rsidP="00431D73">
            <w:pPr>
              <w:rPr>
                <w:lang w:val="en-US"/>
              </w:rPr>
            </w:pPr>
            <w:r>
              <w:rPr>
                <w:lang w:val="en-US"/>
              </w:rPr>
              <w:t>D</w:t>
            </w:r>
            <w:r w:rsidR="005422B1">
              <w:rPr>
                <w:lang w:val="en-US"/>
              </w:rPr>
              <w:t xml:space="preserve">ata are processed and </w:t>
            </w:r>
            <w:r w:rsidR="00431D73" w:rsidRPr="00431D73">
              <w:rPr>
                <w:lang w:val="en-US"/>
              </w:rPr>
              <w:t xml:space="preserve">stored on </w:t>
            </w:r>
            <w:r w:rsidR="0062546E">
              <w:rPr>
                <w:lang w:val="en-US"/>
              </w:rPr>
              <w:t>DisCo</w:t>
            </w:r>
            <w:r w:rsidR="00431D73" w:rsidRPr="00431D73">
              <w:rPr>
                <w:lang w:val="en-US"/>
              </w:rPr>
              <w:t>.</w:t>
            </w:r>
          </w:p>
          <w:p w14:paraId="19E5FA07" w14:textId="39D5CB0F" w:rsidR="005449BD" w:rsidRPr="00431D73" w:rsidRDefault="00431D73" w:rsidP="00431D73">
            <w:pPr>
              <w:rPr>
                <w:lang w:val="en-US"/>
              </w:rPr>
            </w:pPr>
            <w:r w:rsidRPr="00431D73">
              <w:rPr>
                <w:lang w:val="en-US"/>
              </w:rPr>
              <w:t xml:space="preserve">The processing steps are statistically recorded </w:t>
            </w:r>
            <w:r w:rsidR="00782624" w:rsidRPr="00431D73">
              <w:rPr>
                <w:lang w:val="en-US"/>
              </w:rPr>
              <w:t>(</w:t>
            </w:r>
            <w:r>
              <w:rPr>
                <w:lang w:val="en-US"/>
              </w:rPr>
              <w:t>refer to</w:t>
            </w:r>
            <w:r w:rsidR="00782624" w:rsidRPr="00431D73">
              <w:rPr>
                <w:lang w:val="en-US"/>
              </w:rPr>
              <w:t xml:space="preserve"> FaFo-2-2</w:t>
            </w:r>
            <w:r>
              <w:rPr>
                <w:lang w:val="en-US"/>
              </w:rPr>
              <w:t xml:space="preserve">, chapter </w:t>
            </w:r>
            <w:r w:rsidR="00782624">
              <w:fldChar w:fldCharType="begin"/>
            </w:r>
            <w:r w:rsidR="00782624" w:rsidRPr="00431D73">
              <w:rPr>
                <w:lang w:val="en-US"/>
              </w:rPr>
              <w:instrText xml:space="preserve"> REF _Ref439936314 \r \h </w:instrText>
            </w:r>
            <w:r w:rsidR="00782624">
              <w:fldChar w:fldCharType="separate"/>
            </w:r>
            <w:r w:rsidR="008F16BB">
              <w:rPr>
                <w:lang w:val="en-US"/>
              </w:rPr>
              <w:t>4.1.2.1</w:t>
            </w:r>
            <w:r w:rsidR="00782624">
              <w:fldChar w:fldCharType="end"/>
            </w:r>
            <w:r w:rsidR="00782624" w:rsidRPr="00431D73">
              <w:rPr>
                <w:lang w:val="en-US"/>
              </w:rPr>
              <w:t>)</w:t>
            </w:r>
            <w:r w:rsidR="005449BD" w:rsidRPr="00431D73">
              <w:rPr>
                <w:lang w:val="en-US"/>
              </w:rPr>
              <w:t>.</w:t>
            </w:r>
          </w:p>
          <w:p w14:paraId="26B5977E" w14:textId="77777777" w:rsidR="00263316" w:rsidRPr="00431D73" w:rsidRDefault="00263316" w:rsidP="00542230">
            <w:pPr>
              <w:rPr>
                <w:lang w:val="en-US"/>
              </w:rPr>
            </w:pPr>
          </w:p>
        </w:tc>
      </w:tr>
      <w:tr w:rsidR="00263316" w:rsidRPr="003B790D" w14:paraId="674DF1B7" w14:textId="77777777" w:rsidTr="00CD0D7B">
        <w:tc>
          <w:tcPr>
            <w:tcW w:w="1104" w:type="pct"/>
          </w:tcPr>
          <w:p w14:paraId="440115D1" w14:textId="5356A7F8" w:rsidR="00263316" w:rsidRPr="003B790D" w:rsidRDefault="00990D45" w:rsidP="00CD0D7B">
            <w:r>
              <w:t>Actor</w:t>
            </w:r>
          </w:p>
        </w:tc>
        <w:tc>
          <w:tcPr>
            <w:tcW w:w="3896" w:type="pct"/>
            <w:gridSpan w:val="4"/>
          </w:tcPr>
          <w:p w14:paraId="15DD0E7F" w14:textId="77777777" w:rsidR="00263316" w:rsidRDefault="000528B6" w:rsidP="009A7A82">
            <w:r>
              <w:t>Data</w:t>
            </w:r>
            <w:r w:rsidR="009A7A82">
              <w:t>T</w:t>
            </w:r>
            <w:r>
              <w:t>ransfer</w:t>
            </w:r>
          </w:p>
          <w:p w14:paraId="78AEDC7F" w14:textId="643F3B86" w:rsidR="00571BA5" w:rsidRPr="003B790D" w:rsidRDefault="00571BA5" w:rsidP="009A7A82"/>
        </w:tc>
      </w:tr>
      <w:tr w:rsidR="00263316" w:rsidRPr="00FE7A68" w14:paraId="45DD0234" w14:textId="77777777" w:rsidTr="00CD0D7B">
        <w:tc>
          <w:tcPr>
            <w:tcW w:w="1104" w:type="pct"/>
          </w:tcPr>
          <w:p w14:paraId="343EE3CE" w14:textId="1DF40069" w:rsidR="00263316" w:rsidRPr="003B790D" w:rsidRDefault="00154B90" w:rsidP="00CD0D7B">
            <w:r>
              <w:t>Triggering event</w:t>
            </w:r>
          </w:p>
        </w:tc>
        <w:tc>
          <w:tcPr>
            <w:tcW w:w="3896" w:type="pct"/>
            <w:gridSpan w:val="4"/>
          </w:tcPr>
          <w:p w14:paraId="5C81DA9A" w14:textId="77777777" w:rsidR="00263316" w:rsidRDefault="000528B6" w:rsidP="00E2591D">
            <w:pPr>
              <w:rPr>
                <w:lang w:val="en-US"/>
              </w:rPr>
            </w:pPr>
            <w:r w:rsidRPr="003B1C3F">
              <w:rPr>
                <w:lang w:val="en-US"/>
              </w:rPr>
              <w:t>Da</w:t>
            </w:r>
            <w:r w:rsidR="009A7A82">
              <w:rPr>
                <w:lang w:val="en-US"/>
              </w:rPr>
              <w:t>taT</w:t>
            </w:r>
            <w:r w:rsidR="00DF3F52" w:rsidRPr="003B1C3F">
              <w:rPr>
                <w:lang w:val="en-US"/>
              </w:rPr>
              <w:t xml:space="preserve">ransfer </w:t>
            </w:r>
            <w:r w:rsidR="00E2591D" w:rsidRPr="003B1C3F">
              <w:rPr>
                <w:lang w:val="en-US"/>
              </w:rPr>
              <w:t>uses the web service of</w:t>
            </w:r>
            <w:r w:rsidR="00DF3F52" w:rsidRPr="003B1C3F">
              <w:rPr>
                <w:lang w:val="en-US"/>
              </w:rPr>
              <w:t xml:space="preserve"> </w:t>
            </w:r>
            <w:r w:rsidR="0062546E">
              <w:rPr>
                <w:lang w:val="en-US"/>
              </w:rPr>
              <w:t>DisCo</w:t>
            </w:r>
          </w:p>
          <w:p w14:paraId="6BB62602" w14:textId="42BF2791" w:rsidR="00571BA5" w:rsidRPr="003B1C3F" w:rsidRDefault="00571BA5" w:rsidP="00E2591D">
            <w:pPr>
              <w:rPr>
                <w:lang w:val="en-US"/>
              </w:rPr>
            </w:pPr>
          </w:p>
        </w:tc>
      </w:tr>
      <w:tr w:rsidR="00263316" w:rsidRPr="003B790D" w14:paraId="7899B939" w14:textId="77777777" w:rsidTr="00CD0D7B">
        <w:tc>
          <w:tcPr>
            <w:tcW w:w="1104" w:type="pct"/>
          </w:tcPr>
          <w:p w14:paraId="4AAA58E3" w14:textId="2A7FABCC" w:rsidR="00263316" w:rsidRPr="003B790D" w:rsidRDefault="00990D45" w:rsidP="00CD0D7B">
            <w:r>
              <w:t>Precondition</w:t>
            </w:r>
          </w:p>
        </w:tc>
        <w:tc>
          <w:tcPr>
            <w:tcW w:w="3896" w:type="pct"/>
            <w:gridSpan w:val="4"/>
          </w:tcPr>
          <w:p w14:paraId="7CAC362F" w14:textId="77777777" w:rsidR="00263316" w:rsidRDefault="0062546E" w:rsidP="003B1C3F">
            <w:r>
              <w:t>DisCo</w:t>
            </w:r>
            <w:r w:rsidR="00DF3F52">
              <w:t xml:space="preserve"> is</w:t>
            </w:r>
            <w:r w:rsidR="003B1C3F">
              <w:t xml:space="preserve"> available</w:t>
            </w:r>
          </w:p>
          <w:p w14:paraId="0420C7B2" w14:textId="41A8C92B" w:rsidR="00571BA5" w:rsidRPr="003B790D" w:rsidRDefault="00571BA5" w:rsidP="003B1C3F"/>
        </w:tc>
      </w:tr>
      <w:tr w:rsidR="00263316" w:rsidRPr="003B790D" w14:paraId="05779827" w14:textId="77777777" w:rsidTr="00CD0D7B">
        <w:tc>
          <w:tcPr>
            <w:tcW w:w="1104" w:type="pct"/>
          </w:tcPr>
          <w:p w14:paraId="3C63BD70" w14:textId="39DC79A9" w:rsidR="00263316" w:rsidRPr="003B790D" w:rsidRDefault="00123BF1" w:rsidP="00CD0D7B">
            <w:r>
              <w:t>Diagram</w:t>
            </w:r>
          </w:p>
          <w:p w14:paraId="596743BC" w14:textId="002C9F95" w:rsidR="00263316" w:rsidRPr="003B790D" w:rsidRDefault="00263316" w:rsidP="00CD0D7B">
            <w:r w:rsidRPr="003B790D">
              <w:t>(</w:t>
            </w:r>
            <w:r w:rsidR="00990D45">
              <w:t>Recommended</w:t>
            </w:r>
            <w:r w:rsidRPr="003B790D">
              <w:t>)</w:t>
            </w:r>
          </w:p>
        </w:tc>
        <w:tc>
          <w:tcPr>
            <w:tcW w:w="3896" w:type="pct"/>
            <w:gridSpan w:val="4"/>
          </w:tcPr>
          <w:p w14:paraId="006DF7D2" w14:textId="6E1A054A" w:rsidR="00B04109" w:rsidRDefault="00875561" w:rsidP="00CD0D7B">
            <w:r>
              <w:rPr>
                <w:noProof/>
                <w:lang w:eastAsia="de-CH"/>
              </w:rPr>
              <w:drawing>
                <wp:inline distT="0" distB="0" distL="0" distR="0" wp14:anchorId="7749D068" wp14:editId="20D48427">
                  <wp:extent cx="4989048" cy="1767840"/>
                  <wp:effectExtent l="0" t="0" r="2540"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89048" cy="1767840"/>
                          </a:xfrm>
                          <a:prstGeom prst="rect">
                            <a:avLst/>
                          </a:prstGeom>
                        </pic:spPr>
                      </pic:pic>
                    </a:graphicData>
                  </a:graphic>
                </wp:inline>
              </w:drawing>
            </w:r>
          </w:p>
          <w:p w14:paraId="7ACF803D" w14:textId="77777777" w:rsidR="00263316" w:rsidRPr="003B790D" w:rsidRDefault="00263316" w:rsidP="00CD0D7B"/>
        </w:tc>
      </w:tr>
      <w:tr w:rsidR="00263316" w:rsidRPr="00FE7A68" w14:paraId="04ECD15B" w14:textId="77777777" w:rsidTr="00CD0D7B">
        <w:tc>
          <w:tcPr>
            <w:tcW w:w="1104" w:type="pct"/>
          </w:tcPr>
          <w:p w14:paraId="5814CA89" w14:textId="241913B8" w:rsidR="00263316" w:rsidRPr="003B790D" w:rsidRDefault="00990D45" w:rsidP="00CD0D7B">
            <w:r>
              <w:t>Standard process</w:t>
            </w:r>
          </w:p>
        </w:tc>
        <w:tc>
          <w:tcPr>
            <w:tcW w:w="3896" w:type="pct"/>
            <w:gridSpan w:val="4"/>
          </w:tcPr>
          <w:p w14:paraId="6EA937DB" w14:textId="4B799D72" w:rsidR="006C5368" w:rsidRPr="006C5368" w:rsidRDefault="004A2C83" w:rsidP="006C5368">
            <w:pPr>
              <w:rPr>
                <w:lang w:val="en-US"/>
              </w:rPr>
            </w:pPr>
            <w:r>
              <w:rPr>
                <w:lang w:val="en-US"/>
              </w:rPr>
              <w:t>EAI</w:t>
            </w:r>
            <w:r w:rsidRPr="006C5368">
              <w:rPr>
                <w:lang w:val="en-US"/>
              </w:rPr>
              <w:t xml:space="preserve"> </w:t>
            </w:r>
            <w:r w:rsidR="006C5368" w:rsidRPr="006C5368">
              <w:rPr>
                <w:lang w:val="en-US"/>
              </w:rPr>
              <w:t xml:space="preserve">calls the web service </w:t>
            </w:r>
            <w:r>
              <w:rPr>
                <w:lang w:val="en-US"/>
              </w:rPr>
              <w:t>ReceiverInfoService</w:t>
            </w:r>
            <w:r w:rsidRPr="006C5368" w:rsidDel="004A2C83">
              <w:rPr>
                <w:lang w:val="en-US"/>
              </w:rPr>
              <w:t xml:space="preserve"> </w:t>
            </w:r>
            <w:r w:rsidR="006C5368" w:rsidRPr="006C5368">
              <w:rPr>
                <w:lang w:val="en-US"/>
              </w:rPr>
              <w:t xml:space="preserve">and passes data to </w:t>
            </w:r>
            <w:r w:rsidR="0062546E">
              <w:rPr>
                <w:lang w:val="en-US"/>
              </w:rPr>
              <w:t>DisCo</w:t>
            </w:r>
            <w:r w:rsidR="006C5368" w:rsidRPr="006C5368">
              <w:rPr>
                <w:lang w:val="en-US"/>
              </w:rPr>
              <w:t>.</w:t>
            </w:r>
          </w:p>
          <w:p w14:paraId="6CD0D1A1" w14:textId="26B019D0" w:rsidR="006C5368" w:rsidRPr="006C5368" w:rsidRDefault="0062546E" w:rsidP="006C5368">
            <w:pPr>
              <w:rPr>
                <w:lang w:val="en-US"/>
              </w:rPr>
            </w:pPr>
            <w:r>
              <w:rPr>
                <w:lang w:val="en-US"/>
              </w:rPr>
              <w:t>DisCo</w:t>
            </w:r>
            <w:r w:rsidR="006C5368" w:rsidRPr="006C5368">
              <w:rPr>
                <w:lang w:val="en-US"/>
              </w:rPr>
              <w:t xml:space="preserve"> accepts the data and stores them for further processing.</w:t>
            </w:r>
          </w:p>
          <w:p w14:paraId="75A7AD05" w14:textId="77777777" w:rsidR="00933123" w:rsidRDefault="006C5368" w:rsidP="006C5368">
            <w:pPr>
              <w:rPr>
                <w:lang w:val="en-US"/>
              </w:rPr>
            </w:pPr>
            <w:r w:rsidRPr="006C5368">
              <w:rPr>
                <w:lang w:val="en-US"/>
              </w:rPr>
              <w:t>The processing stepsare statistically recorded.</w:t>
            </w:r>
          </w:p>
          <w:p w14:paraId="73D9C879" w14:textId="4365526B" w:rsidR="00571BA5" w:rsidRPr="006C5368" w:rsidRDefault="00571BA5" w:rsidP="006C5368">
            <w:pPr>
              <w:rPr>
                <w:lang w:val="en-US"/>
              </w:rPr>
            </w:pPr>
          </w:p>
        </w:tc>
      </w:tr>
      <w:tr w:rsidR="00263316" w:rsidRPr="003B790D" w14:paraId="236CB3C2" w14:textId="77777777" w:rsidTr="00427502">
        <w:tc>
          <w:tcPr>
            <w:tcW w:w="1104" w:type="pct"/>
            <w:tcBorders>
              <w:top w:val="single" w:sz="4" w:space="0" w:color="C0C0C0"/>
              <w:left w:val="single" w:sz="4" w:space="0" w:color="C0C0C0"/>
              <w:bottom w:val="single" w:sz="4" w:space="0" w:color="C0C0C0"/>
              <w:right w:val="single" w:sz="4" w:space="0" w:color="C0C0C0"/>
            </w:tcBorders>
            <w:hideMark/>
          </w:tcPr>
          <w:p w14:paraId="0C284C3B" w14:textId="78FB5A48" w:rsidR="00263316" w:rsidRPr="003B790D" w:rsidRDefault="00990D45" w:rsidP="00CD0D7B">
            <w:r>
              <w:t>Alternative</w:t>
            </w:r>
          </w:p>
        </w:tc>
        <w:tc>
          <w:tcPr>
            <w:tcW w:w="3896" w:type="pct"/>
            <w:gridSpan w:val="4"/>
            <w:tcBorders>
              <w:top w:val="single" w:sz="4" w:space="0" w:color="C0C0C0"/>
              <w:left w:val="single" w:sz="4" w:space="0" w:color="C0C0C0"/>
              <w:bottom w:val="single" w:sz="4" w:space="0" w:color="C0C0C0"/>
              <w:right w:val="single" w:sz="4" w:space="0" w:color="C0C0C0"/>
            </w:tcBorders>
          </w:tcPr>
          <w:p w14:paraId="3CA59413" w14:textId="77777777" w:rsidR="00263316" w:rsidRDefault="006C5368" w:rsidP="00CD0D7B">
            <w:r>
              <w:t>No</w:t>
            </w:r>
          </w:p>
          <w:p w14:paraId="01012172" w14:textId="5555D075" w:rsidR="00571BA5" w:rsidRPr="003B790D" w:rsidRDefault="00571BA5" w:rsidP="00CD0D7B"/>
        </w:tc>
      </w:tr>
      <w:tr w:rsidR="00263316" w:rsidRPr="00FE7A68" w14:paraId="267F29C4" w14:textId="77777777" w:rsidTr="00427502">
        <w:tc>
          <w:tcPr>
            <w:tcW w:w="1104" w:type="pct"/>
            <w:tcBorders>
              <w:top w:val="single" w:sz="4" w:space="0" w:color="C0C0C0"/>
              <w:left w:val="single" w:sz="4" w:space="0" w:color="C0C0C0"/>
              <w:bottom w:val="single" w:sz="4" w:space="0" w:color="C0C0C0"/>
              <w:right w:val="single" w:sz="4" w:space="0" w:color="C0C0C0"/>
            </w:tcBorders>
            <w:hideMark/>
          </w:tcPr>
          <w:p w14:paraId="1C38ECCD" w14:textId="6AA0D42D" w:rsidR="00263316" w:rsidRPr="003B790D" w:rsidRDefault="00990D45" w:rsidP="00CD0D7B">
            <w:r>
              <w:t>Exceptions</w:t>
            </w:r>
          </w:p>
        </w:tc>
        <w:tc>
          <w:tcPr>
            <w:tcW w:w="3896" w:type="pct"/>
            <w:gridSpan w:val="4"/>
            <w:tcBorders>
              <w:top w:val="single" w:sz="4" w:space="0" w:color="C0C0C0"/>
              <w:left w:val="single" w:sz="4" w:space="0" w:color="C0C0C0"/>
              <w:bottom w:val="single" w:sz="4" w:space="0" w:color="C0C0C0"/>
              <w:right w:val="single" w:sz="4" w:space="0" w:color="C0C0C0"/>
            </w:tcBorders>
          </w:tcPr>
          <w:p w14:paraId="6F4672AC" w14:textId="5E181825" w:rsidR="006C5368" w:rsidRPr="006C5368" w:rsidRDefault="00386EF6" w:rsidP="006C5368">
            <w:pPr>
              <w:rPr>
                <w:lang w:val="en-US"/>
              </w:rPr>
            </w:pPr>
            <w:r>
              <w:rPr>
                <w:lang w:val="en-US"/>
              </w:rPr>
              <w:t xml:space="preserve">If </w:t>
            </w:r>
            <w:r w:rsidR="006C5368" w:rsidRPr="006C5368">
              <w:rPr>
                <w:lang w:val="en-US"/>
              </w:rPr>
              <w:t>ReceiverInfo object</w:t>
            </w:r>
            <w:r>
              <w:rPr>
                <w:lang w:val="en-US"/>
              </w:rPr>
              <w:t xml:space="preserve"> i</w:t>
            </w:r>
            <w:r w:rsidRPr="006C5368">
              <w:rPr>
                <w:lang w:val="en-US"/>
              </w:rPr>
              <w:t>s not valid</w:t>
            </w:r>
            <w:r w:rsidR="006C5368" w:rsidRPr="006C5368">
              <w:rPr>
                <w:lang w:val="en-US"/>
              </w:rPr>
              <w:t xml:space="preserve">, a warning is </w:t>
            </w:r>
            <w:r>
              <w:rPr>
                <w:lang w:val="en-US"/>
              </w:rPr>
              <w:t>delivered back</w:t>
            </w:r>
            <w:r w:rsidR="006C5368" w:rsidRPr="006C5368">
              <w:rPr>
                <w:lang w:val="en-US"/>
              </w:rPr>
              <w:t xml:space="preserve"> and </w:t>
            </w:r>
            <w:proofErr w:type="gramStart"/>
            <w:r w:rsidR="006C5368" w:rsidRPr="006C5368">
              <w:rPr>
                <w:lang w:val="en-US"/>
              </w:rPr>
              <w:t>this als</w:t>
            </w:r>
            <w:r>
              <w:rPr>
                <w:lang w:val="en-US"/>
              </w:rPr>
              <w:t>o</w:t>
            </w:r>
            <w:proofErr w:type="gramEnd"/>
            <w:r>
              <w:rPr>
                <w:lang w:val="en-US"/>
              </w:rPr>
              <w:t xml:space="preserve"> captures statistically. A</w:t>
            </w:r>
            <w:r w:rsidR="006C5368" w:rsidRPr="006C5368">
              <w:rPr>
                <w:lang w:val="en-US"/>
              </w:rPr>
              <w:t xml:space="preserve">n object is considered </w:t>
            </w:r>
            <w:r>
              <w:rPr>
                <w:lang w:val="en-US"/>
              </w:rPr>
              <w:t xml:space="preserve">as </w:t>
            </w:r>
            <w:r w:rsidR="006C5368" w:rsidRPr="006C5368">
              <w:rPr>
                <w:lang w:val="en-US"/>
              </w:rPr>
              <w:t xml:space="preserve">valid if the </w:t>
            </w:r>
            <w:r w:rsidRPr="006C5368">
              <w:rPr>
                <w:lang w:val="en-US"/>
              </w:rPr>
              <w:t xml:space="preserve">field </w:t>
            </w:r>
            <w:r w:rsidR="006C5368" w:rsidRPr="006C5368">
              <w:rPr>
                <w:lang w:val="en-US"/>
              </w:rPr>
              <w:t>"</w:t>
            </w:r>
            <w:r>
              <w:rPr>
                <w:lang w:val="en-US"/>
              </w:rPr>
              <w:t>IdentCode</w:t>
            </w:r>
            <w:r w:rsidR="006C5368" w:rsidRPr="006C5368">
              <w:rPr>
                <w:lang w:val="en-US"/>
              </w:rPr>
              <w:t>" is not empty and content</w:t>
            </w:r>
            <w:r>
              <w:rPr>
                <w:lang w:val="en-US"/>
              </w:rPr>
              <w:t>s in the field are</w:t>
            </w:r>
            <w:r w:rsidR="006C5368" w:rsidRPr="006C5368">
              <w:rPr>
                <w:lang w:val="en-US"/>
              </w:rPr>
              <w:t xml:space="preserve"> in order, and one or more of the following fields are not empty and content</w:t>
            </w:r>
            <w:r w:rsidR="006D25DA">
              <w:rPr>
                <w:lang w:val="en-US"/>
              </w:rPr>
              <w:t>s</w:t>
            </w:r>
            <w:r w:rsidR="006C5368" w:rsidRPr="006C5368">
              <w:rPr>
                <w:lang w:val="en-US"/>
              </w:rPr>
              <w:t xml:space="preserve"> are in order:</w:t>
            </w:r>
          </w:p>
          <w:p w14:paraId="396D80B9" w14:textId="440A02DA" w:rsidR="004C60E5" w:rsidRPr="00386EF6" w:rsidRDefault="007752D5" w:rsidP="00D2050A">
            <w:pPr>
              <w:pStyle w:val="Listenabsatz"/>
              <w:numPr>
                <w:ilvl w:val="0"/>
                <w:numId w:val="22"/>
              </w:numPr>
              <w:rPr>
                <w:lang w:val="en-US"/>
              </w:rPr>
            </w:pPr>
            <w:r>
              <w:rPr>
                <w:lang w:val="en-US"/>
              </w:rPr>
              <w:t>Name or FirmennameStrasse or Postfach</w:t>
            </w:r>
          </w:p>
          <w:p w14:paraId="38F000EA" w14:textId="4F1C3EF5" w:rsidR="004C60E5" w:rsidRPr="00386EF6" w:rsidRDefault="007752D5" w:rsidP="00D2050A">
            <w:pPr>
              <w:pStyle w:val="Listenabsatz"/>
              <w:numPr>
                <w:ilvl w:val="0"/>
                <w:numId w:val="22"/>
              </w:numPr>
              <w:rPr>
                <w:lang w:val="en-US"/>
              </w:rPr>
            </w:pPr>
            <w:r>
              <w:rPr>
                <w:lang w:val="en-US"/>
              </w:rPr>
              <w:t>Postleitzahl</w:t>
            </w:r>
            <w:r w:rsidR="004C60E5" w:rsidRPr="00386EF6">
              <w:rPr>
                <w:lang w:val="en-US"/>
              </w:rPr>
              <w:t xml:space="preserve"> </w:t>
            </w:r>
          </w:p>
          <w:p w14:paraId="6A5FE453" w14:textId="09A82E13" w:rsidR="004C60E5" w:rsidRPr="00386EF6" w:rsidRDefault="007752D5" w:rsidP="00D2050A">
            <w:pPr>
              <w:pStyle w:val="Listenabsatz"/>
              <w:numPr>
                <w:ilvl w:val="0"/>
                <w:numId w:val="22"/>
              </w:numPr>
              <w:rPr>
                <w:lang w:val="en-US"/>
              </w:rPr>
            </w:pPr>
            <w:r>
              <w:rPr>
                <w:lang w:val="en-US"/>
              </w:rPr>
              <w:t>Ort</w:t>
            </w:r>
          </w:p>
          <w:p w14:paraId="372E6F19" w14:textId="77777777" w:rsidR="00263316" w:rsidRDefault="00BF1B12" w:rsidP="00BF1B12">
            <w:pPr>
              <w:rPr>
                <w:lang w:val="en-US"/>
              </w:rPr>
            </w:pPr>
            <w:r>
              <w:rPr>
                <w:lang w:val="en-US"/>
              </w:rPr>
              <w:t xml:space="preserve">Not </w:t>
            </w:r>
            <w:r w:rsidR="006C5368" w:rsidRPr="006C5368">
              <w:rPr>
                <w:lang w:val="en-US"/>
              </w:rPr>
              <w:t xml:space="preserve">valid </w:t>
            </w:r>
            <w:r>
              <w:rPr>
                <w:lang w:val="en-US"/>
              </w:rPr>
              <w:t xml:space="preserve">ReceiverIinfo objects </w:t>
            </w:r>
            <w:r w:rsidR="006C5368" w:rsidRPr="006C5368">
              <w:rPr>
                <w:lang w:val="en-US"/>
              </w:rPr>
              <w:t xml:space="preserve">data are not stored in </w:t>
            </w:r>
            <w:r w:rsidR="0062546E">
              <w:rPr>
                <w:lang w:val="en-US"/>
              </w:rPr>
              <w:t>DisCo</w:t>
            </w:r>
            <w:r w:rsidR="006C5368" w:rsidRPr="006C5368">
              <w:rPr>
                <w:lang w:val="en-US"/>
              </w:rPr>
              <w:t>.</w:t>
            </w:r>
          </w:p>
          <w:p w14:paraId="7BC743C0" w14:textId="21179FAD" w:rsidR="00571BA5" w:rsidRPr="006C5368" w:rsidRDefault="00571BA5" w:rsidP="00BF1B12">
            <w:pPr>
              <w:rPr>
                <w:lang w:val="en-US"/>
              </w:rPr>
            </w:pPr>
          </w:p>
        </w:tc>
      </w:tr>
      <w:tr w:rsidR="00263316" w:rsidRPr="00FE7A68" w14:paraId="42E9D2F8" w14:textId="77777777" w:rsidTr="00CD0D7B">
        <w:tc>
          <w:tcPr>
            <w:tcW w:w="1104" w:type="pct"/>
          </w:tcPr>
          <w:p w14:paraId="77721858" w14:textId="6C2C898F" w:rsidR="00263316" w:rsidRPr="003B790D" w:rsidRDefault="00990D45" w:rsidP="00CD0D7B">
            <w:r w:rsidRPr="00386EF6">
              <w:rPr>
                <w:lang w:val="en-US"/>
              </w:rPr>
              <w:t>Postco</w:t>
            </w:r>
            <w:r>
              <w:t>ndition</w:t>
            </w:r>
            <w:r w:rsidR="00263316" w:rsidRPr="003B790D">
              <w:t xml:space="preserve"> (</w:t>
            </w:r>
            <w:r>
              <w:t>Result</w:t>
            </w:r>
            <w:r w:rsidR="00263316" w:rsidRPr="003B790D">
              <w:t>)</w:t>
            </w:r>
          </w:p>
        </w:tc>
        <w:tc>
          <w:tcPr>
            <w:tcW w:w="3896" w:type="pct"/>
            <w:gridSpan w:val="4"/>
          </w:tcPr>
          <w:p w14:paraId="0B68F5E4" w14:textId="77777777" w:rsidR="00263316" w:rsidRDefault="006D25DA" w:rsidP="00CD0D7B">
            <w:pPr>
              <w:rPr>
                <w:lang w:val="en-US"/>
              </w:rPr>
            </w:pPr>
            <w:r>
              <w:rPr>
                <w:lang w:val="en-US"/>
              </w:rPr>
              <w:t>D</w:t>
            </w:r>
            <w:r w:rsidR="006C5368" w:rsidRPr="006C5368">
              <w:rPr>
                <w:lang w:val="en-US"/>
              </w:rPr>
              <w:t xml:space="preserve">ata from </w:t>
            </w:r>
            <w:r w:rsidR="00386EF6">
              <w:rPr>
                <w:lang w:val="en-US"/>
              </w:rPr>
              <w:t>DataTransfer</w:t>
            </w:r>
            <w:r w:rsidR="006C5368" w:rsidRPr="006C5368">
              <w:rPr>
                <w:lang w:val="en-US"/>
              </w:rPr>
              <w:t xml:space="preserve"> are stored on </w:t>
            </w:r>
            <w:r w:rsidR="0062546E">
              <w:rPr>
                <w:lang w:val="en-US"/>
              </w:rPr>
              <w:t>DisCo</w:t>
            </w:r>
            <w:r w:rsidR="006C5368" w:rsidRPr="006C5368">
              <w:rPr>
                <w:lang w:val="en-US"/>
              </w:rPr>
              <w:t xml:space="preserve"> and available.</w:t>
            </w:r>
          </w:p>
          <w:p w14:paraId="6F1CE77F" w14:textId="4FDA6013" w:rsidR="00571BA5" w:rsidRPr="006C5368" w:rsidRDefault="00571BA5" w:rsidP="00CD0D7B">
            <w:pPr>
              <w:rPr>
                <w:lang w:val="en-US"/>
              </w:rPr>
            </w:pPr>
          </w:p>
        </w:tc>
      </w:tr>
    </w:tbl>
    <w:p w14:paraId="3CB37071" w14:textId="4A7FE1B1" w:rsidR="00571BA5" w:rsidRDefault="00571BA5">
      <w:pPr>
        <w:rPr>
          <w:lang w:val="en-US"/>
        </w:rPr>
      </w:pPr>
      <w:r>
        <w:rPr>
          <w:lang w:val="en-US"/>
        </w:rPr>
        <w:lastRenderedPageBreak/>
        <w:br w:type="page"/>
      </w:r>
    </w:p>
    <w:tbl>
      <w:tblPr>
        <w:tblW w:w="4891" w:type="pct"/>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2238"/>
        <w:gridCol w:w="2008"/>
        <w:gridCol w:w="2938"/>
        <w:gridCol w:w="1959"/>
        <w:gridCol w:w="996"/>
      </w:tblGrid>
      <w:tr w:rsidR="00400FAC" w:rsidRPr="003B790D" w14:paraId="2C7AC537" w14:textId="77777777" w:rsidTr="00D8135F">
        <w:tc>
          <w:tcPr>
            <w:tcW w:w="1104" w:type="pct"/>
            <w:tcBorders>
              <w:top w:val="single" w:sz="4" w:space="0" w:color="C0C0C0"/>
              <w:left w:val="single" w:sz="4" w:space="0" w:color="C0C0C0"/>
              <w:bottom w:val="single" w:sz="4" w:space="0" w:color="C0C0C0"/>
              <w:right w:val="single" w:sz="4" w:space="0" w:color="C0C0C0"/>
            </w:tcBorders>
            <w:shd w:val="clear" w:color="auto" w:fill="D9D9D9"/>
          </w:tcPr>
          <w:p w14:paraId="092C9A3B" w14:textId="77777777" w:rsidR="00400FAC" w:rsidRPr="003B790D" w:rsidRDefault="00400FAC" w:rsidP="00D8135F">
            <w:pPr>
              <w:rPr>
                <w:b/>
                <w:sz w:val="18"/>
                <w:szCs w:val="18"/>
              </w:rPr>
            </w:pPr>
            <w:r w:rsidRPr="003B790D">
              <w:rPr>
                <w:b/>
                <w:sz w:val="18"/>
                <w:szCs w:val="18"/>
              </w:rPr>
              <w:lastRenderedPageBreak/>
              <w:t>FAfo-</w:t>
            </w:r>
            <w:r>
              <w:rPr>
                <w:b/>
                <w:sz w:val="18"/>
                <w:szCs w:val="18"/>
              </w:rPr>
              <w:t>3-3</w:t>
            </w:r>
          </w:p>
        </w:tc>
        <w:tc>
          <w:tcPr>
            <w:tcW w:w="3896" w:type="pct"/>
            <w:gridSpan w:val="4"/>
            <w:tcBorders>
              <w:top w:val="single" w:sz="4" w:space="0" w:color="C0C0C0"/>
              <w:left w:val="single" w:sz="4" w:space="0" w:color="C0C0C0"/>
              <w:bottom w:val="single" w:sz="4" w:space="0" w:color="C0C0C0"/>
              <w:right w:val="single" w:sz="4" w:space="0" w:color="C0C0C0"/>
            </w:tcBorders>
            <w:shd w:val="clear" w:color="auto" w:fill="D9D9D9"/>
          </w:tcPr>
          <w:p w14:paraId="0F257EB6" w14:textId="4FFB597C" w:rsidR="00400FAC" w:rsidRPr="003B790D" w:rsidRDefault="00EF6F5B" w:rsidP="00D8135F">
            <w:pPr>
              <w:rPr>
                <w:b/>
                <w:sz w:val="18"/>
                <w:szCs w:val="18"/>
              </w:rPr>
            </w:pPr>
            <w:r>
              <w:rPr>
                <w:b/>
                <w:sz w:val="18"/>
                <w:szCs w:val="18"/>
              </w:rPr>
              <w:t>Forward</w:t>
            </w:r>
            <w:r w:rsidR="009F04F7">
              <w:rPr>
                <w:b/>
                <w:sz w:val="18"/>
                <w:szCs w:val="18"/>
              </w:rPr>
              <w:t xml:space="preserve"> data</w:t>
            </w:r>
          </w:p>
        </w:tc>
      </w:tr>
      <w:tr w:rsidR="00400FAC" w:rsidRPr="003B790D" w14:paraId="788789AC" w14:textId="77777777" w:rsidTr="00D8135F">
        <w:tc>
          <w:tcPr>
            <w:tcW w:w="1104" w:type="pct"/>
            <w:vMerge w:val="restart"/>
            <w:tcBorders>
              <w:top w:val="single" w:sz="4" w:space="0" w:color="C0C0C0"/>
              <w:left w:val="single" w:sz="4" w:space="0" w:color="C0C0C0"/>
              <w:right w:val="single" w:sz="4" w:space="0" w:color="C0C0C0"/>
            </w:tcBorders>
            <w:shd w:val="clear" w:color="auto" w:fill="F2F2F2"/>
          </w:tcPr>
          <w:p w14:paraId="7CEC9230" w14:textId="61C680F2" w:rsidR="00400FAC" w:rsidRPr="003B790D" w:rsidRDefault="00990D45" w:rsidP="00D8135F">
            <w:pPr>
              <w:rPr>
                <w:b/>
                <w:sz w:val="18"/>
                <w:szCs w:val="18"/>
              </w:rPr>
            </w:pPr>
            <w:r>
              <w:rPr>
                <w:b/>
                <w:sz w:val="16"/>
                <w:szCs w:val="16"/>
              </w:rPr>
              <w:t>Categorization</w:t>
            </w:r>
            <w:r w:rsidR="00400FAC" w:rsidRPr="003B790D" w:rsidDel="00AF399A">
              <w:rPr>
                <w:b/>
                <w:sz w:val="18"/>
                <w:szCs w:val="18"/>
              </w:rPr>
              <w:t xml:space="preserve"> </w:t>
            </w: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1AB13905" w14:textId="02C42E17" w:rsidR="00400FAC" w:rsidRPr="003B790D" w:rsidRDefault="00990D45" w:rsidP="00D8135F">
            <w:pPr>
              <w:tabs>
                <w:tab w:val="left" w:pos="3152"/>
              </w:tabs>
              <w:rPr>
                <w:sz w:val="18"/>
                <w:szCs w:val="18"/>
              </w:rPr>
            </w:pPr>
            <w:r>
              <w:rPr>
                <w:b/>
                <w:sz w:val="16"/>
                <w:szCs w:val="16"/>
              </w:rPr>
              <w:t>Person in charge</w:t>
            </w:r>
            <w:r w:rsidR="00400FAC" w:rsidRPr="003B790D" w:rsidDel="00017BF7">
              <w:rPr>
                <w:sz w:val="18"/>
                <w:szCs w:val="18"/>
              </w:rPr>
              <w:t xml:space="preserve"> </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1BE538C7" w14:textId="77777777" w:rsidR="00400FAC" w:rsidRPr="003B790D" w:rsidRDefault="00400FAC" w:rsidP="00D8135F">
            <w:r>
              <w:t>STK-2</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43BFFA77" w14:textId="77777777" w:rsidR="00400FAC" w:rsidRPr="003B790D" w:rsidRDefault="00400FAC" w:rsidP="00D8135F">
            <w:r w:rsidRPr="003B790D">
              <w:rPr>
                <w:b/>
                <w:sz w:val="16"/>
                <w:szCs w:val="16"/>
              </w:rPr>
              <w:t>Version</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36F88EB5" w14:textId="77777777" w:rsidR="00400FAC" w:rsidRPr="003B790D" w:rsidRDefault="00400FAC" w:rsidP="00D8135F">
            <w:r w:rsidRPr="003B790D">
              <w:t>1</w:t>
            </w:r>
          </w:p>
        </w:tc>
      </w:tr>
      <w:tr w:rsidR="00400FAC" w:rsidRPr="003B790D" w14:paraId="195E15C4" w14:textId="77777777" w:rsidTr="00D8135F">
        <w:tc>
          <w:tcPr>
            <w:tcW w:w="1104" w:type="pct"/>
            <w:vMerge/>
            <w:tcBorders>
              <w:left w:val="single" w:sz="4" w:space="0" w:color="C0C0C0"/>
              <w:right w:val="single" w:sz="4" w:space="0" w:color="C0C0C0"/>
            </w:tcBorders>
            <w:shd w:val="clear" w:color="auto" w:fill="F2F2F2"/>
          </w:tcPr>
          <w:p w14:paraId="02B9761D" w14:textId="77777777" w:rsidR="00400FAC" w:rsidRPr="003B790D" w:rsidRDefault="00400FAC" w:rsidP="00D8135F">
            <w:pPr>
              <w:rPr>
                <w:b/>
                <w:sz w:val="18"/>
                <w:szCs w:val="18"/>
              </w:rPr>
            </w:pP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1FF4D5EF" w14:textId="3E10A360" w:rsidR="00400FAC" w:rsidRPr="003B790D" w:rsidRDefault="00990D45" w:rsidP="00D8135F">
            <w:pPr>
              <w:tabs>
                <w:tab w:val="left" w:pos="3152"/>
              </w:tabs>
              <w:rPr>
                <w:sz w:val="18"/>
                <w:szCs w:val="18"/>
              </w:rPr>
            </w:pPr>
            <w:r>
              <w:rPr>
                <w:b/>
                <w:sz w:val="16"/>
                <w:szCs w:val="16"/>
              </w:rPr>
              <w:t>Priority</w:t>
            </w:r>
            <w:r w:rsidR="00400FAC" w:rsidRPr="003B790D">
              <w:rPr>
                <w:b/>
                <w:sz w:val="16"/>
                <w:szCs w:val="16"/>
              </w:rPr>
              <w:t xml:space="preserve"> </w:t>
            </w:r>
            <w:r w:rsidR="00400FAC" w:rsidRPr="003B790D">
              <w:rPr>
                <w:sz w:val="12"/>
                <w:szCs w:val="12"/>
              </w:rPr>
              <w:t>(M / K)</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0EBFE96D" w14:textId="77777777" w:rsidR="00400FAC" w:rsidRPr="003B790D" w:rsidRDefault="00400FAC" w:rsidP="00D8135F">
            <w:r w:rsidRPr="003B790D">
              <w:t>M</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736ABC88" w14:textId="77777777" w:rsidR="00400FAC" w:rsidRPr="003B790D" w:rsidRDefault="00400FAC" w:rsidP="00D8135F">
            <w:r w:rsidRPr="003B790D">
              <w:rPr>
                <w:b/>
                <w:sz w:val="16"/>
                <w:szCs w:val="16"/>
              </w:rPr>
              <w:t xml:space="preserve">Status </w:t>
            </w:r>
            <w:r w:rsidRPr="003B790D">
              <w:rPr>
                <w:sz w:val="12"/>
                <w:szCs w:val="12"/>
              </w:rPr>
              <w:t>(OK / NOK)</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60CFA79D" w14:textId="3C178304" w:rsidR="00400FAC" w:rsidRPr="003B790D" w:rsidRDefault="00653193" w:rsidP="00D8135F">
            <w:ins w:id="108" w:author="Klauenboesch Beat, PM84" w:date="2017-10-02T15:59:00Z">
              <w:r>
                <w:t>N</w:t>
              </w:r>
            </w:ins>
            <w:r w:rsidR="00400FAC" w:rsidRPr="003B790D">
              <w:t>OK</w:t>
            </w:r>
          </w:p>
        </w:tc>
      </w:tr>
      <w:tr w:rsidR="00400FAC" w:rsidRPr="003B790D" w14:paraId="311FF308" w14:textId="77777777" w:rsidTr="00D8135F">
        <w:tc>
          <w:tcPr>
            <w:tcW w:w="1104" w:type="pct"/>
            <w:tcBorders>
              <w:top w:val="single" w:sz="4" w:space="0" w:color="C0C0C0"/>
              <w:left w:val="single" w:sz="4" w:space="0" w:color="C0C0C0"/>
              <w:bottom w:val="single" w:sz="4" w:space="0" w:color="C0C0C0"/>
              <w:right w:val="single" w:sz="4" w:space="0" w:color="C0C0C0"/>
            </w:tcBorders>
            <w:hideMark/>
          </w:tcPr>
          <w:p w14:paraId="4975D0FA" w14:textId="11DEBFA0" w:rsidR="00400FAC" w:rsidRPr="003B790D" w:rsidRDefault="00123BF1" w:rsidP="00D8135F">
            <w:r>
              <w:t>Use case diagram</w:t>
            </w:r>
          </w:p>
        </w:tc>
        <w:tc>
          <w:tcPr>
            <w:tcW w:w="3896" w:type="pct"/>
            <w:gridSpan w:val="4"/>
            <w:tcBorders>
              <w:top w:val="single" w:sz="4" w:space="0" w:color="C0C0C0"/>
              <w:left w:val="single" w:sz="4" w:space="0" w:color="C0C0C0"/>
              <w:bottom w:val="single" w:sz="4" w:space="0" w:color="C0C0C0"/>
              <w:right w:val="single" w:sz="4" w:space="0" w:color="C0C0C0"/>
            </w:tcBorders>
            <w:hideMark/>
          </w:tcPr>
          <w:p w14:paraId="47DED951" w14:textId="77777777" w:rsidR="00400FAC" w:rsidRDefault="00400FAC" w:rsidP="00D8135F"/>
          <w:p w14:paraId="03D22D49" w14:textId="70666924" w:rsidR="00400FAC" w:rsidRPr="003B790D" w:rsidRDefault="0033344D" w:rsidP="00D8135F">
            <w:r>
              <w:rPr>
                <w:noProof/>
                <w:lang w:eastAsia="de-CH"/>
              </w:rPr>
              <w:drawing>
                <wp:inline distT="0" distB="0" distL="0" distR="0" wp14:anchorId="23DC89C2" wp14:editId="5E9D9EBB">
                  <wp:extent cx="4879975" cy="177482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79975" cy="1774825"/>
                          </a:xfrm>
                          <a:prstGeom prst="rect">
                            <a:avLst/>
                          </a:prstGeom>
                        </pic:spPr>
                      </pic:pic>
                    </a:graphicData>
                  </a:graphic>
                </wp:inline>
              </w:drawing>
            </w:r>
          </w:p>
        </w:tc>
      </w:tr>
      <w:tr w:rsidR="00400FAC" w:rsidRPr="00B9778D" w14:paraId="300C8FE2" w14:textId="77777777" w:rsidTr="00D8135F">
        <w:tc>
          <w:tcPr>
            <w:tcW w:w="1104" w:type="pct"/>
          </w:tcPr>
          <w:p w14:paraId="31BB4583" w14:textId="3CED41E7" w:rsidR="00400FAC" w:rsidRPr="003B790D" w:rsidRDefault="00990D45" w:rsidP="00D8135F">
            <w:r>
              <w:t>Short description</w:t>
            </w:r>
          </w:p>
        </w:tc>
        <w:tc>
          <w:tcPr>
            <w:tcW w:w="3896" w:type="pct"/>
            <w:gridSpan w:val="4"/>
          </w:tcPr>
          <w:p w14:paraId="7F93AE87" w14:textId="2106FF59" w:rsidR="009D04CB" w:rsidRDefault="00B80C97" w:rsidP="00AD674E">
            <w:pPr>
              <w:rPr>
                <w:lang w:val="en-US"/>
              </w:rPr>
            </w:pPr>
            <w:r>
              <w:rPr>
                <w:lang w:val="en-US"/>
              </w:rPr>
              <w:t xml:space="preserve">Data, which are </w:t>
            </w:r>
            <w:r w:rsidR="008F6136">
              <w:rPr>
                <w:lang w:val="en-US"/>
              </w:rPr>
              <w:t>validated</w:t>
            </w:r>
            <w:r>
              <w:rPr>
                <w:lang w:val="en-US"/>
              </w:rPr>
              <w:t xml:space="preserve"> with </w:t>
            </w:r>
            <w:r w:rsidR="007F1539">
              <w:rPr>
                <w:lang w:val="en-US"/>
              </w:rPr>
              <w:t>DPM</w:t>
            </w:r>
            <w:r>
              <w:rPr>
                <w:lang w:val="en-US"/>
              </w:rPr>
              <w:t>, along</w:t>
            </w:r>
            <w:r w:rsidR="009F04F7" w:rsidRPr="009F04F7">
              <w:rPr>
                <w:lang w:val="en-US"/>
              </w:rPr>
              <w:t xml:space="preserve"> </w:t>
            </w:r>
            <w:proofErr w:type="gramStart"/>
            <w:r w:rsidR="009F04F7" w:rsidRPr="009F04F7">
              <w:rPr>
                <w:lang w:val="en-US"/>
              </w:rPr>
              <w:t>with  a</w:t>
            </w:r>
            <w:proofErr w:type="gramEnd"/>
            <w:r w:rsidR="009F04F7" w:rsidRPr="009F04F7">
              <w:rPr>
                <w:lang w:val="en-US"/>
              </w:rPr>
              <w:t xml:space="preserve"> </w:t>
            </w:r>
            <w:r>
              <w:rPr>
                <w:lang w:val="en-US"/>
              </w:rPr>
              <w:t>Domizil-HAUSKEY</w:t>
            </w:r>
            <w:r w:rsidR="009D7852">
              <w:rPr>
                <w:lang w:val="en-US"/>
              </w:rPr>
              <w:t>&gt;0</w:t>
            </w:r>
            <w:r w:rsidR="009F04F7" w:rsidRPr="009F04F7">
              <w:rPr>
                <w:lang w:val="en-US"/>
              </w:rPr>
              <w:t xml:space="preserve"> or Parcel HAUSKEY</w:t>
            </w:r>
            <w:r w:rsidR="009D7852">
              <w:rPr>
                <w:lang w:val="en-US"/>
              </w:rPr>
              <w:t>&gt;0</w:t>
            </w:r>
            <w:r w:rsidR="009F04F7" w:rsidRPr="009F04F7">
              <w:rPr>
                <w:lang w:val="en-US"/>
              </w:rPr>
              <w:t xml:space="preserve"> must be forwarded to VAM</w:t>
            </w:r>
            <w:r w:rsidR="00F124CA">
              <w:rPr>
                <w:lang w:val="en-US"/>
              </w:rPr>
              <w:t xml:space="preserve"> and</w:t>
            </w:r>
            <w:r w:rsidR="00EF6C85">
              <w:rPr>
                <w:lang w:val="en-US"/>
              </w:rPr>
              <w:t xml:space="preserve"> to</w:t>
            </w:r>
            <w:r w:rsidR="009F04F7" w:rsidRPr="009F04F7">
              <w:rPr>
                <w:lang w:val="en-US"/>
              </w:rPr>
              <w:t xml:space="preserve"> Padasa</w:t>
            </w:r>
            <w:r w:rsidR="005B1862" w:rsidRPr="009F04F7">
              <w:rPr>
                <w:lang w:val="en-US"/>
              </w:rPr>
              <w:t>.</w:t>
            </w:r>
          </w:p>
          <w:p w14:paraId="0CFBB99E" w14:textId="5A68D8BB" w:rsidR="001E7B0B" w:rsidRPr="009F04F7" w:rsidRDefault="00F124CA" w:rsidP="00AD674E">
            <w:pPr>
              <w:rPr>
                <w:lang w:val="en-US"/>
              </w:rPr>
            </w:pPr>
            <w:r>
              <w:rPr>
                <w:noProof/>
                <w:lang w:eastAsia="de-CH"/>
              </w:rPr>
              <w:drawing>
                <wp:inline distT="0" distB="0" distL="0" distR="0" wp14:anchorId="034F67A9" wp14:editId="18487D30">
                  <wp:extent cx="4259580" cy="1326294"/>
                  <wp:effectExtent l="0" t="0" r="7620" b="762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59580" cy="1326294"/>
                          </a:xfrm>
                          <a:prstGeom prst="rect">
                            <a:avLst/>
                          </a:prstGeom>
                          <a:noFill/>
                          <a:ln>
                            <a:noFill/>
                          </a:ln>
                        </pic:spPr>
                      </pic:pic>
                    </a:graphicData>
                  </a:graphic>
                </wp:inline>
              </w:drawing>
            </w:r>
          </w:p>
        </w:tc>
      </w:tr>
      <w:tr w:rsidR="00400FAC" w:rsidRPr="003B790D" w14:paraId="1B4A18D5" w14:textId="77777777" w:rsidTr="00D8135F">
        <w:tc>
          <w:tcPr>
            <w:tcW w:w="1104" w:type="pct"/>
          </w:tcPr>
          <w:p w14:paraId="6CF88E64" w14:textId="70092A82" w:rsidR="00400FAC" w:rsidRPr="003B790D" w:rsidRDefault="00990D45" w:rsidP="00D8135F">
            <w:r>
              <w:t>Actor</w:t>
            </w:r>
          </w:p>
        </w:tc>
        <w:tc>
          <w:tcPr>
            <w:tcW w:w="3896" w:type="pct"/>
            <w:gridSpan w:val="4"/>
          </w:tcPr>
          <w:p w14:paraId="167B8280" w14:textId="039C4285" w:rsidR="00D00196" w:rsidRPr="003B790D" w:rsidRDefault="0062546E" w:rsidP="00D8135F">
            <w:r>
              <w:t>DisCo</w:t>
            </w:r>
          </w:p>
        </w:tc>
      </w:tr>
      <w:tr w:rsidR="00400FAC" w:rsidRPr="003B790D" w14:paraId="0103EEF9" w14:textId="77777777" w:rsidTr="00D8135F">
        <w:tc>
          <w:tcPr>
            <w:tcW w:w="1104" w:type="pct"/>
          </w:tcPr>
          <w:p w14:paraId="04A75CEE" w14:textId="7EF0C6F9" w:rsidR="00400FAC" w:rsidRPr="003B790D" w:rsidRDefault="00154B90" w:rsidP="00D8135F">
            <w:r>
              <w:t>Triggering event</w:t>
            </w:r>
          </w:p>
        </w:tc>
        <w:tc>
          <w:tcPr>
            <w:tcW w:w="3896" w:type="pct"/>
            <w:gridSpan w:val="4"/>
          </w:tcPr>
          <w:p w14:paraId="23A4B6C2" w14:textId="33B2CFBD" w:rsidR="00D00196" w:rsidRPr="003819B5" w:rsidRDefault="009F04F7" w:rsidP="009F04F7">
            <w:r>
              <w:t>Available data via FaFo-3-</w:t>
            </w:r>
            <w:r w:rsidR="00E62131">
              <w:t>1</w:t>
            </w:r>
          </w:p>
        </w:tc>
      </w:tr>
      <w:tr w:rsidR="00400FAC" w:rsidRPr="00FE7A68" w14:paraId="1C4568AD" w14:textId="77777777" w:rsidTr="00D8135F">
        <w:tc>
          <w:tcPr>
            <w:tcW w:w="1104" w:type="pct"/>
          </w:tcPr>
          <w:p w14:paraId="0EF3664E" w14:textId="2A3BFB7D" w:rsidR="00400FAC" w:rsidRPr="003B790D" w:rsidRDefault="00990D45" w:rsidP="00D8135F">
            <w:r>
              <w:t>Precondition</w:t>
            </w:r>
          </w:p>
        </w:tc>
        <w:tc>
          <w:tcPr>
            <w:tcW w:w="3896" w:type="pct"/>
            <w:gridSpan w:val="4"/>
          </w:tcPr>
          <w:p w14:paraId="2AA87962" w14:textId="0FF8A934" w:rsidR="00400FAC" w:rsidRPr="00FA066B" w:rsidRDefault="00FA066B" w:rsidP="00F60557">
            <w:pPr>
              <w:rPr>
                <w:lang w:val="en-US"/>
              </w:rPr>
            </w:pPr>
            <w:r w:rsidRPr="00FA066B">
              <w:rPr>
                <w:lang w:val="en-US"/>
              </w:rPr>
              <w:t>Fafo-3-</w:t>
            </w:r>
            <w:r w:rsidR="002907A8">
              <w:rPr>
                <w:lang w:val="en-US"/>
              </w:rPr>
              <w:t>1</w:t>
            </w:r>
            <w:r w:rsidRPr="00FA066B">
              <w:rPr>
                <w:lang w:val="en-US"/>
              </w:rPr>
              <w:t xml:space="preserve"> has been completed and data </w:t>
            </w:r>
            <w:proofErr w:type="gramStart"/>
            <w:r w:rsidRPr="00FA066B">
              <w:rPr>
                <w:lang w:val="en-US"/>
              </w:rPr>
              <w:t>with  AMP</w:t>
            </w:r>
            <w:proofErr w:type="gramEnd"/>
            <w:r w:rsidRPr="00FA066B">
              <w:rPr>
                <w:lang w:val="en-US"/>
              </w:rPr>
              <w:t xml:space="preserve">-Key or </w:t>
            </w:r>
            <w:r w:rsidR="002D0761" w:rsidRPr="009F04F7">
              <w:rPr>
                <w:lang w:val="en-US"/>
              </w:rPr>
              <w:t xml:space="preserve">a </w:t>
            </w:r>
            <w:r w:rsidR="002D0761">
              <w:rPr>
                <w:lang w:val="en-US"/>
              </w:rPr>
              <w:t>Domizil-HAUSKEY</w:t>
            </w:r>
            <w:r w:rsidR="002D0761" w:rsidRPr="009F04F7">
              <w:rPr>
                <w:lang w:val="en-US"/>
              </w:rPr>
              <w:t xml:space="preserve"> or Parcel HAUSKEY</w:t>
            </w:r>
            <w:r w:rsidR="002D0761" w:rsidRPr="00FA066B">
              <w:rPr>
                <w:lang w:val="en-US"/>
              </w:rPr>
              <w:t xml:space="preserve"> </w:t>
            </w:r>
            <w:r w:rsidR="002D0761">
              <w:rPr>
                <w:lang w:val="en-US"/>
              </w:rPr>
              <w:t xml:space="preserve">are </w:t>
            </w:r>
            <w:r w:rsidRPr="00FA066B">
              <w:rPr>
                <w:lang w:val="en-US"/>
              </w:rPr>
              <w:t>available.</w:t>
            </w:r>
          </w:p>
        </w:tc>
      </w:tr>
      <w:tr w:rsidR="00400FAC" w:rsidRPr="003B790D" w14:paraId="3FDDEF77" w14:textId="77777777" w:rsidTr="00D8135F">
        <w:tc>
          <w:tcPr>
            <w:tcW w:w="1104" w:type="pct"/>
          </w:tcPr>
          <w:p w14:paraId="2DCD7C4B" w14:textId="0EBE218A" w:rsidR="00400FAC" w:rsidRPr="003B790D" w:rsidRDefault="00123BF1" w:rsidP="00D8135F">
            <w:r>
              <w:t>Diagram</w:t>
            </w:r>
          </w:p>
          <w:p w14:paraId="3F26175C" w14:textId="22AECDCA" w:rsidR="00400FAC" w:rsidRPr="003B790D" w:rsidRDefault="00400FAC" w:rsidP="00D8135F">
            <w:r w:rsidRPr="003B790D">
              <w:t>(</w:t>
            </w:r>
            <w:r w:rsidR="00990D45">
              <w:t>Recommended</w:t>
            </w:r>
            <w:r w:rsidRPr="003B790D">
              <w:t>)</w:t>
            </w:r>
          </w:p>
        </w:tc>
        <w:tc>
          <w:tcPr>
            <w:tcW w:w="3896" w:type="pct"/>
            <w:gridSpan w:val="4"/>
          </w:tcPr>
          <w:p w14:paraId="67CE1A80" w14:textId="77777777" w:rsidR="002907A8" w:rsidRDefault="001E7B0B" w:rsidP="007A5F8D">
            <w:r>
              <w:rPr>
                <w:noProof/>
                <w:lang w:eastAsia="de-CH"/>
              </w:rPr>
              <w:drawing>
                <wp:inline distT="0" distB="0" distL="0" distR="0" wp14:anchorId="0E650719" wp14:editId="51B85014">
                  <wp:extent cx="4625340" cy="2543790"/>
                  <wp:effectExtent l="0" t="0" r="381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628501" cy="2545529"/>
                          </a:xfrm>
                          <a:prstGeom prst="rect">
                            <a:avLst/>
                          </a:prstGeom>
                        </pic:spPr>
                      </pic:pic>
                    </a:graphicData>
                  </a:graphic>
                </wp:inline>
              </w:drawing>
            </w:r>
          </w:p>
          <w:p w14:paraId="0C4EA35D" w14:textId="573E5C3A" w:rsidR="001E7B0B" w:rsidRPr="003B790D" w:rsidRDefault="001E7B0B" w:rsidP="007A5F8D"/>
        </w:tc>
      </w:tr>
      <w:tr w:rsidR="00400FAC" w:rsidRPr="00B9778D" w14:paraId="4F9E2F8E" w14:textId="77777777" w:rsidTr="00D8135F">
        <w:tc>
          <w:tcPr>
            <w:tcW w:w="1104" w:type="pct"/>
          </w:tcPr>
          <w:p w14:paraId="4038896A" w14:textId="0552EBE3" w:rsidR="00400FAC" w:rsidRPr="003B790D" w:rsidRDefault="00990D45" w:rsidP="00D8135F">
            <w:r>
              <w:t>Standard process</w:t>
            </w:r>
          </w:p>
        </w:tc>
        <w:tc>
          <w:tcPr>
            <w:tcW w:w="3896" w:type="pct"/>
            <w:gridSpan w:val="4"/>
          </w:tcPr>
          <w:p w14:paraId="5FA970E6" w14:textId="373D8FF6" w:rsidR="00AD674E" w:rsidDel="00653193" w:rsidRDefault="00FA066B" w:rsidP="00FA066B">
            <w:pPr>
              <w:rPr>
                <w:del w:id="109" w:author="Klauenboesch Beat, PM84" w:date="2017-10-02T16:00:00Z"/>
                <w:lang w:val="en-US"/>
              </w:rPr>
            </w:pPr>
            <w:r w:rsidRPr="00FA066B">
              <w:rPr>
                <w:lang w:val="en-US"/>
              </w:rPr>
              <w:t xml:space="preserve">If a unique record from </w:t>
            </w:r>
            <w:r w:rsidR="001900AB">
              <w:rPr>
                <w:lang w:val="en-US"/>
              </w:rPr>
              <w:t xml:space="preserve">an </w:t>
            </w:r>
            <w:r w:rsidR="007F1539">
              <w:rPr>
                <w:lang w:val="en-US"/>
              </w:rPr>
              <w:t xml:space="preserve">DPM </w:t>
            </w:r>
            <w:r w:rsidR="001900AB">
              <w:rPr>
                <w:lang w:val="en-US"/>
              </w:rPr>
              <w:t xml:space="preserve">query is ascertained, </w:t>
            </w:r>
            <w:r w:rsidR="00674E17">
              <w:rPr>
                <w:lang w:val="en-US"/>
              </w:rPr>
              <w:t xml:space="preserve">and if </w:t>
            </w:r>
            <w:r w:rsidR="00674E17" w:rsidRPr="009F04F7">
              <w:rPr>
                <w:lang w:val="en-US"/>
              </w:rPr>
              <w:t xml:space="preserve"> a </w:t>
            </w:r>
            <w:r w:rsidR="00674E17">
              <w:rPr>
                <w:lang w:val="en-US"/>
              </w:rPr>
              <w:t>Domizil-HAUSKEY</w:t>
            </w:r>
            <w:r w:rsidR="009D7852">
              <w:rPr>
                <w:lang w:val="en-US"/>
              </w:rPr>
              <w:t>&gt;0</w:t>
            </w:r>
            <w:r w:rsidR="00674E17" w:rsidRPr="009F04F7">
              <w:rPr>
                <w:lang w:val="en-US"/>
              </w:rPr>
              <w:t xml:space="preserve"> or Parcel HAUSKEY</w:t>
            </w:r>
            <w:r w:rsidR="009D7852">
              <w:rPr>
                <w:lang w:val="en-US"/>
              </w:rPr>
              <w:t>&gt;0</w:t>
            </w:r>
            <w:r w:rsidR="00674E17">
              <w:rPr>
                <w:lang w:val="en-US"/>
              </w:rPr>
              <w:t xml:space="preserve"> exist, </w:t>
            </w:r>
            <w:r w:rsidR="0062546E">
              <w:rPr>
                <w:lang w:val="en-US"/>
              </w:rPr>
              <w:t>DisCo</w:t>
            </w:r>
            <w:r w:rsidRPr="00FA066B">
              <w:rPr>
                <w:lang w:val="en-US"/>
              </w:rPr>
              <w:t xml:space="preserve"> </w:t>
            </w:r>
            <w:r w:rsidR="001900AB">
              <w:rPr>
                <w:lang w:val="en-US"/>
              </w:rPr>
              <w:t xml:space="preserve">will send </w:t>
            </w:r>
            <w:r w:rsidR="00674E17">
              <w:rPr>
                <w:lang w:val="en-US"/>
              </w:rPr>
              <w:t xml:space="preserve">all data to VAMs </w:t>
            </w:r>
            <w:ins w:id="110" w:author="Klauenboesch Beat, PM84" w:date="2017-10-02T16:00:00Z">
              <w:r w:rsidR="00653193">
                <w:rPr>
                  <w:lang w:val="en-US"/>
                </w:rPr>
                <w:t xml:space="preserve"> (without ItemUID)</w:t>
              </w:r>
              <w:r w:rsidR="00653193">
                <w:rPr>
                  <w:lang w:val="en-US"/>
                </w:rPr>
                <w:t xml:space="preserve"> </w:t>
              </w:r>
            </w:ins>
          </w:p>
          <w:p w14:paraId="47004AA0" w14:textId="430FF85B" w:rsidR="00FA066B" w:rsidRPr="00FA066B" w:rsidRDefault="00F124CA" w:rsidP="00FA066B">
            <w:pPr>
              <w:rPr>
                <w:lang w:val="en-US"/>
              </w:rPr>
            </w:pPr>
            <w:proofErr w:type="gramStart"/>
            <w:r>
              <w:rPr>
                <w:lang w:val="en-US"/>
              </w:rPr>
              <w:t>and</w:t>
            </w:r>
            <w:proofErr w:type="gramEnd"/>
            <w:r w:rsidR="00AD674E">
              <w:rPr>
                <w:lang w:val="en-US"/>
              </w:rPr>
              <w:t xml:space="preserve"> to </w:t>
            </w:r>
            <w:r w:rsidR="00674E17">
              <w:rPr>
                <w:lang w:val="en-US"/>
              </w:rPr>
              <w:t>Padasa</w:t>
            </w:r>
            <w:ins w:id="111" w:author="Klauenboesch Beat, PM84" w:date="2017-10-02T16:00:00Z">
              <w:r w:rsidR="00653193">
                <w:rPr>
                  <w:lang w:val="en-US"/>
                </w:rPr>
                <w:t xml:space="preserve">  (with</w:t>
              </w:r>
              <w:r w:rsidR="00653193">
                <w:rPr>
                  <w:lang w:val="en-US"/>
                </w:rPr>
                <w:t xml:space="preserve"> ItemUID)</w:t>
              </w:r>
            </w:ins>
            <w:r w:rsidR="00674E17">
              <w:rPr>
                <w:lang w:val="en-US"/>
              </w:rPr>
              <w:t>.</w:t>
            </w:r>
          </w:p>
          <w:p w14:paraId="0CF289D4" w14:textId="2DB71CDB" w:rsidR="00C140CA" w:rsidRPr="00FA066B" w:rsidRDefault="00FA066B" w:rsidP="00FB6260">
            <w:pPr>
              <w:rPr>
                <w:lang w:val="en-US"/>
              </w:rPr>
            </w:pPr>
            <w:r w:rsidRPr="00FA066B">
              <w:rPr>
                <w:lang w:val="en-US"/>
              </w:rPr>
              <w:t xml:space="preserve">If </w:t>
            </w:r>
            <w:r w:rsidR="00C26D0F">
              <w:rPr>
                <w:lang w:val="en-US"/>
              </w:rPr>
              <w:t>Parcel-</w:t>
            </w:r>
            <w:r w:rsidR="00C26D0F" w:rsidRPr="00FA066B">
              <w:rPr>
                <w:lang w:val="en-US"/>
              </w:rPr>
              <w:t xml:space="preserve">Hauskey </w:t>
            </w:r>
            <w:r w:rsidRPr="00FA066B">
              <w:rPr>
                <w:lang w:val="en-US"/>
              </w:rPr>
              <w:t>is empty</w:t>
            </w:r>
            <w:r w:rsidR="00C26D0F">
              <w:rPr>
                <w:lang w:val="en-US"/>
              </w:rPr>
              <w:t>,</w:t>
            </w:r>
            <w:r w:rsidRPr="00FA066B">
              <w:rPr>
                <w:lang w:val="en-US"/>
              </w:rPr>
              <w:t xml:space="preserve"> the value of </w:t>
            </w:r>
            <w:r w:rsidR="00C26D0F">
              <w:rPr>
                <w:lang w:val="en-US"/>
              </w:rPr>
              <w:t>Domizil</w:t>
            </w:r>
            <w:r w:rsidRPr="00FA066B">
              <w:rPr>
                <w:lang w:val="en-US"/>
              </w:rPr>
              <w:t xml:space="preserve">-Hauskey </w:t>
            </w:r>
            <w:proofErr w:type="gramStart"/>
            <w:r w:rsidR="00C26D0F">
              <w:rPr>
                <w:lang w:val="en-US"/>
              </w:rPr>
              <w:t>will be taken over</w:t>
            </w:r>
            <w:proofErr w:type="gramEnd"/>
            <w:r w:rsidR="00C26D0F">
              <w:rPr>
                <w:lang w:val="en-US"/>
              </w:rPr>
              <w:t xml:space="preserve"> in</w:t>
            </w:r>
            <w:r w:rsidRPr="00FA066B">
              <w:rPr>
                <w:lang w:val="en-US"/>
              </w:rPr>
              <w:t xml:space="preserve"> the Parcel</w:t>
            </w:r>
            <w:r w:rsidR="00C26D0F">
              <w:rPr>
                <w:lang w:val="en-US"/>
              </w:rPr>
              <w:t>-</w:t>
            </w:r>
            <w:r w:rsidRPr="00FA066B">
              <w:rPr>
                <w:lang w:val="en-US"/>
              </w:rPr>
              <w:t>Hauskey field</w:t>
            </w:r>
            <w:r w:rsidR="00C26D0F">
              <w:rPr>
                <w:lang w:val="en-US"/>
              </w:rPr>
              <w:t>, when sent</w:t>
            </w:r>
            <w:r w:rsidRPr="00FA066B">
              <w:rPr>
                <w:lang w:val="en-US"/>
              </w:rPr>
              <w:t xml:space="preserve"> to VAM and Padasa.</w:t>
            </w:r>
            <w:r w:rsidR="00FB6260">
              <w:rPr>
                <w:lang w:val="en-US"/>
              </w:rPr>
              <w:t xml:space="preserve"> This because VAM work with Parcel-Hauskey.</w:t>
            </w:r>
          </w:p>
        </w:tc>
      </w:tr>
      <w:tr w:rsidR="00400FAC" w:rsidRPr="001900AB" w14:paraId="35B6995A" w14:textId="77777777" w:rsidTr="00D8135F">
        <w:tc>
          <w:tcPr>
            <w:tcW w:w="1104" w:type="pct"/>
            <w:tcBorders>
              <w:top w:val="single" w:sz="4" w:space="0" w:color="C0C0C0"/>
              <w:left w:val="single" w:sz="4" w:space="0" w:color="C0C0C0"/>
              <w:bottom w:val="single" w:sz="4" w:space="0" w:color="C0C0C0"/>
              <w:right w:val="single" w:sz="4" w:space="0" w:color="C0C0C0"/>
            </w:tcBorders>
            <w:hideMark/>
          </w:tcPr>
          <w:p w14:paraId="02933481" w14:textId="1D3F3407" w:rsidR="00400FAC" w:rsidRPr="001900AB" w:rsidRDefault="00990D45" w:rsidP="00D8135F">
            <w:pPr>
              <w:rPr>
                <w:lang w:val="en-US"/>
              </w:rPr>
            </w:pPr>
            <w:r w:rsidRPr="001900AB">
              <w:rPr>
                <w:lang w:val="en-US"/>
              </w:rPr>
              <w:t>Alternative</w:t>
            </w:r>
          </w:p>
        </w:tc>
        <w:tc>
          <w:tcPr>
            <w:tcW w:w="3896" w:type="pct"/>
            <w:gridSpan w:val="4"/>
            <w:tcBorders>
              <w:top w:val="single" w:sz="4" w:space="0" w:color="C0C0C0"/>
              <w:left w:val="single" w:sz="4" w:space="0" w:color="C0C0C0"/>
              <w:bottom w:val="single" w:sz="4" w:space="0" w:color="C0C0C0"/>
              <w:right w:val="single" w:sz="4" w:space="0" w:color="C0C0C0"/>
            </w:tcBorders>
          </w:tcPr>
          <w:p w14:paraId="6451EB23" w14:textId="74FE5967" w:rsidR="00400FAC" w:rsidRPr="001900AB" w:rsidRDefault="00FA066B" w:rsidP="00D8135F">
            <w:pPr>
              <w:rPr>
                <w:lang w:val="en-US"/>
              </w:rPr>
            </w:pPr>
            <w:r w:rsidRPr="001900AB">
              <w:rPr>
                <w:lang w:val="en-US"/>
              </w:rPr>
              <w:t>No</w:t>
            </w:r>
          </w:p>
        </w:tc>
      </w:tr>
      <w:tr w:rsidR="00400FAC" w:rsidRPr="00FE7A68" w14:paraId="0F05A572" w14:textId="77777777" w:rsidTr="00D8135F">
        <w:tc>
          <w:tcPr>
            <w:tcW w:w="1104" w:type="pct"/>
            <w:tcBorders>
              <w:top w:val="single" w:sz="4" w:space="0" w:color="C0C0C0"/>
              <w:left w:val="single" w:sz="4" w:space="0" w:color="C0C0C0"/>
              <w:bottom w:val="single" w:sz="4" w:space="0" w:color="C0C0C0"/>
              <w:right w:val="single" w:sz="4" w:space="0" w:color="C0C0C0"/>
            </w:tcBorders>
            <w:hideMark/>
          </w:tcPr>
          <w:p w14:paraId="3925D0EF" w14:textId="64555C1D" w:rsidR="00400FAC" w:rsidRPr="001900AB" w:rsidRDefault="00990D45" w:rsidP="00D8135F">
            <w:pPr>
              <w:rPr>
                <w:lang w:val="en-US"/>
              </w:rPr>
            </w:pPr>
            <w:r w:rsidRPr="001900AB">
              <w:rPr>
                <w:lang w:val="en-US"/>
              </w:rPr>
              <w:t>Exceptions</w:t>
            </w:r>
          </w:p>
        </w:tc>
        <w:tc>
          <w:tcPr>
            <w:tcW w:w="3896" w:type="pct"/>
            <w:gridSpan w:val="4"/>
            <w:tcBorders>
              <w:top w:val="single" w:sz="4" w:space="0" w:color="C0C0C0"/>
              <w:left w:val="single" w:sz="4" w:space="0" w:color="C0C0C0"/>
              <w:bottom w:val="single" w:sz="4" w:space="0" w:color="C0C0C0"/>
              <w:right w:val="single" w:sz="4" w:space="0" w:color="C0C0C0"/>
            </w:tcBorders>
          </w:tcPr>
          <w:p w14:paraId="3010C942" w14:textId="277FA3FE" w:rsidR="00400FAC" w:rsidRPr="00FA066B" w:rsidRDefault="00FA066B" w:rsidP="000E4204">
            <w:pPr>
              <w:rPr>
                <w:lang w:val="en-US"/>
              </w:rPr>
            </w:pPr>
            <w:r w:rsidRPr="00FA066B">
              <w:rPr>
                <w:lang w:val="en-US"/>
              </w:rPr>
              <w:t>I</w:t>
            </w:r>
            <w:r w:rsidR="000E4204">
              <w:rPr>
                <w:lang w:val="en-US"/>
              </w:rPr>
              <w:t xml:space="preserve">f </w:t>
            </w:r>
            <w:r w:rsidRPr="00FA066B">
              <w:rPr>
                <w:lang w:val="en-US"/>
              </w:rPr>
              <w:t xml:space="preserve">Padasa or one of the VAM </w:t>
            </w:r>
            <w:r w:rsidR="000E4204">
              <w:rPr>
                <w:lang w:val="en-US"/>
              </w:rPr>
              <w:t xml:space="preserve">stations are </w:t>
            </w:r>
            <w:r w:rsidRPr="00FA066B">
              <w:rPr>
                <w:lang w:val="en-US"/>
              </w:rPr>
              <w:t>not available</w:t>
            </w:r>
            <w:r w:rsidR="000E4204">
              <w:rPr>
                <w:lang w:val="en-US"/>
              </w:rPr>
              <w:t xml:space="preserve">, the addresses </w:t>
            </w:r>
            <w:proofErr w:type="gramStart"/>
            <w:r w:rsidR="000E4204">
              <w:rPr>
                <w:lang w:val="en-US"/>
              </w:rPr>
              <w:t>cannot be transmitted</w:t>
            </w:r>
            <w:proofErr w:type="gramEnd"/>
            <w:r w:rsidRPr="00FA066B">
              <w:rPr>
                <w:lang w:val="en-US"/>
              </w:rPr>
              <w:t xml:space="preserve">. In this case, an error message </w:t>
            </w:r>
            <w:proofErr w:type="gramStart"/>
            <w:r w:rsidRPr="00FA066B">
              <w:rPr>
                <w:lang w:val="en-US"/>
              </w:rPr>
              <w:t>is written</w:t>
            </w:r>
            <w:proofErr w:type="gramEnd"/>
            <w:r w:rsidRPr="00FA066B">
              <w:rPr>
                <w:lang w:val="en-US"/>
              </w:rPr>
              <w:t xml:space="preserve"> </w:t>
            </w:r>
            <w:r w:rsidR="00FB6260">
              <w:rPr>
                <w:lang w:val="en-US"/>
              </w:rPr>
              <w:t>(</w:t>
            </w:r>
            <w:r w:rsidR="00FB6260" w:rsidRPr="00AC2323">
              <w:rPr>
                <w:lang w:val="en-US"/>
              </w:rPr>
              <w:t xml:space="preserve">every </w:t>
            </w:r>
            <w:r w:rsidR="00FB6260">
              <w:rPr>
                <w:lang w:val="en-US"/>
              </w:rPr>
              <w:t>1</w:t>
            </w:r>
            <w:r w:rsidR="00FB6260" w:rsidRPr="00AC2323">
              <w:rPr>
                <w:lang w:val="en-US"/>
              </w:rPr>
              <w:t>5 minutes</w:t>
            </w:r>
            <w:r w:rsidR="00FB6260">
              <w:rPr>
                <w:lang w:val="en-US"/>
              </w:rPr>
              <w:t>, adjustable about parameter)</w:t>
            </w:r>
            <w:r w:rsidRPr="00FA066B">
              <w:rPr>
                <w:lang w:val="en-US"/>
              </w:rPr>
              <w:t xml:space="preserve">. </w:t>
            </w:r>
            <w:r w:rsidR="000E4204">
              <w:rPr>
                <w:lang w:val="en-US"/>
              </w:rPr>
              <w:t xml:space="preserve">The transmission </w:t>
            </w:r>
            <w:proofErr w:type="gramStart"/>
            <w:r w:rsidR="000E4204">
              <w:rPr>
                <w:lang w:val="en-US"/>
              </w:rPr>
              <w:t>should be executed</w:t>
            </w:r>
            <w:proofErr w:type="gramEnd"/>
            <w:r w:rsidR="000E4204" w:rsidRPr="00AC2323">
              <w:rPr>
                <w:lang w:val="en-US"/>
              </w:rPr>
              <w:t xml:space="preserve"> periodically, if successful, a success message is written.</w:t>
            </w:r>
          </w:p>
        </w:tc>
      </w:tr>
      <w:tr w:rsidR="00400FAC" w:rsidRPr="005650BA" w14:paraId="72E58232" w14:textId="77777777" w:rsidTr="00D8135F">
        <w:tc>
          <w:tcPr>
            <w:tcW w:w="1104" w:type="pct"/>
          </w:tcPr>
          <w:p w14:paraId="66A8D04B" w14:textId="3296610B" w:rsidR="00400FAC" w:rsidRPr="003B790D" w:rsidRDefault="00990D45" w:rsidP="00D8135F">
            <w:r>
              <w:t>Postcondition</w:t>
            </w:r>
            <w:r w:rsidR="00400FAC" w:rsidRPr="003B790D">
              <w:t xml:space="preserve"> (</w:t>
            </w:r>
            <w:r>
              <w:t>Result</w:t>
            </w:r>
            <w:r w:rsidR="00400FAC" w:rsidRPr="003B790D">
              <w:t>)</w:t>
            </w:r>
          </w:p>
        </w:tc>
        <w:tc>
          <w:tcPr>
            <w:tcW w:w="3896" w:type="pct"/>
            <w:gridSpan w:val="4"/>
          </w:tcPr>
          <w:p w14:paraId="754BAAD4" w14:textId="26B63202" w:rsidR="00392EB9" w:rsidRPr="00FA066B" w:rsidRDefault="00FA066B" w:rsidP="00E13449">
            <w:pPr>
              <w:rPr>
                <w:lang w:val="en-US"/>
              </w:rPr>
            </w:pPr>
            <w:r w:rsidRPr="00FA066B">
              <w:rPr>
                <w:lang w:val="en-US"/>
              </w:rPr>
              <w:t xml:space="preserve">Data </w:t>
            </w:r>
            <w:proofErr w:type="gramStart"/>
            <w:r w:rsidRPr="00FA066B">
              <w:rPr>
                <w:lang w:val="en-US"/>
              </w:rPr>
              <w:t>are successful</w:t>
            </w:r>
            <w:r w:rsidR="00E13449">
              <w:rPr>
                <w:lang w:val="en-US"/>
              </w:rPr>
              <w:t>ly sent</w:t>
            </w:r>
            <w:proofErr w:type="gramEnd"/>
            <w:r w:rsidR="00E13449">
              <w:rPr>
                <w:lang w:val="en-US"/>
              </w:rPr>
              <w:t xml:space="preserve"> to</w:t>
            </w:r>
            <w:r w:rsidRPr="00FA066B">
              <w:rPr>
                <w:lang w:val="en-US"/>
              </w:rPr>
              <w:t xml:space="preserve"> Padasa and </w:t>
            </w:r>
            <w:r w:rsidR="00E13449">
              <w:rPr>
                <w:lang w:val="en-US"/>
              </w:rPr>
              <w:t>all VAM stations. S</w:t>
            </w:r>
            <w:r w:rsidRPr="00FA066B">
              <w:rPr>
                <w:lang w:val="en-US"/>
              </w:rPr>
              <w:t xml:space="preserve">tatistics </w:t>
            </w:r>
            <w:proofErr w:type="gramStart"/>
            <w:r w:rsidRPr="00FA066B">
              <w:rPr>
                <w:lang w:val="en-US"/>
              </w:rPr>
              <w:t>are tracked</w:t>
            </w:r>
            <w:proofErr w:type="gramEnd"/>
            <w:r w:rsidRPr="00FA066B">
              <w:rPr>
                <w:lang w:val="en-US"/>
              </w:rPr>
              <w:t>.</w:t>
            </w:r>
          </w:p>
        </w:tc>
      </w:tr>
    </w:tbl>
    <w:p w14:paraId="78DB32B6" w14:textId="77777777" w:rsidR="002907A8" w:rsidRDefault="002907A8">
      <w:pPr>
        <w:rPr>
          <w:rFonts w:eastAsiaTheme="majorEastAsia" w:cstheme="majorBidi"/>
          <w:bCs/>
          <w:szCs w:val="28"/>
          <w:lang w:val="en-US"/>
        </w:rPr>
      </w:pPr>
      <w:r>
        <w:rPr>
          <w:lang w:val="en-US"/>
        </w:rPr>
        <w:br w:type="page"/>
      </w:r>
    </w:p>
    <w:p w14:paraId="69C0A9AE" w14:textId="38859CC0" w:rsidR="00ED4F1C" w:rsidRPr="00E13449" w:rsidRDefault="00ED4F1C" w:rsidP="00ED4F1C">
      <w:pPr>
        <w:pStyle w:val="berschrift4"/>
        <w:rPr>
          <w:lang w:val="en-US"/>
        </w:rPr>
      </w:pPr>
      <w:r w:rsidRPr="00E13449">
        <w:rPr>
          <w:lang w:val="en-US"/>
        </w:rPr>
        <w:lastRenderedPageBreak/>
        <w:t xml:space="preserve">FUN-3-2 </w:t>
      </w:r>
      <w:r w:rsidR="000F1C28">
        <w:rPr>
          <w:lang w:val="en-US"/>
        </w:rPr>
        <w:t>Match</w:t>
      </w:r>
    </w:p>
    <w:tbl>
      <w:tblPr>
        <w:tblW w:w="4891" w:type="pct"/>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2238"/>
        <w:gridCol w:w="2008"/>
        <w:gridCol w:w="2938"/>
        <w:gridCol w:w="1959"/>
        <w:gridCol w:w="996"/>
      </w:tblGrid>
      <w:tr w:rsidR="00ED4F1C" w:rsidRPr="00E13449" w14:paraId="3C4D4796" w14:textId="77777777" w:rsidTr="00D8135F">
        <w:tc>
          <w:tcPr>
            <w:tcW w:w="1104" w:type="pct"/>
            <w:tcBorders>
              <w:top w:val="single" w:sz="4" w:space="0" w:color="C0C0C0"/>
              <w:left w:val="single" w:sz="4" w:space="0" w:color="C0C0C0"/>
              <w:bottom w:val="single" w:sz="4" w:space="0" w:color="C0C0C0"/>
              <w:right w:val="single" w:sz="4" w:space="0" w:color="C0C0C0"/>
            </w:tcBorders>
            <w:shd w:val="clear" w:color="auto" w:fill="D9D9D9"/>
          </w:tcPr>
          <w:p w14:paraId="1F3A593F" w14:textId="77777777" w:rsidR="00ED4F1C" w:rsidRPr="00E13449" w:rsidRDefault="00ED4F1C" w:rsidP="00D8135F">
            <w:pPr>
              <w:rPr>
                <w:b/>
                <w:sz w:val="18"/>
                <w:szCs w:val="18"/>
                <w:lang w:val="en-US"/>
              </w:rPr>
            </w:pPr>
            <w:r w:rsidRPr="00E13449">
              <w:rPr>
                <w:b/>
                <w:sz w:val="18"/>
                <w:szCs w:val="18"/>
                <w:lang w:val="en-US"/>
              </w:rPr>
              <w:t>FAfo-3-</w:t>
            </w:r>
            <w:r w:rsidR="00D8135F" w:rsidRPr="00E13449">
              <w:rPr>
                <w:b/>
                <w:sz w:val="18"/>
                <w:szCs w:val="18"/>
                <w:lang w:val="en-US"/>
              </w:rPr>
              <w:t>4</w:t>
            </w:r>
          </w:p>
        </w:tc>
        <w:tc>
          <w:tcPr>
            <w:tcW w:w="3896" w:type="pct"/>
            <w:gridSpan w:val="4"/>
            <w:tcBorders>
              <w:top w:val="single" w:sz="4" w:space="0" w:color="C0C0C0"/>
              <w:left w:val="single" w:sz="4" w:space="0" w:color="C0C0C0"/>
              <w:bottom w:val="single" w:sz="4" w:space="0" w:color="C0C0C0"/>
              <w:right w:val="single" w:sz="4" w:space="0" w:color="C0C0C0"/>
            </w:tcBorders>
            <w:shd w:val="clear" w:color="auto" w:fill="D9D9D9"/>
          </w:tcPr>
          <w:p w14:paraId="1C7E81FB" w14:textId="624D10A8" w:rsidR="00ED4F1C" w:rsidRPr="00E13449" w:rsidRDefault="00523B96" w:rsidP="00D8135F">
            <w:pPr>
              <w:rPr>
                <w:b/>
                <w:sz w:val="18"/>
                <w:szCs w:val="18"/>
                <w:lang w:val="en-US"/>
              </w:rPr>
            </w:pPr>
            <w:r w:rsidRPr="00E13449">
              <w:rPr>
                <w:b/>
                <w:sz w:val="18"/>
                <w:szCs w:val="18"/>
                <w:lang w:val="en-US"/>
              </w:rPr>
              <w:t>Match data</w:t>
            </w:r>
          </w:p>
        </w:tc>
      </w:tr>
      <w:tr w:rsidR="00ED4F1C" w:rsidRPr="00E13449" w14:paraId="069AD366" w14:textId="77777777" w:rsidTr="00D8135F">
        <w:tc>
          <w:tcPr>
            <w:tcW w:w="1104" w:type="pct"/>
            <w:vMerge w:val="restart"/>
            <w:tcBorders>
              <w:top w:val="single" w:sz="4" w:space="0" w:color="C0C0C0"/>
              <w:left w:val="single" w:sz="4" w:space="0" w:color="C0C0C0"/>
              <w:right w:val="single" w:sz="4" w:space="0" w:color="C0C0C0"/>
            </w:tcBorders>
            <w:shd w:val="clear" w:color="auto" w:fill="F2F2F2"/>
          </w:tcPr>
          <w:p w14:paraId="7BC01151" w14:textId="18C939DB" w:rsidR="00ED4F1C" w:rsidRPr="00E13449" w:rsidRDefault="00990D45" w:rsidP="00D8135F">
            <w:pPr>
              <w:rPr>
                <w:b/>
                <w:sz w:val="18"/>
                <w:szCs w:val="18"/>
                <w:lang w:val="en-US"/>
              </w:rPr>
            </w:pPr>
            <w:r w:rsidRPr="00E13449">
              <w:rPr>
                <w:b/>
                <w:sz w:val="16"/>
                <w:szCs w:val="16"/>
                <w:lang w:val="en-US"/>
              </w:rPr>
              <w:t>Categorization</w:t>
            </w:r>
            <w:r w:rsidR="00ED4F1C" w:rsidRPr="00E13449" w:rsidDel="00AF399A">
              <w:rPr>
                <w:b/>
                <w:sz w:val="18"/>
                <w:szCs w:val="18"/>
                <w:lang w:val="en-US"/>
              </w:rPr>
              <w:t xml:space="preserve"> </w:t>
            </w: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126549BD" w14:textId="26BA8C42" w:rsidR="00ED4F1C" w:rsidRPr="00E13449" w:rsidRDefault="00990D45" w:rsidP="00D8135F">
            <w:pPr>
              <w:tabs>
                <w:tab w:val="left" w:pos="3152"/>
              </w:tabs>
              <w:rPr>
                <w:sz w:val="18"/>
                <w:szCs w:val="18"/>
                <w:lang w:val="en-US"/>
              </w:rPr>
            </w:pPr>
            <w:r w:rsidRPr="00E13449">
              <w:rPr>
                <w:b/>
                <w:sz w:val="16"/>
                <w:szCs w:val="16"/>
                <w:lang w:val="en-US"/>
              </w:rPr>
              <w:t>Person in charge</w:t>
            </w:r>
            <w:r w:rsidR="00ED4F1C" w:rsidRPr="00E13449" w:rsidDel="00017BF7">
              <w:rPr>
                <w:sz w:val="18"/>
                <w:szCs w:val="18"/>
                <w:lang w:val="en-US"/>
              </w:rPr>
              <w:t xml:space="preserve"> </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52CA8E22" w14:textId="77777777" w:rsidR="00ED4F1C" w:rsidRPr="00E13449" w:rsidRDefault="00ED4F1C" w:rsidP="00D8135F">
            <w:pPr>
              <w:rPr>
                <w:lang w:val="en-US"/>
              </w:rPr>
            </w:pPr>
            <w:r w:rsidRPr="00E13449">
              <w:rPr>
                <w:lang w:val="en-US"/>
              </w:rPr>
              <w:t>STK-</w:t>
            </w:r>
            <w:r w:rsidR="00DA6370" w:rsidRPr="00E13449">
              <w:rPr>
                <w:lang w:val="en-US"/>
              </w:rPr>
              <w:t>7</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3FBB8A37" w14:textId="77777777" w:rsidR="00ED4F1C" w:rsidRPr="00E13449" w:rsidRDefault="00ED4F1C" w:rsidP="00D8135F">
            <w:pPr>
              <w:rPr>
                <w:lang w:val="en-US"/>
              </w:rPr>
            </w:pPr>
            <w:r w:rsidRPr="00E13449">
              <w:rPr>
                <w:b/>
                <w:sz w:val="16"/>
                <w:szCs w:val="16"/>
                <w:lang w:val="en-US"/>
              </w:rPr>
              <w:t>Version</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18B22DFC" w14:textId="77777777" w:rsidR="00ED4F1C" w:rsidRPr="00E13449" w:rsidRDefault="00ED4F1C" w:rsidP="00D8135F">
            <w:pPr>
              <w:rPr>
                <w:lang w:val="en-US"/>
              </w:rPr>
            </w:pPr>
            <w:r w:rsidRPr="00E13449">
              <w:rPr>
                <w:lang w:val="en-US"/>
              </w:rPr>
              <w:t>1</w:t>
            </w:r>
          </w:p>
        </w:tc>
      </w:tr>
      <w:tr w:rsidR="00ED4F1C" w:rsidRPr="003B790D" w14:paraId="1E52A031" w14:textId="77777777" w:rsidTr="00D8135F">
        <w:tc>
          <w:tcPr>
            <w:tcW w:w="1104" w:type="pct"/>
            <w:vMerge/>
            <w:tcBorders>
              <w:left w:val="single" w:sz="4" w:space="0" w:color="C0C0C0"/>
              <w:right w:val="single" w:sz="4" w:space="0" w:color="C0C0C0"/>
            </w:tcBorders>
            <w:shd w:val="clear" w:color="auto" w:fill="F2F2F2"/>
          </w:tcPr>
          <w:p w14:paraId="7CACA207" w14:textId="77777777" w:rsidR="00ED4F1C" w:rsidRPr="00E13449" w:rsidRDefault="00ED4F1C" w:rsidP="00D8135F">
            <w:pPr>
              <w:rPr>
                <w:b/>
                <w:sz w:val="18"/>
                <w:szCs w:val="18"/>
                <w:lang w:val="en-US"/>
              </w:rPr>
            </w:pP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05D0ECAB" w14:textId="1D8D39FA" w:rsidR="00ED4F1C" w:rsidRPr="003B790D" w:rsidRDefault="00990D45" w:rsidP="00D8135F">
            <w:pPr>
              <w:tabs>
                <w:tab w:val="left" w:pos="3152"/>
              </w:tabs>
              <w:rPr>
                <w:sz w:val="18"/>
                <w:szCs w:val="18"/>
              </w:rPr>
            </w:pPr>
            <w:r w:rsidRPr="00E13449">
              <w:rPr>
                <w:b/>
                <w:sz w:val="16"/>
                <w:szCs w:val="16"/>
                <w:lang w:val="en-US"/>
              </w:rPr>
              <w:t>Priority</w:t>
            </w:r>
            <w:r w:rsidR="00ED4F1C" w:rsidRPr="00E13449">
              <w:rPr>
                <w:b/>
                <w:sz w:val="16"/>
                <w:szCs w:val="16"/>
                <w:lang w:val="en-US"/>
              </w:rPr>
              <w:t xml:space="preserve"> </w:t>
            </w:r>
            <w:r w:rsidR="00ED4F1C" w:rsidRPr="00E13449">
              <w:rPr>
                <w:sz w:val="12"/>
                <w:szCs w:val="12"/>
                <w:lang w:val="en-US"/>
              </w:rPr>
              <w:t xml:space="preserve">(M / </w:t>
            </w:r>
            <w:r w:rsidR="00ED4F1C" w:rsidRPr="003B790D">
              <w:rPr>
                <w:sz w:val="12"/>
                <w:szCs w:val="12"/>
              </w:rPr>
              <w:t>K)</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3B1414FE" w14:textId="77777777" w:rsidR="00ED4F1C" w:rsidRPr="003B790D" w:rsidRDefault="00ED4F1C" w:rsidP="00D8135F">
            <w:r w:rsidRPr="003B790D">
              <w:t>M</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0C7628F2" w14:textId="77777777" w:rsidR="00ED4F1C" w:rsidRPr="003B790D" w:rsidRDefault="00ED4F1C" w:rsidP="00D8135F">
            <w:r w:rsidRPr="003B790D">
              <w:rPr>
                <w:b/>
                <w:sz w:val="16"/>
                <w:szCs w:val="16"/>
              </w:rPr>
              <w:t xml:space="preserve">Status </w:t>
            </w:r>
            <w:r w:rsidRPr="003B790D">
              <w:rPr>
                <w:sz w:val="12"/>
                <w:szCs w:val="12"/>
              </w:rPr>
              <w:t>(OK / NOK)</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2C0D8922" w14:textId="61AD3D6E" w:rsidR="00ED4F1C" w:rsidRPr="003B790D" w:rsidRDefault="00ED4F1C" w:rsidP="00D8135F">
            <w:r w:rsidRPr="003B790D">
              <w:t>OK</w:t>
            </w:r>
          </w:p>
        </w:tc>
      </w:tr>
      <w:tr w:rsidR="00ED4F1C" w:rsidRPr="003B790D" w14:paraId="50234D17" w14:textId="77777777" w:rsidTr="00ED4F1C">
        <w:tc>
          <w:tcPr>
            <w:tcW w:w="1104" w:type="pct"/>
            <w:tcBorders>
              <w:top w:val="single" w:sz="4" w:space="0" w:color="C0C0C0"/>
              <w:left w:val="single" w:sz="4" w:space="0" w:color="C0C0C0"/>
              <w:bottom w:val="single" w:sz="4" w:space="0" w:color="C0C0C0"/>
              <w:right w:val="single" w:sz="4" w:space="0" w:color="C0C0C0"/>
            </w:tcBorders>
            <w:hideMark/>
          </w:tcPr>
          <w:p w14:paraId="62D82C2D" w14:textId="67B4F6F7" w:rsidR="00ED4F1C" w:rsidRPr="003B790D" w:rsidRDefault="00123BF1" w:rsidP="00D8135F">
            <w:r>
              <w:t>Use case diagram</w:t>
            </w:r>
          </w:p>
        </w:tc>
        <w:tc>
          <w:tcPr>
            <w:tcW w:w="3896" w:type="pct"/>
            <w:gridSpan w:val="4"/>
            <w:tcBorders>
              <w:top w:val="single" w:sz="4" w:space="0" w:color="C0C0C0"/>
              <w:left w:val="single" w:sz="4" w:space="0" w:color="C0C0C0"/>
              <w:bottom w:val="single" w:sz="4" w:space="0" w:color="C0C0C0"/>
              <w:right w:val="single" w:sz="4" w:space="0" w:color="C0C0C0"/>
            </w:tcBorders>
          </w:tcPr>
          <w:p w14:paraId="1A2392EA" w14:textId="77777777" w:rsidR="00ED4F1C" w:rsidRDefault="00ED4F1C" w:rsidP="00D8135F"/>
          <w:p w14:paraId="61C7E94E" w14:textId="55E143A9" w:rsidR="005F0B4A" w:rsidRDefault="0040153C" w:rsidP="00D8135F">
            <w:r>
              <w:object w:dxaOrig="10983" w:dyaOrig="3185" w14:anchorId="3EBB37F4">
                <v:shape id="_x0000_i1046" type="#_x0000_t75" style="width:391.5pt;height:114pt" o:ole="">
                  <v:imagedata r:id="rId58" o:title=""/>
                </v:shape>
                <o:OLEObject Type="Embed" ProgID="Visio.Drawing.11" ShapeID="_x0000_i1046" DrawAspect="Content" ObjectID="_1568465744" r:id="rId59"/>
              </w:object>
            </w:r>
          </w:p>
          <w:p w14:paraId="4D4E4E6B" w14:textId="77777777" w:rsidR="005F0B4A" w:rsidRPr="003B790D" w:rsidRDefault="005F0B4A" w:rsidP="00D8135F"/>
        </w:tc>
      </w:tr>
      <w:tr w:rsidR="00ED4F1C" w:rsidRPr="00FE7A68" w14:paraId="458E8985" w14:textId="77777777" w:rsidTr="00D8135F">
        <w:tc>
          <w:tcPr>
            <w:tcW w:w="1104" w:type="pct"/>
          </w:tcPr>
          <w:p w14:paraId="75514C9C" w14:textId="03128247" w:rsidR="00ED4F1C" w:rsidRPr="003B790D" w:rsidRDefault="00990D45" w:rsidP="00D8135F">
            <w:r>
              <w:t>Short description</w:t>
            </w:r>
          </w:p>
        </w:tc>
        <w:tc>
          <w:tcPr>
            <w:tcW w:w="3896" w:type="pct"/>
            <w:gridSpan w:val="4"/>
          </w:tcPr>
          <w:p w14:paraId="3242BE62" w14:textId="7C062BF2" w:rsidR="00ED4F1C" w:rsidRPr="00523B96" w:rsidRDefault="0038650E" w:rsidP="000F1C28">
            <w:pPr>
              <w:rPr>
                <w:lang w:val="en-US"/>
              </w:rPr>
            </w:pPr>
            <w:r>
              <w:rPr>
                <w:lang w:val="en-US"/>
              </w:rPr>
              <w:t xml:space="preserve">Parcel data, which are from PDS and proper for data entry, </w:t>
            </w:r>
            <w:proofErr w:type="gramStart"/>
            <w:r>
              <w:rPr>
                <w:lang w:val="en-US"/>
              </w:rPr>
              <w:t xml:space="preserve">should be </w:t>
            </w:r>
            <w:r w:rsidR="00523B96" w:rsidRPr="00523B96">
              <w:rPr>
                <w:lang w:val="en-US"/>
              </w:rPr>
              <w:t>verified</w:t>
            </w:r>
            <w:proofErr w:type="gramEnd"/>
            <w:r w:rsidR="00523B96" w:rsidRPr="00523B96">
              <w:rPr>
                <w:lang w:val="en-US"/>
              </w:rPr>
              <w:t xml:space="preserve"> </w:t>
            </w:r>
            <w:r w:rsidR="00027452" w:rsidRPr="00523B96">
              <w:rPr>
                <w:lang w:val="en-US"/>
              </w:rPr>
              <w:t xml:space="preserve">whether </w:t>
            </w:r>
            <w:r w:rsidR="00523B96" w:rsidRPr="00523B96">
              <w:rPr>
                <w:lang w:val="en-US"/>
              </w:rPr>
              <w:t xml:space="preserve">address data of </w:t>
            </w:r>
            <w:r w:rsidR="00386EF6">
              <w:rPr>
                <w:lang w:val="en-US"/>
              </w:rPr>
              <w:t>DataTransfer</w:t>
            </w:r>
            <w:r>
              <w:rPr>
                <w:lang w:val="en-US"/>
              </w:rPr>
              <w:t xml:space="preserve"> </w:t>
            </w:r>
            <w:r w:rsidRPr="00523B96">
              <w:rPr>
                <w:lang w:val="en-US"/>
              </w:rPr>
              <w:t>already</w:t>
            </w:r>
            <w:r>
              <w:rPr>
                <w:lang w:val="en-US"/>
              </w:rPr>
              <w:t xml:space="preserve"> exist. If the parcel</w:t>
            </w:r>
            <w:r w:rsidR="00523B96" w:rsidRPr="00523B96">
              <w:rPr>
                <w:lang w:val="en-US"/>
              </w:rPr>
              <w:t xml:space="preserve"> data already </w:t>
            </w:r>
            <w:proofErr w:type="gramStart"/>
            <w:r>
              <w:rPr>
                <w:lang w:val="en-US"/>
              </w:rPr>
              <w:t>have</w:t>
            </w:r>
            <w:r w:rsidR="00523B96" w:rsidRPr="00523B96">
              <w:rPr>
                <w:lang w:val="en-US"/>
              </w:rPr>
              <w:t xml:space="preserve"> </w:t>
            </w:r>
            <w:r>
              <w:rPr>
                <w:lang w:val="en-US"/>
              </w:rPr>
              <w:t xml:space="preserve"> AMP</w:t>
            </w:r>
            <w:proofErr w:type="gramEnd"/>
            <w:r>
              <w:rPr>
                <w:lang w:val="en-US"/>
              </w:rPr>
              <w:t>-Key</w:t>
            </w:r>
            <w:r w:rsidR="00B73B38">
              <w:rPr>
                <w:lang w:val="en-US"/>
              </w:rPr>
              <w:t>&gt;0</w:t>
            </w:r>
            <w:r>
              <w:rPr>
                <w:lang w:val="en-US"/>
              </w:rPr>
              <w:t xml:space="preserve">, they should be forwarded to </w:t>
            </w:r>
            <w:r w:rsidR="00523B96" w:rsidRPr="00523B96">
              <w:rPr>
                <w:lang w:val="en-US"/>
              </w:rPr>
              <w:t>VAM.</w:t>
            </w:r>
            <w:r w:rsidR="003D70D7">
              <w:rPr>
                <w:lang w:val="en-US"/>
              </w:rPr>
              <w:t xml:space="preserve"> If not the data will be prepared to manual coding (BUC-4).</w:t>
            </w:r>
          </w:p>
        </w:tc>
      </w:tr>
      <w:tr w:rsidR="00ED4F1C" w:rsidRPr="003B790D" w14:paraId="139C90CB" w14:textId="77777777" w:rsidTr="00D8135F">
        <w:tc>
          <w:tcPr>
            <w:tcW w:w="1104" w:type="pct"/>
          </w:tcPr>
          <w:p w14:paraId="083E9DF1" w14:textId="5563848B" w:rsidR="00ED4F1C" w:rsidRPr="003B790D" w:rsidRDefault="00990D45" w:rsidP="00D8135F">
            <w:r>
              <w:t>Actor</w:t>
            </w:r>
          </w:p>
        </w:tc>
        <w:tc>
          <w:tcPr>
            <w:tcW w:w="3896" w:type="pct"/>
            <w:gridSpan w:val="4"/>
          </w:tcPr>
          <w:p w14:paraId="653DEC3B" w14:textId="6E1DFD7B" w:rsidR="00ED4F1C" w:rsidRPr="003B790D" w:rsidRDefault="0062546E" w:rsidP="00D8135F">
            <w:r>
              <w:t>DisCo</w:t>
            </w:r>
            <w:r w:rsidR="009A49F6">
              <w:t>, VAM</w:t>
            </w:r>
          </w:p>
        </w:tc>
      </w:tr>
      <w:tr w:rsidR="00ED4F1C" w:rsidRPr="00FE7A68" w14:paraId="61988E27" w14:textId="77777777" w:rsidTr="00D8135F">
        <w:tc>
          <w:tcPr>
            <w:tcW w:w="1104" w:type="pct"/>
          </w:tcPr>
          <w:p w14:paraId="786B6ACC" w14:textId="1CF0DAD9" w:rsidR="00ED4F1C" w:rsidRPr="003B790D" w:rsidRDefault="00154B90" w:rsidP="00D8135F">
            <w:r>
              <w:t>Triggering event</w:t>
            </w:r>
          </w:p>
        </w:tc>
        <w:tc>
          <w:tcPr>
            <w:tcW w:w="3896" w:type="pct"/>
            <w:gridSpan w:val="4"/>
          </w:tcPr>
          <w:p w14:paraId="4BED1702" w14:textId="7E0EAF18" w:rsidR="00ED4F1C" w:rsidRPr="00933CFA" w:rsidRDefault="0054376D" w:rsidP="00D8135F">
            <w:pPr>
              <w:rPr>
                <w:lang w:val="en-US"/>
              </w:rPr>
            </w:pPr>
            <w:r w:rsidRPr="00933CFA">
              <w:rPr>
                <w:lang w:val="en-US"/>
              </w:rPr>
              <w:t>BUC-2</w:t>
            </w:r>
            <w:r w:rsidR="000F1C28" w:rsidRPr="00933CFA">
              <w:rPr>
                <w:lang w:val="en-US"/>
              </w:rPr>
              <w:t xml:space="preserve"> FUN-2-1 FaFo-2-2 have data stored and are available</w:t>
            </w:r>
            <w:r w:rsidR="0033756F" w:rsidRPr="00933CFA">
              <w:rPr>
                <w:lang w:val="en-US"/>
              </w:rPr>
              <w:t xml:space="preserve"> with relevant characteristics</w:t>
            </w:r>
          </w:p>
        </w:tc>
      </w:tr>
      <w:tr w:rsidR="00ED4F1C" w:rsidRPr="00FE7A68" w14:paraId="23F8AD80" w14:textId="77777777" w:rsidTr="00D8135F">
        <w:tc>
          <w:tcPr>
            <w:tcW w:w="1104" w:type="pct"/>
          </w:tcPr>
          <w:p w14:paraId="3492539F" w14:textId="5C3CF21D" w:rsidR="00ED4F1C" w:rsidRPr="003B790D" w:rsidRDefault="00990D45" w:rsidP="00D8135F">
            <w:r>
              <w:t>Precondition</w:t>
            </w:r>
          </w:p>
        </w:tc>
        <w:tc>
          <w:tcPr>
            <w:tcW w:w="3896" w:type="pct"/>
            <w:gridSpan w:val="4"/>
          </w:tcPr>
          <w:p w14:paraId="6C9ED25A" w14:textId="623E2991" w:rsidR="00ED4F1C" w:rsidRPr="00523B96" w:rsidRDefault="00523B96" w:rsidP="00703375">
            <w:pPr>
              <w:rPr>
                <w:lang w:val="en-US"/>
              </w:rPr>
            </w:pPr>
            <w:r w:rsidRPr="00523B96">
              <w:rPr>
                <w:lang w:val="en-US"/>
              </w:rPr>
              <w:t xml:space="preserve">PDS has </w:t>
            </w:r>
            <w:r w:rsidR="00703375">
              <w:rPr>
                <w:lang w:val="en-US"/>
              </w:rPr>
              <w:t>delivered</w:t>
            </w:r>
            <w:r w:rsidRPr="00523B96">
              <w:rPr>
                <w:lang w:val="en-US"/>
              </w:rPr>
              <w:t xml:space="preserve"> data to </w:t>
            </w:r>
            <w:r w:rsidR="0062546E">
              <w:rPr>
                <w:lang w:val="en-US"/>
              </w:rPr>
              <w:t>DisCo</w:t>
            </w:r>
            <w:r w:rsidR="00703375">
              <w:rPr>
                <w:lang w:val="en-US"/>
              </w:rPr>
              <w:t xml:space="preserve">. </w:t>
            </w:r>
            <w:r w:rsidR="0062546E">
              <w:rPr>
                <w:lang w:val="en-US"/>
              </w:rPr>
              <w:t>DisCo</w:t>
            </w:r>
            <w:r w:rsidRPr="00523B96">
              <w:rPr>
                <w:lang w:val="en-US"/>
              </w:rPr>
              <w:t xml:space="preserve"> has completed the data filtering</w:t>
            </w:r>
            <w:r>
              <w:rPr>
                <w:lang w:val="en-US"/>
              </w:rPr>
              <w:t>.</w:t>
            </w:r>
          </w:p>
        </w:tc>
      </w:tr>
      <w:tr w:rsidR="00ED4F1C" w:rsidRPr="00703375" w14:paraId="71BCE058" w14:textId="77777777" w:rsidTr="00D8135F">
        <w:tc>
          <w:tcPr>
            <w:tcW w:w="1104" w:type="pct"/>
          </w:tcPr>
          <w:p w14:paraId="1624C312" w14:textId="7E463633" w:rsidR="00ED4F1C" w:rsidRPr="00703375" w:rsidRDefault="00123BF1" w:rsidP="00D8135F">
            <w:pPr>
              <w:rPr>
                <w:lang w:val="en-US"/>
              </w:rPr>
            </w:pPr>
            <w:r w:rsidRPr="00703375">
              <w:rPr>
                <w:lang w:val="en-US"/>
              </w:rPr>
              <w:t>Diagram</w:t>
            </w:r>
          </w:p>
          <w:p w14:paraId="1B5C4C87" w14:textId="1A1189FB" w:rsidR="00ED4F1C" w:rsidRPr="00703375" w:rsidRDefault="00ED4F1C" w:rsidP="00D8135F">
            <w:pPr>
              <w:rPr>
                <w:lang w:val="en-US"/>
              </w:rPr>
            </w:pPr>
            <w:r w:rsidRPr="00703375">
              <w:rPr>
                <w:lang w:val="en-US"/>
              </w:rPr>
              <w:t>(</w:t>
            </w:r>
            <w:r w:rsidR="00990D45" w:rsidRPr="00703375">
              <w:rPr>
                <w:lang w:val="en-US"/>
              </w:rPr>
              <w:t>Recommended</w:t>
            </w:r>
            <w:r w:rsidRPr="00703375">
              <w:rPr>
                <w:lang w:val="en-US"/>
              </w:rPr>
              <w:t>)</w:t>
            </w:r>
          </w:p>
        </w:tc>
        <w:tc>
          <w:tcPr>
            <w:tcW w:w="3896" w:type="pct"/>
            <w:gridSpan w:val="4"/>
          </w:tcPr>
          <w:p w14:paraId="3EF0995B" w14:textId="77777777" w:rsidR="00ED4F1C" w:rsidRPr="00703375" w:rsidRDefault="00ED4F1C" w:rsidP="00D8135F">
            <w:pPr>
              <w:rPr>
                <w:lang w:val="en-US"/>
              </w:rPr>
            </w:pPr>
          </w:p>
          <w:p w14:paraId="2F380862" w14:textId="3D2D2FD6" w:rsidR="0099710B" w:rsidRPr="00703375" w:rsidRDefault="00A12947" w:rsidP="00D8135F">
            <w:pPr>
              <w:rPr>
                <w:lang w:val="en-US"/>
              </w:rPr>
            </w:pPr>
            <w:r>
              <w:object w:dxaOrig="7826" w:dyaOrig="4275" w14:anchorId="47F92C81">
                <v:shape id="_x0000_i1047" type="#_x0000_t75" style="width:390.75pt;height:213.75pt" o:ole="">
                  <v:imagedata r:id="rId60" o:title=""/>
                </v:shape>
                <o:OLEObject Type="Embed" ProgID="Visio.Drawing.11" ShapeID="_x0000_i1047" DrawAspect="Content" ObjectID="_1568465745" r:id="rId61"/>
              </w:object>
            </w:r>
          </w:p>
          <w:p w14:paraId="13A666A7" w14:textId="77777777" w:rsidR="0099710B" w:rsidRPr="00703375" w:rsidRDefault="0099710B" w:rsidP="00D8135F">
            <w:pPr>
              <w:rPr>
                <w:lang w:val="en-US"/>
              </w:rPr>
            </w:pPr>
          </w:p>
        </w:tc>
      </w:tr>
      <w:tr w:rsidR="00ED4F1C" w:rsidRPr="00FE7A68" w14:paraId="76353D51" w14:textId="77777777" w:rsidTr="00D8135F">
        <w:tc>
          <w:tcPr>
            <w:tcW w:w="1104" w:type="pct"/>
          </w:tcPr>
          <w:p w14:paraId="75F77B57" w14:textId="228B88A4" w:rsidR="00ED4F1C" w:rsidRPr="00703375" w:rsidRDefault="00990D45" w:rsidP="00D8135F">
            <w:pPr>
              <w:rPr>
                <w:lang w:val="en-US"/>
              </w:rPr>
            </w:pPr>
            <w:r w:rsidRPr="00703375">
              <w:rPr>
                <w:lang w:val="en-US"/>
              </w:rPr>
              <w:t>Standard process</w:t>
            </w:r>
          </w:p>
        </w:tc>
        <w:tc>
          <w:tcPr>
            <w:tcW w:w="3896" w:type="pct"/>
            <w:gridSpan w:val="4"/>
          </w:tcPr>
          <w:p w14:paraId="7A426F8B" w14:textId="13D0D7CE" w:rsidR="00523B96" w:rsidRPr="00523B96" w:rsidRDefault="0044376D" w:rsidP="00523B96">
            <w:pPr>
              <w:rPr>
                <w:lang w:val="en-US"/>
              </w:rPr>
            </w:pPr>
            <w:r>
              <w:rPr>
                <w:lang w:val="en-US"/>
              </w:rPr>
              <w:t>N</w:t>
            </w:r>
            <w:r w:rsidRPr="00523B96">
              <w:rPr>
                <w:lang w:val="en-US"/>
              </w:rPr>
              <w:t xml:space="preserve">ewly stored data </w:t>
            </w:r>
            <w:r>
              <w:rPr>
                <w:lang w:val="en-US"/>
              </w:rPr>
              <w:t>from BUC</w:t>
            </w:r>
            <w:r w:rsidR="00523B96" w:rsidRPr="00523B96">
              <w:rPr>
                <w:lang w:val="en-US"/>
              </w:rPr>
              <w:t xml:space="preserve">-2 </w:t>
            </w:r>
            <w:r>
              <w:rPr>
                <w:lang w:val="en-US"/>
              </w:rPr>
              <w:t xml:space="preserve">(without </w:t>
            </w:r>
            <w:r w:rsidR="00706D60">
              <w:rPr>
                <w:lang w:val="en-US"/>
              </w:rPr>
              <w:t>filtering)</w:t>
            </w:r>
            <w:r w:rsidR="00523B96" w:rsidRPr="00523B96">
              <w:rPr>
                <w:lang w:val="en-US"/>
              </w:rPr>
              <w:t xml:space="preserve">, </w:t>
            </w:r>
            <w:proofErr w:type="gramStart"/>
            <w:r w:rsidR="00706D60">
              <w:rPr>
                <w:lang w:val="en-US"/>
              </w:rPr>
              <w:t>should be matched</w:t>
            </w:r>
            <w:proofErr w:type="gramEnd"/>
            <w:r w:rsidR="00706D60">
              <w:rPr>
                <w:lang w:val="en-US"/>
              </w:rPr>
              <w:t xml:space="preserve"> with existing, </w:t>
            </w:r>
            <w:r w:rsidR="00523B96" w:rsidRPr="00523B96">
              <w:rPr>
                <w:lang w:val="en-US"/>
              </w:rPr>
              <w:t>verified address data from Fafo 3-</w:t>
            </w:r>
            <w:r w:rsidR="0040153C">
              <w:rPr>
                <w:lang w:val="en-US"/>
              </w:rPr>
              <w:t>1</w:t>
            </w:r>
            <w:r w:rsidR="00523B96" w:rsidRPr="00523B96">
              <w:rPr>
                <w:lang w:val="en-US"/>
              </w:rPr>
              <w:t>.</w:t>
            </w:r>
          </w:p>
          <w:p w14:paraId="0E7CD296" w14:textId="021B6E8B" w:rsidR="003D70D7" w:rsidRDefault="006F078D" w:rsidP="00523B96">
            <w:pPr>
              <w:rPr>
                <w:lang w:val="en-US"/>
              </w:rPr>
            </w:pPr>
            <w:r>
              <w:rPr>
                <w:lang w:val="en-US"/>
              </w:rPr>
              <w:t>If there</w:t>
            </w:r>
            <w:r w:rsidR="00523B96" w:rsidRPr="00523B96">
              <w:rPr>
                <w:lang w:val="en-US"/>
              </w:rPr>
              <w:t xml:space="preserve"> are verified address data with full addresses </w:t>
            </w:r>
            <w:proofErr w:type="gramStart"/>
            <w:r w:rsidR="00523B96" w:rsidRPr="00523B96">
              <w:rPr>
                <w:lang w:val="en-US"/>
              </w:rPr>
              <w:t>( AMP</w:t>
            </w:r>
            <w:proofErr w:type="gramEnd"/>
            <w:r w:rsidR="00523B96" w:rsidRPr="00523B96">
              <w:rPr>
                <w:lang w:val="en-US"/>
              </w:rPr>
              <w:t>-Key</w:t>
            </w:r>
            <w:r w:rsidR="00B73B38">
              <w:rPr>
                <w:lang w:val="en-US"/>
              </w:rPr>
              <w:t>&gt;0</w:t>
            </w:r>
            <w:r w:rsidR="00523B96" w:rsidRPr="00523B96">
              <w:rPr>
                <w:lang w:val="en-US"/>
              </w:rPr>
              <w:t xml:space="preserve"> and Hauskey)</w:t>
            </w:r>
            <w:r w:rsidR="00BC532D">
              <w:rPr>
                <w:lang w:val="en-US"/>
              </w:rPr>
              <w:t xml:space="preserve"> and not marked as manual or captured</w:t>
            </w:r>
            <w:r>
              <w:rPr>
                <w:lang w:val="en-US"/>
              </w:rPr>
              <w:t>,</w:t>
            </w:r>
            <w:r w:rsidR="00523B96" w:rsidRPr="00523B96">
              <w:rPr>
                <w:lang w:val="en-US"/>
              </w:rPr>
              <w:t xml:space="preserve"> the</w:t>
            </w:r>
            <w:r>
              <w:rPr>
                <w:lang w:val="en-US"/>
              </w:rPr>
              <w:t xml:space="preserve">y will be </w:t>
            </w:r>
            <w:r w:rsidR="00523B96" w:rsidRPr="00523B96">
              <w:rPr>
                <w:lang w:val="en-US"/>
              </w:rPr>
              <w:t>forwarded</w:t>
            </w:r>
            <w:r>
              <w:rPr>
                <w:lang w:val="en-US"/>
              </w:rPr>
              <w:t xml:space="preserve"> to VAM stations</w:t>
            </w:r>
            <w:r w:rsidR="00523B96" w:rsidRPr="00523B96">
              <w:rPr>
                <w:lang w:val="en-US"/>
              </w:rPr>
              <w:t>.</w:t>
            </w:r>
            <w:r w:rsidR="00A67676">
              <w:rPr>
                <w:lang w:val="en-US"/>
              </w:rPr>
              <w:t xml:space="preserve">Datas with a match will be delivery with CallerID=VG to VAM. </w:t>
            </w:r>
            <w:proofErr w:type="gramStart"/>
            <w:r w:rsidR="008D0AB2" w:rsidRPr="00933CFA">
              <w:rPr>
                <w:highlight w:val="yellow"/>
                <w:lang w:val="en-US"/>
              </w:rPr>
              <w:t>It’s</w:t>
            </w:r>
            <w:proofErr w:type="gramEnd"/>
            <w:r w:rsidR="008D0AB2" w:rsidRPr="00933CFA">
              <w:rPr>
                <w:highlight w:val="yellow"/>
                <w:lang w:val="en-US"/>
              </w:rPr>
              <w:t xml:space="preserve"> possible that this process can be the same as the process BUC-4 FUN-4-2. </w:t>
            </w:r>
            <w:r w:rsidR="008D0AB2" w:rsidRPr="008D0AB2">
              <w:rPr>
                <w:highlight w:val="yellow"/>
                <w:lang w:val="en-US"/>
              </w:rPr>
              <w:t xml:space="preserve">Need </w:t>
            </w:r>
            <w:r w:rsidR="008D0AB2" w:rsidRPr="00964A6D">
              <w:rPr>
                <w:highlight w:val="yellow"/>
                <w:lang w:val="en-US"/>
              </w:rPr>
              <w:t xml:space="preserve">to </w:t>
            </w:r>
            <w:proofErr w:type="gramStart"/>
            <w:r w:rsidR="008D0AB2" w:rsidRPr="00964A6D">
              <w:rPr>
                <w:highlight w:val="yellow"/>
                <w:lang w:val="en-US"/>
              </w:rPr>
              <w:t>be defined</w:t>
            </w:r>
            <w:proofErr w:type="gramEnd"/>
            <w:r w:rsidR="008D0AB2" w:rsidRPr="00964A6D">
              <w:rPr>
                <w:highlight w:val="yellow"/>
                <w:lang w:val="en-US"/>
              </w:rPr>
              <w:t xml:space="preserve"> in the concept papers.</w:t>
            </w:r>
          </w:p>
          <w:p w14:paraId="04DB9023" w14:textId="52AD7AA8" w:rsidR="007635EC" w:rsidRPr="00523B96" w:rsidRDefault="00523B96" w:rsidP="000E3F0F">
            <w:pPr>
              <w:rPr>
                <w:lang w:val="en-US"/>
              </w:rPr>
            </w:pPr>
            <w:r w:rsidRPr="00523B96">
              <w:rPr>
                <w:lang w:val="en-US"/>
              </w:rPr>
              <w:t>Upon successful handover to VAM</w:t>
            </w:r>
            <w:r w:rsidR="00F450DB">
              <w:rPr>
                <w:lang w:val="en-US"/>
              </w:rPr>
              <w:t>,</w:t>
            </w:r>
            <w:r w:rsidRPr="00523B96">
              <w:rPr>
                <w:lang w:val="en-US"/>
              </w:rPr>
              <w:t xml:space="preserve"> statistics will be tracked and mark the data as </w:t>
            </w:r>
            <w:r w:rsidR="00E8657A">
              <w:rPr>
                <w:lang w:val="en-US"/>
              </w:rPr>
              <w:t>“captured”</w:t>
            </w:r>
            <w:r w:rsidRPr="00523B96">
              <w:rPr>
                <w:lang w:val="en-US"/>
              </w:rPr>
              <w:t>.</w:t>
            </w:r>
            <w:r w:rsidR="003D70D7">
              <w:rPr>
                <w:lang w:val="en-US"/>
              </w:rPr>
              <w:t xml:space="preserve"> </w:t>
            </w:r>
          </w:p>
        </w:tc>
      </w:tr>
      <w:tr w:rsidR="00ED4F1C" w:rsidRPr="00FE7A68" w14:paraId="4583AA7A" w14:textId="77777777" w:rsidTr="00D8135F">
        <w:tc>
          <w:tcPr>
            <w:tcW w:w="1104" w:type="pct"/>
            <w:tcBorders>
              <w:top w:val="single" w:sz="4" w:space="0" w:color="C0C0C0"/>
              <w:left w:val="single" w:sz="4" w:space="0" w:color="C0C0C0"/>
              <w:bottom w:val="single" w:sz="4" w:space="0" w:color="C0C0C0"/>
              <w:right w:val="single" w:sz="4" w:space="0" w:color="C0C0C0"/>
            </w:tcBorders>
            <w:hideMark/>
          </w:tcPr>
          <w:p w14:paraId="737E4BE0" w14:textId="6733D29B" w:rsidR="00ED4F1C" w:rsidRPr="003B790D" w:rsidRDefault="00990D45" w:rsidP="00D8135F">
            <w:r>
              <w:t>Alternative</w:t>
            </w:r>
          </w:p>
        </w:tc>
        <w:tc>
          <w:tcPr>
            <w:tcW w:w="3896" w:type="pct"/>
            <w:gridSpan w:val="4"/>
            <w:tcBorders>
              <w:top w:val="single" w:sz="4" w:space="0" w:color="C0C0C0"/>
              <w:left w:val="single" w:sz="4" w:space="0" w:color="C0C0C0"/>
              <w:bottom w:val="single" w:sz="4" w:space="0" w:color="C0C0C0"/>
              <w:right w:val="single" w:sz="4" w:space="0" w:color="C0C0C0"/>
            </w:tcBorders>
          </w:tcPr>
          <w:p w14:paraId="53BFCCDF" w14:textId="3551B719" w:rsidR="000E3F0F" w:rsidRDefault="000E3F0F" w:rsidP="000E3F0F">
            <w:pPr>
              <w:rPr>
                <w:lang w:val="en-US"/>
              </w:rPr>
            </w:pPr>
            <w:r>
              <w:rPr>
                <w:lang w:val="en-US"/>
              </w:rPr>
              <w:t>If there</w:t>
            </w:r>
            <w:r w:rsidRPr="00523B96">
              <w:rPr>
                <w:lang w:val="en-US"/>
              </w:rPr>
              <w:t xml:space="preserve"> are </w:t>
            </w:r>
            <w:r>
              <w:rPr>
                <w:lang w:val="en-US"/>
              </w:rPr>
              <w:t xml:space="preserve">not </w:t>
            </w:r>
            <w:r w:rsidRPr="00523B96">
              <w:rPr>
                <w:lang w:val="en-US"/>
              </w:rPr>
              <w:t xml:space="preserve">verified address </w:t>
            </w:r>
            <w:proofErr w:type="gramStart"/>
            <w:r w:rsidRPr="00523B96">
              <w:rPr>
                <w:lang w:val="en-US"/>
              </w:rPr>
              <w:t>data</w:t>
            </w:r>
            <w:proofErr w:type="gramEnd"/>
            <w:r w:rsidRPr="00523B96">
              <w:rPr>
                <w:lang w:val="en-US"/>
              </w:rPr>
              <w:t xml:space="preserve"> </w:t>
            </w:r>
            <w:r>
              <w:rPr>
                <w:lang w:val="en-US"/>
              </w:rPr>
              <w:t xml:space="preserve">they will be stored </w:t>
            </w:r>
            <w:r w:rsidRPr="00933CFA">
              <w:rPr>
                <w:lang w:val="en-US"/>
              </w:rPr>
              <w:t>with relevant characteristics to further process BUC-4</w:t>
            </w:r>
            <w:r w:rsidR="00A65A9B" w:rsidRPr="00933CFA">
              <w:rPr>
                <w:lang w:val="en-US"/>
              </w:rPr>
              <w:t xml:space="preserve"> FUN-4-1</w:t>
            </w:r>
            <w:r w:rsidRPr="00933CFA">
              <w:rPr>
                <w:lang w:val="en-US"/>
              </w:rPr>
              <w:t>.</w:t>
            </w:r>
          </w:p>
          <w:p w14:paraId="44F35153" w14:textId="048C6A63" w:rsidR="000C177C" w:rsidRPr="00933CFA" w:rsidRDefault="000E3F0F" w:rsidP="000E3F0F">
            <w:pPr>
              <w:rPr>
                <w:lang w:val="en-US"/>
              </w:rPr>
            </w:pPr>
            <w:r>
              <w:rPr>
                <w:lang w:val="en-US"/>
              </w:rPr>
              <w:t>S</w:t>
            </w:r>
            <w:r w:rsidRPr="00523B96">
              <w:rPr>
                <w:lang w:val="en-US"/>
              </w:rPr>
              <w:t xml:space="preserve">tatistics will be tracked and mark the data as </w:t>
            </w:r>
            <w:r>
              <w:rPr>
                <w:lang w:val="en-US"/>
              </w:rPr>
              <w:t>“</w:t>
            </w:r>
            <w:r w:rsidRPr="00933CFA">
              <w:rPr>
                <w:lang w:val="en-US"/>
              </w:rPr>
              <w:t>manual</w:t>
            </w:r>
            <w:r>
              <w:rPr>
                <w:lang w:val="en-US"/>
              </w:rPr>
              <w:t>”</w:t>
            </w:r>
            <w:r w:rsidRPr="00523B96">
              <w:rPr>
                <w:lang w:val="en-US"/>
              </w:rPr>
              <w:t>.</w:t>
            </w:r>
            <w:r>
              <w:rPr>
                <w:lang w:val="en-US"/>
              </w:rPr>
              <w:t xml:space="preserve"> </w:t>
            </w:r>
          </w:p>
        </w:tc>
      </w:tr>
      <w:tr w:rsidR="00B7190C" w:rsidRPr="00FE7A68" w14:paraId="3B506771" w14:textId="77777777" w:rsidTr="00D8135F">
        <w:tc>
          <w:tcPr>
            <w:tcW w:w="1104" w:type="pct"/>
            <w:tcBorders>
              <w:top w:val="single" w:sz="4" w:space="0" w:color="C0C0C0"/>
              <w:left w:val="single" w:sz="4" w:space="0" w:color="C0C0C0"/>
              <w:bottom w:val="single" w:sz="4" w:space="0" w:color="C0C0C0"/>
              <w:right w:val="single" w:sz="4" w:space="0" w:color="C0C0C0"/>
            </w:tcBorders>
            <w:hideMark/>
          </w:tcPr>
          <w:p w14:paraId="672FF58A" w14:textId="70977970" w:rsidR="00B7190C" w:rsidRPr="003B790D" w:rsidRDefault="00990D45" w:rsidP="00D8135F">
            <w:r>
              <w:t>Exceptions</w:t>
            </w:r>
          </w:p>
        </w:tc>
        <w:tc>
          <w:tcPr>
            <w:tcW w:w="3896" w:type="pct"/>
            <w:gridSpan w:val="4"/>
            <w:tcBorders>
              <w:top w:val="single" w:sz="4" w:space="0" w:color="C0C0C0"/>
              <w:left w:val="single" w:sz="4" w:space="0" w:color="C0C0C0"/>
              <w:bottom w:val="single" w:sz="4" w:space="0" w:color="C0C0C0"/>
              <w:right w:val="single" w:sz="4" w:space="0" w:color="C0C0C0"/>
            </w:tcBorders>
          </w:tcPr>
          <w:p w14:paraId="2D47ECB3" w14:textId="19DA0E97" w:rsidR="00B7190C" w:rsidRPr="001077EE" w:rsidRDefault="00523B96" w:rsidP="001077EE">
            <w:pPr>
              <w:rPr>
                <w:lang w:val="en-US"/>
              </w:rPr>
            </w:pPr>
            <w:r w:rsidRPr="00523B96">
              <w:rPr>
                <w:lang w:val="en-US"/>
              </w:rPr>
              <w:t xml:space="preserve">If one of the VAM </w:t>
            </w:r>
            <w:r w:rsidR="001077EE">
              <w:rPr>
                <w:lang w:val="en-US"/>
              </w:rPr>
              <w:t xml:space="preserve">station </w:t>
            </w:r>
            <w:r w:rsidR="00706D60">
              <w:rPr>
                <w:lang w:val="en-US"/>
              </w:rPr>
              <w:t xml:space="preserve">is </w:t>
            </w:r>
            <w:r w:rsidR="001077EE">
              <w:rPr>
                <w:lang w:val="en-US"/>
              </w:rPr>
              <w:t xml:space="preserve">not available, the addresses </w:t>
            </w:r>
            <w:proofErr w:type="gramStart"/>
            <w:r w:rsidR="001077EE">
              <w:rPr>
                <w:lang w:val="en-US"/>
              </w:rPr>
              <w:t>cannot be transmitted</w:t>
            </w:r>
            <w:proofErr w:type="gramEnd"/>
            <w:r w:rsidRPr="00523B96">
              <w:rPr>
                <w:lang w:val="en-US"/>
              </w:rPr>
              <w:t xml:space="preserve">. </w:t>
            </w:r>
            <w:r w:rsidR="001077EE" w:rsidRPr="00FA066B">
              <w:rPr>
                <w:lang w:val="en-US"/>
              </w:rPr>
              <w:t xml:space="preserve">In this case, an error message </w:t>
            </w:r>
            <w:proofErr w:type="gramStart"/>
            <w:r w:rsidR="001077EE" w:rsidRPr="00FA066B">
              <w:rPr>
                <w:lang w:val="en-US"/>
              </w:rPr>
              <w:t>is written</w:t>
            </w:r>
            <w:proofErr w:type="gramEnd"/>
            <w:r w:rsidR="001077EE" w:rsidRPr="00FA066B">
              <w:rPr>
                <w:lang w:val="en-US"/>
              </w:rPr>
              <w:t xml:space="preserve"> </w:t>
            </w:r>
            <w:r w:rsidR="0033756F">
              <w:rPr>
                <w:lang w:val="en-US"/>
              </w:rPr>
              <w:t>(</w:t>
            </w:r>
            <w:r w:rsidR="0033756F" w:rsidRPr="00AC2323">
              <w:rPr>
                <w:lang w:val="en-US"/>
              </w:rPr>
              <w:t xml:space="preserve">every </w:t>
            </w:r>
            <w:r w:rsidR="0033756F">
              <w:rPr>
                <w:lang w:val="en-US"/>
              </w:rPr>
              <w:t>1</w:t>
            </w:r>
            <w:r w:rsidR="0033756F" w:rsidRPr="00AC2323">
              <w:rPr>
                <w:lang w:val="en-US"/>
              </w:rPr>
              <w:t>5 minutes</w:t>
            </w:r>
            <w:r w:rsidR="0033756F">
              <w:rPr>
                <w:lang w:val="en-US"/>
              </w:rPr>
              <w:t>, adjustable about parameter)</w:t>
            </w:r>
            <w:r w:rsidR="001077EE" w:rsidRPr="00FA066B">
              <w:rPr>
                <w:lang w:val="en-US"/>
              </w:rPr>
              <w:t xml:space="preserve">. </w:t>
            </w:r>
            <w:r w:rsidR="001077EE">
              <w:rPr>
                <w:lang w:val="en-US"/>
              </w:rPr>
              <w:t xml:space="preserve">The transmission </w:t>
            </w:r>
            <w:proofErr w:type="gramStart"/>
            <w:r w:rsidR="001077EE">
              <w:rPr>
                <w:lang w:val="en-US"/>
              </w:rPr>
              <w:t>should be executed</w:t>
            </w:r>
            <w:proofErr w:type="gramEnd"/>
            <w:r w:rsidR="001077EE" w:rsidRPr="00AC2323">
              <w:rPr>
                <w:lang w:val="en-US"/>
              </w:rPr>
              <w:t xml:space="preserve"> periodically, if successful, a success message is written.</w:t>
            </w:r>
            <w:r w:rsidRPr="00523B96">
              <w:rPr>
                <w:lang w:val="en-US"/>
              </w:rPr>
              <w:t xml:space="preserve"> </w:t>
            </w:r>
            <w:r w:rsidRPr="001077EE">
              <w:rPr>
                <w:lang w:val="en-US"/>
              </w:rPr>
              <w:t>All other VAM</w:t>
            </w:r>
            <w:r w:rsidR="001077EE">
              <w:rPr>
                <w:lang w:val="en-US"/>
              </w:rPr>
              <w:t xml:space="preserve"> stations</w:t>
            </w:r>
            <w:r w:rsidRPr="001077EE">
              <w:rPr>
                <w:lang w:val="en-US"/>
              </w:rPr>
              <w:t xml:space="preserve"> </w:t>
            </w:r>
            <w:proofErr w:type="gramStart"/>
            <w:r w:rsidR="001077EE">
              <w:rPr>
                <w:lang w:val="en-US"/>
              </w:rPr>
              <w:t>will be</w:t>
            </w:r>
            <w:r w:rsidRPr="001077EE">
              <w:rPr>
                <w:lang w:val="en-US"/>
              </w:rPr>
              <w:t xml:space="preserve"> operated</w:t>
            </w:r>
            <w:proofErr w:type="gramEnd"/>
            <w:r w:rsidRPr="001077EE">
              <w:rPr>
                <w:lang w:val="en-US"/>
              </w:rPr>
              <w:t xml:space="preserve"> with the data.</w:t>
            </w:r>
          </w:p>
        </w:tc>
      </w:tr>
      <w:tr w:rsidR="00B7190C" w:rsidRPr="005650BA" w14:paraId="43FB41EE" w14:textId="77777777" w:rsidTr="00D8135F">
        <w:tc>
          <w:tcPr>
            <w:tcW w:w="1104" w:type="pct"/>
          </w:tcPr>
          <w:p w14:paraId="169D40C8" w14:textId="3103260C" w:rsidR="00B7190C" w:rsidRPr="003B790D" w:rsidRDefault="00990D45" w:rsidP="00D8135F">
            <w:r>
              <w:t>Postcondition</w:t>
            </w:r>
            <w:r w:rsidR="00B7190C" w:rsidRPr="003B790D">
              <w:t xml:space="preserve"> (</w:t>
            </w:r>
            <w:r>
              <w:t>Result</w:t>
            </w:r>
            <w:r w:rsidR="00B7190C" w:rsidRPr="003B790D">
              <w:t>)</w:t>
            </w:r>
          </w:p>
        </w:tc>
        <w:tc>
          <w:tcPr>
            <w:tcW w:w="3896" w:type="pct"/>
            <w:gridSpan w:val="4"/>
          </w:tcPr>
          <w:p w14:paraId="68FCC415" w14:textId="24A8F679" w:rsidR="00B7190C" w:rsidRPr="00523B96" w:rsidRDefault="0062546E" w:rsidP="00EE6DB8">
            <w:pPr>
              <w:rPr>
                <w:lang w:val="en-US"/>
              </w:rPr>
            </w:pPr>
            <w:r>
              <w:rPr>
                <w:lang w:val="en-US"/>
              </w:rPr>
              <w:t>DisCo</w:t>
            </w:r>
            <w:r w:rsidR="00523B96" w:rsidRPr="00523B96">
              <w:rPr>
                <w:lang w:val="en-US"/>
              </w:rPr>
              <w:t xml:space="preserve"> has distributed </w:t>
            </w:r>
            <w:r w:rsidR="00F202B5">
              <w:rPr>
                <w:lang w:val="en-US"/>
              </w:rPr>
              <w:t xml:space="preserve">data to VAM and </w:t>
            </w:r>
            <w:r w:rsidR="00EE6DB8">
              <w:rPr>
                <w:lang w:val="en-US"/>
              </w:rPr>
              <w:t xml:space="preserve">statistics </w:t>
            </w:r>
            <w:r w:rsidR="00F202B5" w:rsidRPr="00523B96">
              <w:rPr>
                <w:lang w:val="en-US"/>
              </w:rPr>
              <w:t xml:space="preserve">marked </w:t>
            </w:r>
            <w:r w:rsidR="00F202B5">
              <w:rPr>
                <w:lang w:val="en-US"/>
              </w:rPr>
              <w:t>these</w:t>
            </w:r>
            <w:r w:rsidR="00523B96" w:rsidRPr="00523B96">
              <w:rPr>
                <w:lang w:val="en-US"/>
              </w:rPr>
              <w:t xml:space="preserve"> </w:t>
            </w:r>
            <w:r w:rsidR="00F202B5">
              <w:rPr>
                <w:lang w:val="en-US"/>
              </w:rPr>
              <w:t>as “captured”</w:t>
            </w:r>
            <w:r w:rsidR="003D70D7">
              <w:rPr>
                <w:lang w:val="en-US"/>
              </w:rPr>
              <w:t xml:space="preserve"> or </w:t>
            </w:r>
            <w:r w:rsidR="006F0E5D">
              <w:rPr>
                <w:lang w:val="en-US"/>
              </w:rPr>
              <w:t xml:space="preserve">the data is marked </w:t>
            </w:r>
            <w:r w:rsidR="006F0E5D" w:rsidRPr="00933CFA">
              <w:rPr>
                <w:lang w:val="en-US"/>
              </w:rPr>
              <w:t>with relevant characteristics to further process BUC-4 FUN-4-1</w:t>
            </w:r>
            <w:r w:rsidR="00EE6DB8" w:rsidRPr="00933CFA">
              <w:rPr>
                <w:lang w:val="en-US"/>
              </w:rPr>
              <w:t xml:space="preserve"> </w:t>
            </w:r>
            <w:r w:rsidR="00EE6DB8">
              <w:rPr>
                <w:lang w:val="en-US"/>
              </w:rPr>
              <w:t xml:space="preserve">and statistics </w:t>
            </w:r>
            <w:r w:rsidR="00EE6DB8" w:rsidRPr="00523B96">
              <w:rPr>
                <w:lang w:val="en-US"/>
              </w:rPr>
              <w:t xml:space="preserve">marked </w:t>
            </w:r>
            <w:r w:rsidR="00EE6DB8">
              <w:rPr>
                <w:lang w:val="en-US"/>
              </w:rPr>
              <w:t>these</w:t>
            </w:r>
            <w:r w:rsidR="00EE6DB8" w:rsidRPr="00523B96">
              <w:rPr>
                <w:lang w:val="en-US"/>
              </w:rPr>
              <w:t xml:space="preserve"> </w:t>
            </w:r>
            <w:r w:rsidR="00EE6DB8">
              <w:rPr>
                <w:lang w:val="en-US"/>
              </w:rPr>
              <w:t>as “manual”</w:t>
            </w:r>
            <w:r w:rsidR="00F202B5">
              <w:rPr>
                <w:lang w:val="en-US"/>
              </w:rPr>
              <w:t>. S</w:t>
            </w:r>
            <w:r w:rsidR="00523B96" w:rsidRPr="00523B96">
              <w:rPr>
                <w:lang w:val="en-US"/>
              </w:rPr>
              <w:t>tatistic</w:t>
            </w:r>
            <w:r w:rsidR="00F202B5">
              <w:rPr>
                <w:lang w:val="en-US"/>
              </w:rPr>
              <w:t xml:space="preserve">s </w:t>
            </w:r>
            <w:proofErr w:type="gramStart"/>
            <w:r w:rsidR="00F202B5">
              <w:rPr>
                <w:lang w:val="en-US"/>
              </w:rPr>
              <w:t>are</w:t>
            </w:r>
            <w:r w:rsidR="00523B96" w:rsidRPr="00523B96">
              <w:rPr>
                <w:lang w:val="en-US"/>
              </w:rPr>
              <w:t xml:space="preserve"> tracked</w:t>
            </w:r>
            <w:proofErr w:type="gramEnd"/>
            <w:r w:rsidR="00523B96" w:rsidRPr="00523B96">
              <w:rPr>
                <w:lang w:val="en-US"/>
              </w:rPr>
              <w:t>.</w:t>
            </w:r>
          </w:p>
        </w:tc>
      </w:tr>
    </w:tbl>
    <w:p w14:paraId="191D1B4F" w14:textId="77777777" w:rsidR="00ED4F1C" w:rsidRPr="00523B96" w:rsidRDefault="00ED4F1C" w:rsidP="00ED4F1C">
      <w:pPr>
        <w:rPr>
          <w:lang w:val="en-US"/>
        </w:rPr>
      </w:pPr>
    </w:p>
    <w:p w14:paraId="0CAD62FE" w14:textId="77777777" w:rsidR="00BB37EF" w:rsidRPr="00523B96" w:rsidRDefault="00BB37EF">
      <w:pPr>
        <w:rPr>
          <w:lang w:val="en-US"/>
        </w:rPr>
      </w:pPr>
      <w:r w:rsidRPr="00523B96">
        <w:rPr>
          <w:lang w:val="en-US"/>
        </w:rPr>
        <w:br w:type="page"/>
      </w:r>
    </w:p>
    <w:p w14:paraId="72BB7413" w14:textId="68222EB3" w:rsidR="00C11CEC" w:rsidRPr="004556BC" w:rsidRDefault="00F34CAE" w:rsidP="00B47162">
      <w:pPr>
        <w:pStyle w:val="berschrift3"/>
        <w:rPr>
          <w:lang w:val="en-US"/>
        </w:rPr>
      </w:pPr>
      <w:bookmarkStart w:id="112" w:name="_Toc494704436"/>
      <w:r w:rsidRPr="004556BC">
        <w:rPr>
          <w:lang w:val="en-US"/>
        </w:rPr>
        <w:lastRenderedPageBreak/>
        <w:t xml:space="preserve">BUC-4 </w:t>
      </w:r>
      <w:r w:rsidR="004556BC" w:rsidRPr="004556BC">
        <w:rPr>
          <w:lang w:val="en-US"/>
        </w:rPr>
        <w:t>Offshore d</w:t>
      </w:r>
      <w:r w:rsidR="00523B96" w:rsidRPr="004556BC">
        <w:rPr>
          <w:lang w:val="en-US"/>
        </w:rPr>
        <w:t>ata entry</w:t>
      </w:r>
      <w:bookmarkEnd w:id="112"/>
    </w:p>
    <w:tbl>
      <w:tblPr>
        <w:tblW w:w="4881" w:type="pct"/>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2774"/>
        <w:gridCol w:w="7344"/>
      </w:tblGrid>
      <w:tr w:rsidR="00C11CEC" w:rsidRPr="00F202B5" w14:paraId="11296CC7" w14:textId="77777777" w:rsidTr="00372DC7">
        <w:trPr>
          <w:trHeight w:val="201"/>
          <w:tblHeader/>
        </w:trPr>
        <w:tc>
          <w:tcPr>
            <w:tcW w:w="1371" w:type="pct"/>
            <w:shd w:val="clear" w:color="auto" w:fill="D9D9D9"/>
          </w:tcPr>
          <w:p w14:paraId="1C60F9E3" w14:textId="77777777" w:rsidR="00C11CEC" w:rsidRPr="00F202B5" w:rsidRDefault="00C11CEC" w:rsidP="00372DC7">
            <w:pPr>
              <w:rPr>
                <w:b/>
                <w:sz w:val="18"/>
                <w:szCs w:val="18"/>
                <w:lang w:val="en-US"/>
              </w:rPr>
            </w:pPr>
            <w:r w:rsidRPr="00F202B5">
              <w:rPr>
                <w:b/>
                <w:sz w:val="18"/>
                <w:szCs w:val="18"/>
                <w:lang w:val="en-US"/>
              </w:rPr>
              <w:t>BUC-4</w:t>
            </w:r>
          </w:p>
        </w:tc>
        <w:tc>
          <w:tcPr>
            <w:tcW w:w="3629" w:type="pct"/>
            <w:shd w:val="clear" w:color="auto" w:fill="D9D9D9"/>
          </w:tcPr>
          <w:p w14:paraId="4F5F2C0A" w14:textId="5031D380" w:rsidR="00C11CEC" w:rsidRPr="00F202B5" w:rsidRDefault="000470ED" w:rsidP="00372DC7">
            <w:pPr>
              <w:rPr>
                <w:b/>
                <w:sz w:val="18"/>
                <w:szCs w:val="18"/>
                <w:lang w:val="en-US"/>
              </w:rPr>
            </w:pPr>
            <w:r w:rsidRPr="00F202B5">
              <w:rPr>
                <w:b/>
                <w:sz w:val="18"/>
                <w:szCs w:val="18"/>
                <w:lang w:val="en-US"/>
              </w:rPr>
              <w:t>Description</w:t>
            </w:r>
            <w:r w:rsidR="00C11CEC" w:rsidRPr="00F202B5">
              <w:rPr>
                <w:b/>
                <w:sz w:val="18"/>
                <w:szCs w:val="18"/>
                <w:lang w:val="en-US"/>
              </w:rPr>
              <w:t xml:space="preserve"> </w:t>
            </w:r>
          </w:p>
        </w:tc>
      </w:tr>
      <w:tr w:rsidR="00C11CEC" w:rsidRPr="00FE7A68" w14:paraId="60E119CC" w14:textId="77777777" w:rsidTr="00372DC7">
        <w:tc>
          <w:tcPr>
            <w:tcW w:w="1371" w:type="pct"/>
          </w:tcPr>
          <w:p w14:paraId="7D3ECC68" w14:textId="7931EA6E" w:rsidR="00C11CEC" w:rsidRPr="00F202B5" w:rsidRDefault="00990D45" w:rsidP="00372DC7">
            <w:pPr>
              <w:rPr>
                <w:lang w:val="en-US"/>
              </w:rPr>
            </w:pPr>
            <w:r w:rsidRPr="00F202B5">
              <w:rPr>
                <w:lang w:val="en-US"/>
              </w:rPr>
              <w:t>Short description</w:t>
            </w:r>
          </w:p>
        </w:tc>
        <w:tc>
          <w:tcPr>
            <w:tcW w:w="3629" w:type="pct"/>
          </w:tcPr>
          <w:p w14:paraId="02FF5AA0" w14:textId="7E3BA118" w:rsidR="00523B96" w:rsidRPr="00523B96" w:rsidRDefault="00652BD1" w:rsidP="00523B96">
            <w:pPr>
              <w:rPr>
                <w:lang w:val="en-US"/>
              </w:rPr>
            </w:pPr>
            <w:r>
              <w:rPr>
                <w:lang w:val="en-US"/>
              </w:rPr>
              <w:t>Via</w:t>
            </w:r>
            <w:r w:rsidR="00523B96" w:rsidRPr="00523B96">
              <w:rPr>
                <w:lang w:val="en-US"/>
              </w:rPr>
              <w:t xml:space="preserve"> </w:t>
            </w:r>
            <w:r>
              <w:rPr>
                <w:lang w:val="en-US"/>
              </w:rPr>
              <w:t>s</w:t>
            </w:r>
            <w:r w:rsidR="00523B96" w:rsidRPr="00523B96">
              <w:rPr>
                <w:lang w:val="en-US"/>
              </w:rPr>
              <w:t xml:space="preserve">ystem </w:t>
            </w:r>
            <w:r w:rsidR="0062546E">
              <w:rPr>
                <w:lang w:val="en-US"/>
              </w:rPr>
              <w:t>DisCo</w:t>
            </w:r>
            <w:r>
              <w:rPr>
                <w:lang w:val="en-US"/>
              </w:rPr>
              <w:t>,</w:t>
            </w:r>
            <w:r w:rsidR="00523B96" w:rsidRPr="00523B96">
              <w:rPr>
                <w:lang w:val="en-US"/>
              </w:rPr>
              <w:t xml:space="preserve"> data and </w:t>
            </w:r>
            <w:proofErr w:type="gramStart"/>
            <w:r w:rsidR="00523B96" w:rsidRPr="00523B96">
              <w:rPr>
                <w:lang w:val="en-US"/>
              </w:rPr>
              <w:t>images</w:t>
            </w:r>
            <w:r>
              <w:rPr>
                <w:lang w:val="en-US"/>
              </w:rPr>
              <w:t xml:space="preserve"> which</w:t>
            </w:r>
            <w:proofErr w:type="gramEnd"/>
            <w:r>
              <w:rPr>
                <w:lang w:val="en-US"/>
              </w:rPr>
              <w:t xml:space="preserve"> are not processed yet, will be passed to </w:t>
            </w:r>
            <w:r w:rsidR="00523B96" w:rsidRPr="00523B96">
              <w:rPr>
                <w:lang w:val="en-US"/>
              </w:rPr>
              <w:t xml:space="preserve">the </w:t>
            </w:r>
            <w:r w:rsidR="003D2F4A">
              <w:rPr>
                <w:lang w:val="en-US"/>
              </w:rPr>
              <w:t>manual</w:t>
            </w:r>
            <w:r w:rsidR="003D2F4A" w:rsidRPr="00523B96">
              <w:rPr>
                <w:lang w:val="en-US"/>
              </w:rPr>
              <w:t xml:space="preserve"> </w:t>
            </w:r>
            <w:r>
              <w:rPr>
                <w:lang w:val="en-US"/>
              </w:rPr>
              <w:t>data entry</w:t>
            </w:r>
            <w:r w:rsidR="00523B96" w:rsidRPr="00523B96">
              <w:rPr>
                <w:lang w:val="en-US"/>
              </w:rPr>
              <w:t xml:space="preserve">. According to specifications (detection rules) to </w:t>
            </w:r>
            <w:proofErr w:type="gramStart"/>
            <w:r w:rsidR="00523B96" w:rsidRPr="00523B96">
              <w:rPr>
                <w:lang w:val="en-US"/>
              </w:rPr>
              <w:t>be  AMP</w:t>
            </w:r>
            <w:proofErr w:type="gramEnd"/>
            <w:r w:rsidR="00523B96" w:rsidRPr="00523B96">
              <w:rPr>
                <w:lang w:val="en-US"/>
              </w:rPr>
              <w:t xml:space="preserve">-Key, domiciliary and Parcel HAUSKEY and services, as well as customer numbers, captured and returned via </w:t>
            </w:r>
            <w:r w:rsidR="0062546E">
              <w:rPr>
                <w:lang w:val="en-US"/>
              </w:rPr>
              <w:t>DisCo</w:t>
            </w:r>
            <w:r w:rsidR="00523B96" w:rsidRPr="00523B96">
              <w:rPr>
                <w:lang w:val="en-US"/>
              </w:rPr>
              <w:t xml:space="preserve"> on VAM.</w:t>
            </w:r>
          </w:p>
          <w:p w14:paraId="157C6952" w14:textId="72565500" w:rsidR="00C11CEC" w:rsidRPr="00523B96" w:rsidRDefault="00523B96" w:rsidP="003D2F4A">
            <w:pPr>
              <w:rPr>
                <w:lang w:val="en-US"/>
              </w:rPr>
            </w:pPr>
            <w:r w:rsidRPr="00523B96">
              <w:rPr>
                <w:lang w:val="en-US"/>
              </w:rPr>
              <w:t xml:space="preserve">The images </w:t>
            </w:r>
            <w:proofErr w:type="gramStart"/>
            <w:r w:rsidRPr="00523B96">
              <w:rPr>
                <w:lang w:val="en-US"/>
              </w:rPr>
              <w:t xml:space="preserve">are not returned and discarded in the </w:t>
            </w:r>
            <w:r w:rsidR="003D2F4A">
              <w:rPr>
                <w:lang w:val="en-US"/>
              </w:rPr>
              <w:t>manual</w:t>
            </w:r>
            <w:r w:rsidR="003D2F4A" w:rsidRPr="00523B96">
              <w:rPr>
                <w:lang w:val="en-US"/>
              </w:rPr>
              <w:t xml:space="preserve"> </w:t>
            </w:r>
            <w:r w:rsidRPr="00523B96">
              <w:rPr>
                <w:lang w:val="en-US"/>
              </w:rPr>
              <w:t>coding</w:t>
            </w:r>
            <w:proofErr w:type="gramEnd"/>
            <w:r w:rsidRPr="00523B96">
              <w:rPr>
                <w:lang w:val="en-US"/>
              </w:rPr>
              <w:t>.</w:t>
            </w:r>
          </w:p>
        </w:tc>
      </w:tr>
      <w:tr w:rsidR="00C11CEC" w:rsidRPr="00FE7A68" w14:paraId="2A6B9385" w14:textId="77777777" w:rsidTr="00372DC7">
        <w:tc>
          <w:tcPr>
            <w:tcW w:w="1371" w:type="pct"/>
          </w:tcPr>
          <w:p w14:paraId="36A78AFD" w14:textId="7A8E4FBA" w:rsidR="00C11CEC" w:rsidRPr="00E30397" w:rsidRDefault="000470ED" w:rsidP="00372DC7">
            <w:r>
              <w:t>Trigger</w:t>
            </w:r>
          </w:p>
        </w:tc>
        <w:tc>
          <w:tcPr>
            <w:tcW w:w="3629" w:type="pct"/>
          </w:tcPr>
          <w:p w14:paraId="16B4A005" w14:textId="317207E5" w:rsidR="00C11CEC" w:rsidRPr="00523B96" w:rsidRDefault="0062546E" w:rsidP="00372DC7">
            <w:pPr>
              <w:rPr>
                <w:lang w:val="en-US"/>
              </w:rPr>
            </w:pPr>
            <w:r>
              <w:rPr>
                <w:lang w:val="en-US"/>
              </w:rPr>
              <w:t>DisCo</w:t>
            </w:r>
            <w:r w:rsidR="00523B96" w:rsidRPr="00523B96">
              <w:rPr>
                <w:lang w:val="en-US"/>
              </w:rPr>
              <w:t xml:space="preserve"> provides </w:t>
            </w:r>
            <w:r w:rsidR="00547A8D">
              <w:rPr>
                <w:lang w:val="en-US"/>
              </w:rPr>
              <w:t>parcel</w:t>
            </w:r>
            <w:r w:rsidR="00523B96" w:rsidRPr="00523B96">
              <w:rPr>
                <w:lang w:val="en-US"/>
              </w:rPr>
              <w:t xml:space="preserve"> data and images</w:t>
            </w:r>
          </w:p>
        </w:tc>
      </w:tr>
      <w:tr w:rsidR="00C11CEC" w:rsidRPr="00FE7A68" w14:paraId="352D4209" w14:textId="77777777" w:rsidTr="00372DC7">
        <w:tc>
          <w:tcPr>
            <w:tcW w:w="1371" w:type="pct"/>
          </w:tcPr>
          <w:p w14:paraId="7C071587" w14:textId="77B7701F" w:rsidR="00C11CEC" w:rsidRPr="00E30397" w:rsidRDefault="00990D45" w:rsidP="00372DC7">
            <w:r>
              <w:t>Precondition</w:t>
            </w:r>
          </w:p>
        </w:tc>
        <w:tc>
          <w:tcPr>
            <w:tcW w:w="3629" w:type="pct"/>
          </w:tcPr>
          <w:p w14:paraId="2A0FA4AD" w14:textId="7507E552" w:rsidR="00C11CEC" w:rsidRPr="00523B96" w:rsidRDefault="00523B96" w:rsidP="003D2F4A">
            <w:pPr>
              <w:rPr>
                <w:lang w:val="en-US"/>
              </w:rPr>
            </w:pPr>
            <w:r w:rsidRPr="00523B96">
              <w:rPr>
                <w:lang w:val="en-US"/>
              </w:rPr>
              <w:t xml:space="preserve">VAM, </w:t>
            </w:r>
            <w:r w:rsidR="0062546E">
              <w:rPr>
                <w:lang w:val="en-US"/>
              </w:rPr>
              <w:t>DisCo</w:t>
            </w:r>
            <w:r w:rsidRPr="00523B96">
              <w:rPr>
                <w:lang w:val="en-US"/>
              </w:rPr>
              <w:t xml:space="preserve"> and </w:t>
            </w:r>
            <w:r w:rsidR="003D2F4A">
              <w:rPr>
                <w:lang w:val="en-US"/>
              </w:rPr>
              <w:t>manual</w:t>
            </w:r>
            <w:r w:rsidR="003D2F4A" w:rsidRPr="00523B96">
              <w:rPr>
                <w:lang w:val="en-US"/>
              </w:rPr>
              <w:t xml:space="preserve"> </w:t>
            </w:r>
            <w:r w:rsidRPr="00523B96">
              <w:rPr>
                <w:lang w:val="en-US"/>
              </w:rPr>
              <w:t>coding are available. SPS Ltd. has the master data obtained from BUC-1 and provided for the acquisition.</w:t>
            </w:r>
          </w:p>
        </w:tc>
      </w:tr>
      <w:tr w:rsidR="00C11CEC" w:rsidRPr="00E30397" w14:paraId="2F290D98" w14:textId="77777777" w:rsidTr="00372DC7">
        <w:tc>
          <w:tcPr>
            <w:tcW w:w="1371" w:type="pct"/>
          </w:tcPr>
          <w:p w14:paraId="244B2E29" w14:textId="30EE3E93" w:rsidR="00C11CEC" w:rsidRPr="00E30397" w:rsidRDefault="000470ED" w:rsidP="00372DC7">
            <w:r>
              <w:t>Standard process</w:t>
            </w:r>
          </w:p>
        </w:tc>
        <w:tc>
          <w:tcPr>
            <w:tcW w:w="3629" w:type="pct"/>
          </w:tcPr>
          <w:p w14:paraId="73369B08" w14:textId="77777777" w:rsidR="00C72F87" w:rsidRDefault="00C72F87" w:rsidP="00372DC7"/>
          <w:p w14:paraId="10E66E55" w14:textId="5ABE8754" w:rsidR="00C11CEC" w:rsidRDefault="00215C6B" w:rsidP="00372DC7">
            <w:r>
              <w:object w:dxaOrig="11028" w:dyaOrig="3729" w14:anchorId="780581BD">
                <v:shape id="_x0000_i1048" type="#_x0000_t75" style="width:364.5pt;height:123pt" o:ole="">
                  <v:imagedata r:id="rId62" o:title=""/>
                </v:shape>
                <o:OLEObject Type="Embed" ProgID="Visio.Drawing.11" ShapeID="_x0000_i1048" DrawAspect="Content" ObjectID="_1568465746" r:id="rId63"/>
              </w:object>
            </w:r>
          </w:p>
          <w:p w14:paraId="7323600F" w14:textId="77777777" w:rsidR="00C72F87" w:rsidRPr="00E30397" w:rsidRDefault="00C72F87" w:rsidP="00372DC7"/>
        </w:tc>
      </w:tr>
      <w:tr w:rsidR="00C11CEC" w:rsidRPr="00E30397" w14:paraId="0F0FA4C8" w14:textId="77777777" w:rsidTr="00372DC7">
        <w:tc>
          <w:tcPr>
            <w:tcW w:w="1371" w:type="pct"/>
          </w:tcPr>
          <w:p w14:paraId="54FB5AA8" w14:textId="77777777" w:rsidR="00C11CEC" w:rsidRPr="00E30397" w:rsidRDefault="00C11CEC" w:rsidP="00372DC7">
            <w:r w:rsidRPr="00E30397">
              <w:t>Alternativen</w:t>
            </w:r>
          </w:p>
        </w:tc>
        <w:tc>
          <w:tcPr>
            <w:tcW w:w="3629" w:type="pct"/>
          </w:tcPr>
          <w:p w14:paraId="49D1C216" w14:textId="5425289E" w:rsidR="00C11CEC" w:rsidRPr="00E30397" w:rsidRDefault="00523B96" w:rsidP="00372DC7">
            <w:r>
              <w:t>No</w:t>
            </w:r>
          </w:p>
        </w:tc>
      </w:tr>
      <w:tr w:rsidR="00C11CEC" w:rsidRPr="00FE7A68" w14:paraId="2A569906" w14:textId="77777777" w:rsidTr="00372DC7">
        <w:tc>
          <w:tcPr>
            <w:tcW w:w="1371" w:type="pct"/>
          </w:tcPr>
          <w:p w14:paraId="66313783" w14:textId="3511C8CD" w:rsidR="00C11CEC" w:rsidRPr="00E30397" w:rsidRDefault="000470ED" w:rsidP="00372DC7">
            <w:r>
              <w:t>Exceptions</w:t>
            </w:r>
          </w:p>
        </w:tc>
        <w:tc>
          <w:tcPr>
            <w:tcW w:w="3629" w:type="pct"/>
          </w:tcPr>
          <w:p w14:paraId="092B98E6" w14:textId="453482C3" w:rsidR="0086106A" w:rsidRPr="00523B96" w:rsidRDefault="002713FF" w:rsidP="00523B96">
            <w:pPr>
              <w:pStyle w:val="Listenabsatz"/>
              <w:numPr>
                <w:ilvl w:val="0"/>
                <w:numId w:val="26"/>
              </w:numPr>
              <w:rPr>
                <w:lang w:val="en-US"/>
              </w:rPr>
            </w:pPr>
            <w:r>
              <w:rPr>
                <w:lang w:val="en-US"/>
              </w:rPr>
              <w:t xml:space="preserve">If </w:t>
            </w:r>
            <w:r w:rsidR="00523B96" w:rsidRPr="00523B96">
              <w:rPr>
                <w:lang w:val="en-US"/>
              </w:rPr>
              <w:t xml:space="preserve">SPS Ltd. </w:t>
            </w:r>
            <w:r>
              <w:rPr>
                <w:lang w:val="en-US"/>
              </w:rPr>
              <w:t xml:space="preserve">is </w:t>
            </w:r>
            <w:r w:rsidR="00523B96" w:rsidRPr="00523B96">
              <w:rPr>
                <w:lang w:val="en-US"/>
              </w:rPr>
              <w:t>not available</w:t>
            </w:r>
            <w:r>
              <w:rPr>
                <w:lang w:val="en-US"/>
              </w:rPr>
              <w:t>,</w:t>
            </w:r>
            <w:r w:rsidR="00523B96" w:rsidRPr="00523B96">
              <w:rPr>
                <w:lang w:val="en-US"/>
              </w:rPr>
              <w:t xml:space="preserve"> data </w:t>
            </w:r>
            <w:proofErr w:type="gramStart"/>
            <w:r w:rsidR="00523B96" w:rsidRPr="00523B96">
              <w:rPr>
                <w:lang w:val="en-US"/>
              </w:rPr>
              <w:t>cannot be transferred</w:t>
            </w:r>
            <w:proofErr w:type="gramEnd"/>
            <w:r w:rsidR="00523B96" w:rsidRPr="00523B96">
              <w:rPr>
                <w:lang w:val="en-US"/>
              </w:rPr>
              <w:t xml:space="preserve"> to </w:t>
            </w:r>
            <w:r w:rsidR="00AB1C94">
              <w:rPr>
                <w:lang w:val="en-US"/>
              </w:rPr>
              <w:t>manual</w:t>
            </w:r>
            <w:r w:rsidR="00AB1C94" w:rsidRPr="00523B96">
              <w:rPr>
                <w:lang w:val="en-US"/>
              </w:rPr>
              <w:t xml:space="preserve"> </w:t>
            </w:r>
            <w:r>
              <w:rPr>
                <w:lang w:val="en-US"/>
              </w:rPr>
              <w:t>data entry</w:t>
            </w:r>
            <w:r w:rsidR="00523B96" w:rsidRPr="00523B96">
              <w:rPr>
                <w:lang w:val="en-US"/>
              </w:rPr>
              <w:t xml:space="preserve">. </w:t>
            </w:r>
            <w:r w:rsidRPr="00FA066B">
              <w:rPr>
                <w:lang w:val="en-US"/>
              </w:rPr>
              <w:t xml:space="preserve">In this case, an error message </w:t>
            </w:r>
            <w:proofErr w:type="gramStart"/>
            <w:r w:rsidRPr="00FA066B">
              <w:rPr>
                <w:lang w:val="en-US"/>
              </w:rPr>
              <w:t>is written</w:t>
            </w:r>
            <w:proofErr w:type="gramEnd"/>
            <w:r w:rsidRPr="00FA066B">
              <w:rPr>
                <w:lang w:val="en-US"/>
              </w:rPr>
              <w:t xml:space="preserve"> </w:t>
            </w:r>
            <w:r w:rsidR="00CD7B8B">
              <w:rPr>
                <w:lang w:val="en-US"/>
              </w:rPr>
              <w:t>(</w:t>
            </w:r>
            <w:r w:rsidR="00CD7B8B" w:rsidRPr="00AC2323">
              <w:rPr>
                <w:lang w:val="en-US"/>
              </w:rPr>
              <w:t xml:space="preserve">every </w:t>
            </w:r>
            <w:r w:rsidR="00CD7B8B">
              <w:rPr>
                <w:lang w:val="en-US"/>
              </w:rPr>
              <w:t>1</w:t>
            </w:r>
            <w:r w:rsidR="00CD7B8B" w:rsidRPr="00AC2323">
              <w:rPr>
                <w:lang w:val="en-US"/>
              </w:rPr>
              <w:t>5 minutes</w:t>
            </w:r>
            <w:r w:rsidR="00CD7B8B">
              <w:rPr>
                <w:lang w:val="en-US"/>
              </w:rPr>
              <w:t>, adjustable about parameter)</w:t>
            </w:r>
            <w:r w:rsidRPr="00FA066B">
              <w:rPr>
                <w:lang w:val="en-US"/>
              </w:rPr>
              <w:t xml:space="preserve">. </w:t>
            </w:r>
            <w:r>
              <w:rPr>
                <w:lang w:val="en-US"/>
              </w:rPr>
              <w:t xml:space="preserve">The transmission </w:t>
            </w:r>
            <w:proofErr w:type="gramStart"/>
            <w:r>
              <w:rPr>
                <w:lang w:val="en-US"/>
              </w:rPr>
              <w:t>should be executed</w:t>
            </w:r>
            <w:proofErr w:type="gramEnd"/>
            <w:r w:rsidRPr="00AC2323">
              <w:rPr>
                <w:lang w:val="en-US"/>
              </w:rPr>
              <w:t xml:space="preserve"> periodically, if successful, a success message is written.</w:t>
            </w:r>
          </w:p>
          <w:p w14:paraId="68957024" w14:textId="52B3C556" w:rsidR="000C2D72" w:rsidRPr="00523B96" w:rsidRDefault="002713FF" w:rsidP="00523B96">
            <w:pPr>
              <w:pStyle w:val="Listenabsatz"/>
              <w:numPr>
                <w:ilvl w:val="0"/>
                <w:numId w:val="26"/>
              </w:numPr>
              <w:rPr>
                <w:lang w:val="en-US"/>
              </w:rPr>
            </w:pPr>
            <w:r>
              <w:rPr>
                <w:lang w:val="en-US"/>
              </w:rPr>
              <w:t>If</w:t>
            </w:r>
            <w:r w:rsidR="00523B96" w:rsidRPr="00523B96">
              <w:rPr>
                <w:lang w:val="en-US"/>
              </w:rPr>
              <w:t xml:space="preserve"> VAM </w:t>
            </w:r>
            <w:r>
              <w:rPr>
                <w:lang w:val="en-US"/>
              </w:rPr>
              <w:t xml:space="preserve">is </w:t>
            </w:r>
            <w:r w:rsidR="003E0708">
              <w:rPr>
                <w:lang w:val="en-US"/>
              </w:rPr>
              <w:t xml:space="preserve">unavailable, </w:t>
            </w:r>
            <w:r w:rsidR="00523B96" w:rsidRPr="00523B96">
              <w:rPr>
                <w:lang w:val="en-US"/>
              </w:rPr>
              <w:t xml:space="preserve">data </w:t>
            </w:r>
            <w:proofErr w:type="gramStart"/>
            <w:r w:rsidR="003E0708">
              <w:rPr>
                <w:lang w:val="en-US"/>
              </w:rPr>
              <w:t>cannot be transmitted</w:t>
            </w:r>
            <w:proofErr w:type="gramEnd"/>
            <w:r w:rsidR="00523B96" w:rsidRPr="00523B96">
              <w:rPr>
                <w:lang w:val="en-US"/>
              </w:rPr>
              <w:t xml:space="preserve">. In this case, an error message </w:t>
            </w:r>
            <w:proofErr w:type="gramStart"/>
            <w:r w:rsidR="00523B96" w:rsidRPr="00523B96">
              <w:rPr>
                <w:lang w:val="en-US"/>
              </w:rPr>
              <w:t>is written</w:t>
            </w:r>
            <w:proofErr w:type="gramEnd"/>
            <w:r w:rsidR="00523B96" w:rsidRPr="00523B96">
              <w:rPr>
                <w:lang w:val="en-US"/>
              </w:rPr>
              <w:t xml:space="preserve"> </w:t>
            </w:r>
            <w:r w:rsidR="00CD7B8B">
              <w:rPr>
                <w:lang w:val="en-US"/>
              </w:rPr>
              <w:t>(</w:t>
            </w:r>
            <w:r w:rsidR="00CD7B8B" w:rsidRPr="00AC2323">
              <w:rPr>
                <w:lang w:val="en-US"/>
              </w:rPr>
              <w:t xml:space="preserve">every </w:t>
            </w:r>
            <w:r w:rsidR="00CD7B8B">
              <w:rPr>
                <w:lang w:val="en-US"/>
              </w:rPr>
              <w:t>1</w:t>
            </w:r>
            <w:r w:rsidR="00CD7B8B" w:rsidRPr="00AC2323">
              <w:rPr>
                <w:lang w:val="en-US"/>
              </w:rPr>
              <w:t>5 minutes</w:t>
            </w:r>
            <w:r w:rsidR="00CD7B8B">
              <w:rPr>
                <w:lang w:val="en-US"/>
              </w:rPr>
              <w:t>, adjustable about parameter)</w:t>
            </w:r>
            <w:r w:rsidR="00523B96" w:rsidRPr="00523B96">
              <w:rPr>
                <w:lang w:val="en-US"/>
              </w:rPr>
              <w:t xml:space="preserve">. </w:t>
            </w:r>
            <w:r>
              <w:rPr>
                <w:lang w:val="en-US"/>
              </w:rPr>
              <w:t xml:space="preserve">The transmission </w:t>
            </w:r>
            <w:proofErr w:type="gramStart"/>
            <w:r>
              <w:rPr>
                <w:lang w:val="en-US"/>
              </w:rPr>
              <w:t>should be executed</w:t>
            </w:r>
            <w:proofErr w:type="gramEnd"/>
            <w:r w:rsidRPr="00AC2323">
              <w:rPr>
                <w:lang w:val="en-US"/>
              </w:rPr>
              <w:t xml:space="preserve"> periodically, if successful, a success message is written.</w:t>
            </w:r>
          </w:p>
          <w:p w14:paraId="47FC04F2" w14:textId="77777777" w:rsidR="00C11CEC" w:rsidRPr="00523B96" w:rsidRDefault="00C11CEC" w:rsidP="00372DC7">
            <w:pPr>
              <w:rPr>
                <w:lang w:val="en-US"/>
              </w:rPr>
            </w:pPr>
          </w:p>
        </w:tc>
      </w:tr>
      <w:tr w:rsidR="00C11CEC" w:rsidRPr="00FE7A68" w14:paraId="2377FA9B" w14:textId="77777777" w:rsidTr="00372DC7">
        <w:tc>
          <w:tcPr>
            <w:tcW w:w="1371" w:type="pct"/>
          </w:tcPr>
          <w:p w14:paraId="57393E3D" w14:textId="4358484C" w:rsidR="00C11CEC" w:rsidRPr="00E30397" w:rsidRDefault="00990D45" w:rsidP="00372DC7">
            <w:r>
              <w:t>Result</w:t>
            </w:r>
          </w:p>
        </w:tc>
        <w:tc>
          <w:tcPr>
            <w:tcW w:w="3629" w:type="pct"/>
          </w:tcPr>
          <w:p w14:paraId="1207ADFA" w14:textId="55A65234" w:rsidR="00523B96" w:rsidRPr="00523B96" w:rsidRDefault="00523B96" w:rsidP="00523B96">
            <w:pPr>
              <w:rPr>
                <w:lang w:val="en-US"/>
              </w:rPr>
            </w:pPr>
            <w:r w:rsidRPr="00523B96">
              <w:rPr>
                <w:lang w:val="en-US"/>
              </w:rPr>
              <w:t xml:space="preserve">For each fetched row </w:t>
            </w:r>
            <w:r w:rsidR="00AB1C94">
              <w:rPr>
                <w:lang w:val="en-US"/>
              </w:rPr>
              <w:t>manual</w:t>
            </w:r>
            <w:r w:rsidR="00AB1C94" w:rsidRPr="00523B96">
              <w:rPr>
                <w:lang w:val="en-US"/>
              </w:rPr>
              <w:t xml:space="preserve"> </w:t>
            </w:r>
            <w:r w:rsidRPr="00523B96">
              <w:rPr>
                <w:lang w:val="en-US"/>
              </w:rPr>
              <w:t xml:space="preserve">coding has given feedback, statistics </w:t>
            </w:r>
            <w:proofErr w:type="gramStart"/>
            <w:r w:rsidRPr="00523B96">
              <w:rPr>
                <w:lang w:val="en-US"/>
              </w:rPr>
              <w:t>are tracked</w:t>
            </w:r>
            <w:proofErr w:type="gramEnd"/>
            <w:r w:rsidRPr="00523B96">
              <w:rPr>
                <w:lang w:val="en-US"/>
              </w:rPr>
              <w:t>.</w:t>
            </w:r>
          </w:p>
          <w:p w14:paraId="39378F0F" w14:textId="4BAA1D4C" w:rsidR="00C11CEC" w:rsidRPr="00523B96" w:rsidRDefault="00523B96" w:rsidP="00523B96">
            <w:pPr>
              <w:rPr>
                <w:lang w:val="en-US"/>
              </w:rPr>
            </w:pPr>
            <w:r w:rsidRPr="00523B96">
              <w:rPr>
                <w:lang w:val="en-US"/>
              </w:rPr>
              <w:t>The feedback goes to VAM</w:t>
            </w:r>
          </w:p>
        </w:tc>
      </w:tr>
      <w:tr w:rsidR="00C11CEC" w:rsidRPr="00B9778D" w14:paraId="0FD93706" w14:textId="77777777" w:rsidTr="00372DC7">
        <w:tc>
          <w:tcPr>
            <w:tcW w:w="1371" w:type="pct"/>
          </w:tcPr>
          <w:p w14:paraId="4CD5E313" w14:textId="7F44039A" w:rsidR="00C11CEC" w:rsidRPr="00E30397" w:rsidRDefault="000470ED" w:rsidP="00372DC7">
            <w:r>
              <w:t>Documents</w:t>
            </w:r>
          </w:p>
        </w:tc>
        <w:tc>
          <w:tcPr>
            <w:tcW w:w="3629" w:type="pct"/>
          </w:tcPr>
          <w:p w14:paraId="447536C7" w14:textId="31583FE7" w:rsidR="00FF478D" w:rsidRDefault="00523B96" w:rsidP="00FF478D">
            <w:r>
              <w:t>Descriptions</w:t>
            </w:r>
          </w:p>
          <w:p w14:paraId="5FC35931" w14:textId="77777777" w:rsidR="00FF478D" w:rsidRDefault="00FF478D" w:rsidP="00FF478D">
            <w:pPr>
              <w:pStyle w:val="Listenabsatz"/>
              <w:numPr>
                <w:ilvl w:val="0"/>
                <w:numId w:val="9"/>
              </w:numPr>
              <w:ind w:left="459"/>
            </w:pPr>
            <w:r>
              <w:t xml:space="preserve">Erfassungsregeln_GHP </w:t>
            </w:r>
          </w:p>
          <w:p w14:paraId="7F584625" w14:textId="211DD050" w:rsidR="00FF478D" w:rsidRPr="00B253AD" w:rsidRDefault="00523B96" w:rsidP="00B253AD">
            <w:pPr>
              <w:pStyle w:val="Listenabsatz"/>
              <w:numPr>
                <w:ilvl w:val="0"/>
                <w:numId w:val="9"/>
              </w:numPr>
            </w:pPr>
            <w:r w:rsidRPr="00B253AD">
              <w:t>Capture procedure at</w:t>
            </w:r>
            <w:r w:rsidR="00FF478D" w:rsidRPr="00B253AD">
              <w:t xml:space="preserve"> SPS Ltd. </w:t>
            </w:r>
            <w:r w:rsidRPr="00B253AD">
              <w:t>in doc</w:t>
            </w:r>
            <w:r w:rsidR="00FF478D" w:rsidRPr="00B253AD">
              <w:t xml:space="preserve"> [07] </w:t>
            </w:r>
            <w:r w:rsidR="00B253AD" w:rsidRPr="00B253AD">
              <w:t>VAE_Agreement_zu_Erfassungsregeln_20170530.V3.4.pdf</w:t>
            </w:r>
            <w:r w:rsidR="00FF478D" w:rsidRPr="00B253AD">
              <w:t>&gt;</w:t>
            </w:r>
          </w:p>
          <w:p w14:paraId="428BFF98" w14:textId="7C880CD2" w:rsidR="000071BD" w:rsidRPr="005A25C9" w:rsidRDefault="000071BD" w:rsidP="00523B96">
            <w:pPr>
              <w:pStyle w:val="Listenabsatz"/>
              <w:numPr>
                <w:ilvl w:val="0"/>
                <w:numId w:val="9"/>
              </w:numPr>
              <w:ind w:left="459"/>
              <w:rPr>
                <w:lang w:val="en-US"/>
              </w:rPr>
            </w:pPr>
            <w:r>
              <w:rPr>
                <w:lang w:val="en-US"/>
              </w:rPr>
              <w:t>Webreport, manage configuration in doc [14]</w:t>
            </w:r>
          </w:p>
        </w:tc>
      </w:tr>
    </w:tbl>
    <w:p w14:paraId="1B209BA0" w14:textId="77777777" w:rsidR="00C11CEC" w:rsidRPr="005A25C9" w:rsidRDefault="00C11CEC" w:rsidP="00B47162">
      <w:pPr>
        <w:rPr>
          <w:lang w:val="en-US"/>
        </w:rPr>
      </w:pPr>
    </w:p>
    <w:p w14:paraId="4CFF16AD" w14:textId="77777777" w:rsidR="005A33F1" w:rsidRPr="005A25C9" w:rsidRDefault="005A33F1">
      <w:pPr>
        <w:rPr>
          <w:lang w:val="en-US"/>
        </w:rPr>
      </w:pPr>
    </w:p>
    <w:p w14:paraId="7115C49C" w14:textId="279D612E" w:rsidR="005A33F1" w:rsidRDefault="005A33F1" w:rsidP="005A33F1">
      <w:pPr>
        <w:pStyle w:val="berschrift4"/>
      </w:pPr>
      <w:r w:rsidRPr="001F7AF2">
        <w:t>F</w:t>
      </w:r>
      <w:r>
        <w:t xml:space="preserve">UN-4-1 </w:t>
      </w:r>
      <w:r w:rsidR="005A25C9">
        <w:t>Capture data</w:t>
      </w:r>
    </w:p>
    <w:tbl>
      <w:tblPr>
        <w:tblW w:w="4891" w:type="pct"/>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2238"/>
        <w:gridCol w:w="2008"/>
        <w:gridCol w:w="2938"/>
        <w:gridCol w:w="1959"/>
        <w:gridCol w:w="996"/>
      </w:tblGrid>
      <w:tr w:rsidR="005A33F1" w:rsidRPr="003B790D" w14:paraId="670A22C7" w14:textId="77777777" w:rsidTr="00DF21F4">
        <w:tc>
          <w:tcPr>
            <w:tcW w:w="1104" w:type="pct"/>
            <w:tcBorders>
              <w:top w:val="single" w:sz="4" w:space="0" w:color="C0C0C0"/>
              <w:left w:val="single" w:sz="4" w:space="0" w:color="C0C0C0"/>
              <w:bottom w:val="single" w:sz="4" w:space="0" w:color="C0C0C0"/>
              <w:right w:val="single" w:sz="4" w:space="0" w:color="C0C0C0"/>
            </w:tcBorders>
            <w:shd w:val="clear" w:color="auto" w:fill="D9D9D9"/>
          </w:tcPr>
          <w:p w14:paraId="6B2485BD" w14:textId="77777777" w:rsidR="005A33F1" w:rsidRPr="003B790D" w:rsidRDefault="005A33F1" w:rsidP="00DF21F4">
            <w:pPr>
              <w:rPr>
                <w:b/>
                <w:sz w:val="18"/>
                <w:szCs w:val="18"/>
              </w:rPr>
            </w:pPr>
            <w:r w:rsidRPr="003B790D">
              <w:rPr>
                <w:b/>
                <w:sz w:val="18"/>
                <w:szCs w:val="18"/>
              </w:rPr>
              <w:t>FAfo-</w:t>
            </w:r>
            <w:r>
              <w:rPr>
                <w:b/>
                <w:sz w:val="18"/>
                <w:szCs w:val="18"/>
              </w:rPr>
              <w:t>4-1</w:t>
            </w:r>
          </w:p>
        </w:tc>
        <w:tc>
          <w:tcPr>
            <w:tcW w:w="3896" w:type="pct"/>
            <w:gridSpan w:val="4"/>
            <w:tcBorders>
              <w:top w:val="single" w:sz="4" w:space="0" w:color="C0C0C0"/>
              <w:left w:val="single" w:sz="4" w:space="0" w:color="C0C0C0"/>
              <w:bottom w:val="single" w:sz="4" w:space="0" w:color="C0C0C0"/>
              <w:right w:val="single" w:sz="4" w:space="0" w:color="C0C0C0"/>
            </w:tcBorders>
            <w:shd w:val="clear" w:color="auto" w:fill="D9D9D9"/>
          </w:tcPr>
          <w:p w14:paraId="732B813E" w14:textId="70A460DB" w:rsidR="005A33F1" w:rsidRPr="003B790D" w:rsidRDefault="005A25C9" w:rsidP="00DF21F4">
            <w:pPr>
              <w:rPr>
                <w:b/>
                <w:sz w:val="18"/>
                <w:szCs w:val="18"/>
              </w:rPr>
            </w:pPr>
            <w:r>
              <w:rPr>
                <w:b/>
                <w:sz w:val="18"/>
                <w:szCs w:val="18"/>
              </w:rPr>
              <w:t>Search</w:t>
            </w:r>
          </w:p>
        </w:tc>
      </w:tr>
      <w:tr w:rsidR="005A33F1" w:rsidRPr="003B790D" w14:paraId="64C6C21F" w14:textId="77777777" w:rsidTr="00DF21F4">
        <w:tc>
          <w:tcPr>
            <w:tcW w:w="1104" w:type="pct"/>
            <w:vMerge w:val="restart"/>
            <w:tcBorders>
              <w:top w:val="single" w:sz="4" w:space="0" w:color="C0C0C0"/>
              <w:left w:val="single" w:sz="4" w:space="0" w:color="C0C0C0"/>
              <w:right w:val="single" w:sz="4" w:space="0" w:color="C0C0C0"/>
            </w:tcBorders>
            <w:shd w:val="clear" w:color="auto" w:fill="F2F2F2"/>
          </w:tcPr>
          <w:p w14:paraId="0AE524DB" w14:textId="49D26CA5" w:rsidR="005A33F1" w:rsidRPr="003B790D" w:rsidRDefault="00990D45" w:rsidP="00DF21F4">
            <w:pPr>
              <w:rPr>
                <w:b/>
                <w:sz w:val="18"/>
                <w:szCs w:val="18"/>
              </w:rPr>
            </w:pPr>
            <w:r>
              <w:rPr>
                <w:b/>
                <w:sz w:val="16"/>
                <w:szCs w:val="16"/>
              </w:rPr>
              <w:t>Categorization</w:t>
            </w:r>
            <w:r w:rsidR="005A33F1" w:rsidRPr="003B790D" w:rsidDel="00AF399A">
              <w:rPr>
                <w:b/>
                <w:sz w:val="18"/>
                <w:szCs w:val="18"/>
              </w:rPr>
              <w:t xml:space="preserve"> </w:t>
            </w: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13C3A301" w14:textId="647F6491" w:rsidR="005A33F1" w:rsidRPr="003B790D" w:rsidRDefault="00990D45" w:rsidP="00DF21F4">
            <w:pPr>
              <w:tabs>
                <w:tab w:val="left" w:pos="3152"/>
              </w:tabs>
              <w:rPr>
                <w:sz w:val="18"/>
                <w:szCs w:val="18"/>
              </w:rPr>
            </w:pPr>
            <w:r>
              <w:rPr>
                <w:b/>
                <w:sz w:val="16"/>
                <w:szCs w:val="16"/>
              </w:rPr>
              <w:t>Person in charge</w:t>
            </w:r>
            <w:r w:rsidR="005A33F1" w:rsidRPr="003B790D" w:rsidDel="00017BF7">
              <w:rPr>
                <w:sz w:val="18"/>
                <w:szCs w:val="18"/>
              </w:rPr>
              <w:t xml:space="preserve"> </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53510EBD" w14:textId="77777777" w:rsidR="005A33F1" w:rsidRPr="003B790D" w:rsidRDefault="005A33F1" w:rsidP="00DF21F4">
            <w:r>
              <w:t>STK-7</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67AF5D65" w14:textId="77777777" w:rsidR="005A33F1" w:rsidRPr="003B790D" w:rsidRDefault="005A33F1" w:rsidP="00DF21F4">
            <w:r w:rsidRPr="003B790D">
              <w:rPr>
                <w:b/>
                <w:sz w:val="16"/>
                <w:szCs w:val="16"/>
              </w:rPr>
              <w:t>Version</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4D9EEBBE" w14:textId="77777777" w:rsidR="005A33F1" w:rsidRPr="003B790D" w:rsidRDefault="005A33F1" w:rsidP="00DF21F4">
            <w:r w:rsidRPr="003B790D">
              <w:t>1</w:t>
            </w:r>
          </w:p>
        </w:tc>
      </w:tr>
      <w:tr w:rsidR="005A33F1" w:rsidRPr="003B790D" w14:paraId="4C25D858" w14:textId="77777777" w:rsidTr="00DF21F4">
        <w:tc>
          <w:tcPr>
            <w:tcW w:w="1104" w:type="pct"/>
            <w:vMerge/>
            <w:tcBorders>
              <w:left w:val="single" w:sz="4" w:space="0" w:color="C0C0C0"/>
              <w:right w:val="single" w:sz="4" w:space="0" w:color="C0C0C0"/>
            </w:tcBorders>
            <w:shd w:val="clear" w:color="auto" w:fill="F2F2F2"/>
          </w:tcPr>
          <w:p w14:paraId="381200E5" w14:textId="77777777" w:rsidR="005A33F1" w:rsidRPr="003B790D" w:rsidRDefault="005A33F1" w:rsidP="00DF21F4">
            <w:pPr>
              <w:rPr>
                <w:b/>
                <w:sz w:val="18"/>
                <w:szCs w:val="18"/>
              </w:rPr>
            </w:pP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25B91EAB" w14:textId="6E250587" w:rsidR="005A33F1" w:rsidRPr="003B790D" w:rsidRDefault="00990D45" w:rsidP="00DF21F4">
            <w:pPr>
              <w:tabs>
                <w:tab w:val="left" w:pos="3152"/>
              </w:tabs>
              <w:rPr>
                <w:sz w:val="18"/>
                <w:szCs w:val="18"/>
              </w:rPr>
            </w:pPr>
            <w:r>
              <w:rPr>
                <w:b/>
                <w:sz w:val="16"/>
                <w:szCs w:val="16"/>
              </w:rPr>
              <w:t>Priority</w:t>
            </w:r>
            <w:r w:rsidR="005A33F1" w:rsidRPr="003B790D">
              <w:rPr>
                <w:b/>
                <w:sz w:val="16"/>
                <w:szCs w:val="16"/>
              </w:rPr>
              <w:t xml:space="preserve"> </w:t>
            </w:r>
            <w:r w:rsidR="005A33F1" w:rsidRPr="003B790D">
              <w:rPr>
                <w:sz w:val="12"/>
                <w:szCs w:val="12"/>
              </w:rPr>
              <w:t>(M / K)</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49DA58EB" w14:textId="77777777" w:rsidR="005A33F1" w:rsidRPr="003B790D" w:rsidRDefault="005A33F1" w:rsidP="00DF21F4">
            <w:r w:rsidRPr="003B790D">
              <w:t>M</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5891FE32" w14:textId="77777777" w:rsidR="005A33F1" w:rsidRPr="003B790D" w:rsidRDefault="005A33F1" w:rsidP="00DF21F4">
            <w:r w:rsidRPr="003B790D">
              <w:rPr>
                <w:b/>
                <w:sz w:val="16"/>
                <w:szCs w:val="16"/>
              </w:rPr>
              <w:t xml:space="preserve">Status </w:t>
            </w:r>
            <w:r w:rsidRPr="003B790D">
              <w:rPr>
                <w:sz w:val="12"/>
                <w:szCs w:val="12"/>
              </w:rPr>
              <w:t>(OK / NOK)</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73D1A14C" w14:textId="77777777" w:rsidR="005A33F1" w:rsidRPr="003B790D" w:rsidRDefault="005A33F1" w:rsidP="00DF21F4">
            <w:r w:rsidRPr="003B790D">
              <w:t>OK</w:t>
            </w:r>
          </w:p>
        </w:tc>
      </w:tr>
      <w:tr w:rsidR="005A33F1" w:rsidRPr="003B790D" w14:paraId="6303FBE0" w14:textId="77777777" w:rsidTr="00DF21F4">
        <w:tc>
          <w:tcPr>
            <w:tcW w:w="1104" w:type="pct"/>
            <w:tcBorders>
              <w:top w:val="single" w:sz="4" w:space="0" w:color="C0C0C0"/>
              <w:left w:val="single" w:sz="4" w:space="0" w:color="C0C0C0"/>
              <w:bottom w:val="single" w:sz="4" w:space="0" w:color="C0C0C0"/>
              <w:right w:val="single" w:sz="4" w:space="0" w:color="C0C0C0"/>
            </w:tcBorders>
            <w:hideMark/>
          </w:tcPr>
          <w:p w14:paraId="62E98BFF" w14:textId="76CC1EA9" w:rsidR="005A33F1" w:rsidRPr="003B790D" w:rsidRDefault="00123BF1" w:rsidP="00DF21F4">
            <w:r>
              <w:t>Use case diagram</w:t>
            </w:r>
          </w:p>
        </w:tc>
        <w:tc>
          <w:tcPr>
            <w:tcW w:w="3896" w:type="pct"/>
            <w:gridSpan w:val="4"/>
            <w:tcBorders>
              <w:top w:val="single" w:sz="4" w:space="0" w:color="C0C0C0"/>
              <w:left w:val="single" w:sz="4" w:space="0" w:color="C0C0C0"/>
              <w:bottom w:val="single" w:sz="4" w:space="0" w:color="C0C0C0"/>
              <w:right w:val="single" w:sz="4" w:space="0" w:color="C0C0C0"/>
            </w:tcBorders>
          </w:tcPr>
          <w:p w14:paraId="34ACA249" w14:textId="77777777" w:rsidR="005A33F1" w:rsidRDefault="005A33F1" w:rsidP="00DF21F4"/>
          <w:p w14:paraId="5DDA8C88" w14:textId="51509B54" w:rsidR="005A33F1" w:rsidRDefault="00A60AF9" w:rsidP="00DF21F4">
            <w:r>
              <w:object w:dxaOrig="13206" w:dyaOrig="2042" w14:anchorId="5CD882E1">
                <v:shape id="_x0000_i1049" type="#_x0000_t75" style="width:391.5pt;height:60pt" o:ole="">
                  <v:imagedata r:id="rId64" o:title=""/>
                </v:shape>
                <o:OLEObject Type="Embed" ProgID="Visio.Drawing.11" ShapeID="_x0000_i1049" DrawAspect="Content" ObjectID="_1568465747" r:id="rId65"/>
              </w:object>
            </w:r>
          </w:p>
          <w:p w14:paraId="244E1839" w14:textId="77777777" w:rsidR="005A33F1" w:rsidRPr="003B790D" w:rsidRDefault="005A33F1" w:rsidP="00DF21F4"/>
        </w:tc>
      </w:tr>
      <w:tr w:rsidR="00CA0E0D" w:rsidRPr="00FE7A68" w14:paraId="4BBD241D" w14:textId="77777777" w:rsidTr="00DF21F4">
        <w:tc>
          <w:tcPr>
            <w:tcW w:w="1104" w:type="pct"/>
          </w:tcPr>
          <w:p w14:paraId="2AE2B0EB" w14:textId="6BDC31BF" w:rsidR="00CA0E0D" w:rsidRPr="003B790D" w:rsidRDefault="00990D45" w:rsidP="00DF21F4">
            <w:r>
              <w:t>Short description</w:t>
            </w:r>
          </w:p>
        </w:tc>
        <w:tc>
          <w:tcPr>
            <w:tcW w:w="3896" w:type="pct"/>
            <w:gridSpan w:val="4"/>
          </w:tcPr>
          <w:p w14:paraId="52D7F371" w14:textId="77777777" w:rsidR="00CA0E0D" w:rsidRDefault="002648ED" w:rsidP="001A6199">
            <w:pPr>
              <w:rPr>
                <w:lang w:val="en-US"/>
              </w:rPr>
            </w:pPr>
            <w:r>
              <w:rPr>
                <w:lang w:val="en-US"/>
              </w:rPr>
              <w:t>Not V</w:t>
            </w:r>
            <w:r w:rsidR="005A25C9" w:rsidRPr="005A25C9">
              <w:rPr>
                <w:lang w:val="en-US"/>
              </w:rPr>
              <w:t xml:space="preserve">AE-processed data </w:t>
            </w:r>
            <w:proofErr w:type="gramStart"/>
            <w:r w:rsidR="005A25C9" w:rsidRPr="005A25C9">
              <w:rPr>
                <w:lang w:val="en-US"/>
              </w:rPr>
              <w:t xml:space="preserve">are searched and handed over the </w:t>
            </w:r>
            <w:r w:rsidR="001A6199">
              <w:rPr>
                <w:lang w:val="en-US"/>
              </w:rPr>
              <w:t>manual</w:t>
            </w:r>
            <w:r w:rsidR="001A6199" w:rsidRPr="005A25C9">
              <w:rPr>
                <w:lang w:val="en-US"/>
              </w:rPr>
              <w:t xml:space="preserve"> </w:t>
            </w:r>
            <w:r w:rsidR="005A25C9" w:rsidRPr="005A25C9">
              <w:rPr>
                <w:lang w:val="en-US"/>
              </w:rPr>
              <w:t>coding for recording</w:t>
            </w:r>
            <w:proofErr w:type="gramEnd"/>
            <w:r w:rsidR="005A25C9" w:rsidRPr="005A25C9">
              <w:rPr>
                <w:lang w:val="en-US"/>
              </w:rPr>
              <w:t>.</w:t>
            </w:r>
          </w:p>
          <w:p w14:paraId="33A5D067" w14:textId="77777777" w:rsidR="009A788C" w:rsidRDefault="009A788C" w:rsidP="001A6199">
            <w:pPr>
              <w:rPr>
                <w:lang w:val="en-US"/>
              </w:rPr>
            </w:pPr>
          </w:p>
          <w:p w14:paraId="74FA91ED" w14:textId="68AC6630" w:rsidR="009A788C" w:rsidRPr="005A25C9" w:rsidRDefault="009A788C" w:rsidP="001A6199">
            <w:pPr>
              <w:rPr>
                <w:lang w:val="en-US"/>
              </w:rPr>
            </w:pPr>
          </w:p>
        </w:tc>
      </w:tr>
      <w:tr w:rsidR="00CA0E0D" w:rsidRPr="003B790D" w14:paraId="1177C8E6" w14:textId="77777777" w:rsidTr="00DF21F4">
        <w:tc>
          <w:tcPr>
            <w:tcW w:w="1104" w:type="pct"/>
          </w:tcPr>
          <w:p w14:paraId="321F3F7B" w14:textId="7675A6C3" w:rsidR="00CA0E0D" w:rsidRPr="003B790D" w:rsidRDefault="00990D45" w:rsidP="00DF21F4">
            <w:r>
              <w:t>Actor</w:t>
            </w:r>
          </w:p>
        </w:tc>
        <w:tc>
          <w:tcPr>
            <w:tcW w:w="3896" w:type="pct"/>
            <w:gridSpan w:val="4"/>
          </w:tcPr>
          <w:p w14:paraId="41A32984" w14:textId="77777777" w:rsidR="008D5B7A" w:rsidRDefault="0062546E" w:rsidP="00DF21F4">
            <w:r>
              <w:t>DisCo</w:t>
            </w:r>
            <w:r w:rsidR="006E6BC1">
              <w:t>, SPS Ltd.</w:t>
            </w:r>
          </w:p>
          <w:p w14:paraId="7B38BC08" w14:textId="77777777" w:rsidR="009A788C" w:rsidRDefault="009A788C" w:rsidP="00DF21F4"/>
          <w:p w14:paraId="07A9A050" w14:textId="4F26510C" w:rsidR="009A788C" w:rsidRPr="003B790D" w:rsidRDefault="009A788C" w:rsidP="00DF21F4"/>
        </w:tc>
      </w:tr>
      <w:tr w:rsidR="006E6BC1" w:rsidRPr="003B790D" w14:paraId="3A3745BA" w14:textId="77777777" w:rsidTr="00DF21F4">
        <w:tc>
          <w:tcPr>
            <w:tcW w:w="1104" w:type="pct"/>
          </w:tcPr>
          <w:p w14:paraId="3B62DCFF" w14:textId="648C4035" w:rsidR="006E6BC1" w:rsidRPr="003B790D" w:rsidRDefault="00154B90" w:rsidP="00DF21F4">
            <w:r>
              <w:t>Triggering event</w:t>
            </w:r>
          </w:p>
        </w:tc>
        <w:tc>
          <w:tcPr>
            <w:tcW w:w="3896" w:type="pct"/>
            <w:gridSpan w:val="4"/>
          </w:tcPr>
          <w:p w14:paraId="2B7C8346" w14:textId="77777777" w:rsidR="008D5B7A" w:rsidRDefault="006E6BC1" w:rsidP="00DF21F4">
            <w:r>
              <w:t>BUC-3</w:t>
            </w:r>
          </w:p>
          <w:p w14:paraId="4A927D16" w14:textId="77777777" w:rsidR="009A788C" w:rsidRDefault="009A788C" w:rsidP="00DF21F4"/>
          <w:p w14:paraId="51C6299D" w14:textId="0C002675" w:rsidR="009A788C" w:rsidRPr="003B790D" w:rsidRDefault="009A788C" w:rsidP="00DF21F4"/>
        </w:tc>
      </w:tr>
      <w:tr w:rsidR="006E6BC1" w:rsidRPr="00FE7A68" w14:paraId="1594E955" w14:textId="77777777" w:rsidTr="00DF21F4">
        <w:tc>
          <w:tcPr>
            <w:tcW w:w="1104" w:type="pct"/>
          </w:tcPr>
          <w:p w14:paraId="757AB44D" w14:textId="07F9933B" w:rsidR="006E6BC1" w:rsidRPr="003B790D" w:rsidRDefault="00990D45" w:rsidP="00DF21F4">
            <w:r>
              <w:t>Precondition</w:t>
            </w:r>
          </w:p>
        </w:tc>
        <w:tc>
          <w:tcPr>
            <w:tcW w:w="3896" w:type="pct"/>
            <w:gridSpan w:val="4"/>
          </w:tcPr>
          <w:p w14:paraId="62C4D17F" w14:textId="77777777" w:rsidR="008D5B7A" w:rsidRDefault="0062546E" w:rsidP="00DF21F4">
            <w:pPr>
              <w:rPr>
                <w:lang w:val="en-US"/>
              </w:rPr>
            </w:pPr>
            <w:r>
              <w:rPr>
                <w:lang w:val="en-US"/>
              </w:rPr>
              <w:t>DisCo</w:t>
            </w:r>
            <w:r w:rsidR="005A25C9" w:rsidRPr="005A25C9">
              <w:rPr>
                <w:lang w:val="en-US"/>
              </w:rPr>
              <w:t xml:space="preserve"> completes the data filtering and already marked validated data </w:t>
            </w:r>
            <w:r w:rsidR="001A6199">
              <w:rPr>
                <w:lang w:val="en-US"/>
              </w:rPr>
              <w:t>as</w:t>
            </w:r>
            <w:r w:rsidR="005A25C9" w:rsidRPr="005A25C9">
              <w:rPr>
                <w:lang w:val="en-US"/>
              </w:rPr>
              <w:t>sen</w:t>
            </w:r>
            <w:r w:rsidR="001A6199">
              <w:rPr>
                <w:lang w:val="en-US"/>
              </w:rPr>
              <w:t>ded</w:t>
            </w:r>
            <w:r w:rsidR="005A25C9" w:rsidRPr="005A25C9">
              <w:rPr>
                <w:lang w:val="en-US"/>
              </w:rPr>
              <w:t xml:space="preserve"> to VAM.</w:t>
            </w:r>
          </w:p>
          <w:p w14:paraId="0352ABC9" w14:textId="7C216529" w:rsidR="009A788C" w:rsidRPr="005A25C9" w:rsidRDefault="009A788C" w:rsidP="00DF21F4">
            <w:pPr>
              <w:rPr>
                <w:lang w:val="en-US"/>
              </w:rPr>
            </w:pPr>
          </w:p>
        </w:tc>
      </w:tr>
      <w:tr w:rsidR="006E6BC1" w:rsidRPr="003B790D" w14:paraId="5E2A1706" w14:textId="77777777" w:rsidTr="00DF21F4">
        <w:tc>
          <w:tcPr>
            <w:tcW w:w="1104" w:type="pct"/>
          </w:tcPr>
          <w:p w14:paraId="0CC814E9" w14:textId="44DCAA41" w:rsidR="006E6BC1" w:rsidRPr="003B790D" w:rsidRDefault="00123BF1" w:rsidP="00DF21F4">
            <w:r>
              <w:lastRenderedPageBreak/>
              <w:t>Diagram</w:t>
            </w:r>
          </w:p>
          <w:p w14:paraId="72D6ED82" w14:textId="14CC6ADB" w:rsidR="006E6BC1" w:rsidRPr="003B790D" w:rsidRDefault="006E6BC1" w:rsidP="00DF21F4">
            <w:r w:rsidRPr="003B790D">
              <w:t>(</w:t>
            </w:r>
            <w:r w:rsidR="00990D45">
              <w:t>Recommended</w:t>
            </w:r>
            <w:r w:rsidRPr="003B790D">
              <w:t>)</w:t>
            </w:r>
          </w:p>
        </w:tc>
        <w:tc>
          <w:tcPr>
            <w:tcW w:w="3896" w:type="pct"/>
            <w:gridSpan w:val="4"/>
          </w:tcPr>
          <w:p w14:paraId="3A627D47" w14:textId="77777777" w:rsidR="006E6BC1" w:rsidRDefault="006E6BC1" w:rsidP="00DF21F4"/>
          <w:p w14:paraId="6F6CD9BE" w14:textId="402BD77E" w:rsidR="00E57674" w:rsidRDefault="00820F9A" w:rsidP="00DF21F4">
            <w:r>
              <w:object w:dxaOrig="9907" w:dyaOrig="5346" w14:anchorId="53D140E7">
                <v:shape id="_x0000_i1050" type="#_x0000_t75" style="width:393pt;height:211.5pt" o:ole="">
                  <v:imagedata r:id="rId66" o:title=""/>
                </v:shape>
                <o:OLEObject Type="Embed" ProgID="Visio.Drawing.11" ShapeID="_x0000_i1050" DrawAspect="Content" ObjectID="_1568465748" r:id="rId67"/>
              </w:object>
            </w:r>
          </w:p>
          <w:p w14:paraId="3DEA3CC5" w14:textId="77777777" w:rsidR="006E6BC1" w:rsidRPr="003B790D" w:rsidRDefault="006E6BC1" w:rsidP="00DF21F4"/>
        </w:tc>
      </w:tr>
      <w:tr w:rsidR="00F104F7" w:rsidRPr="00FE7A68" w14:paraId="4E53C23D" w14:textId="77777777" w:rsidTr="00DF21F4">
        <w:tc>
          <w:tcPr>
            <w:tcW w:w="1104" w:type="pct"/>
          </w:tcPr>
          <w:p w14:paraId="0FC229A2" w14:textId="1F7A8B53" w:rsidR="00F104F7" w:rsidRPr="003B790D" w:rsidRDefault="00990D45" w:rsidP="00DF21F4">
            <w:r>
              <w:t>Standard process</w:t>
            </w:r>
          </w:p>
        </w:tc>
        <w:tc>
          <w:tcPr>
            <w:tcW w:w="3896" w:type="pct"/>
            <w:gridSpan w:val="4"/>
          </w:tcPr>
          <w:p w14:paraId="3C5BFBA6" w14:textId="2832C624" w:rsidR="005A25C9" w:rsidRPr="005A25C9" w:rsidRDefault="002648ED" w:rsidP="005A25C9">
            <w:pPr>
              <w:rPr>
                <w:lang w:val="en-US"/>
              </w:rPr>
            </w:pPr>
            <w:r>
              <w:rPr>
                <w:lang w:val="en-US"/>
              </w:rPr>
              <w:t>BUC</w:t>
            </w:r>
            <w:r w:rsidR="005A25C9" w:rsidRPr="005A25C9">
              <w:rPr>
                <w:lang w:val="en-US"/>
              </w:rPr>
              <w:t xml:space="preserve">-3 labeled data (data without a filter characteristic and not yet processed VAE) </w:t>
            </w:r>
            <w:proofErr w:type="gramStart"/>
            <w:r w:rsidR="005A25C9" w:rsidRPr="005A25C9">
              <w:rPr>
                <w:lang w:val="en-US"/>
              </w:rPr>
              <w:t>are given</w:t>
            </w:r>
            <w:proofErr w:type="gramEnd"/>
            <w:r w:rsidR="005A25C9" w:rsidRPr="005A25C9">
              <w:rPr>
                <w:lang w:val="en-US"/>
              </w:rPr>
              <w:t xml:space="preserve"> in the </w:t>
            </w:r>
            <w:r w:rsidR="00B87F54">
              <w:rPr>
                <w:lang w:val="en-US"/>
              </w:rPr>
              <w:t>manual</w:t>
            </w:r>
            <w:r w:rsidR="00B87F54" w:rsidRPr="005A25C9">
              <w:rPr>
                <w:lang w:val="en-US"/>
              </w:rPr>
              <w:t xml:space="preserve"> </w:t>
            </w:r>
            <w:r w:rsidR="005A25C9" w:rsidRPr="005A25C9">
              <w:rPr>
                <w:lang w:val="en-US"/>
              </w:rPr>
              <w:t>coding.</w:t>
            </w:r>
          </w:p>
          <w:p w14:paraId="448C1D7B" w14:textId="2FD1F68F" w:rsidR="00F104F7" w:rsidRPr="005A25C9" w:rsidRDefault="005A25C9" w:rsidP="005A25C9">
            <w:pPr>
              <w:rPr>
                <w:lang w:val="en-US"/>
              </w:rPr>
            </w:pPr>
            <w:r w:rsidRPr="005A25C9">
              <w:rPr>
                <w:lang w:val="en-US"/>
              </w:rPr>
              <w:t xml:space="preserve">The statistics </w:t>
            </w:r>
            <w:proofErr w:type="gramStart"/>
            <w:r w:rsidRPr="005A25C9">
              <w:rPr>
                <w:lang w:val="en-US"/>
              </w:rPr>
              <w:t>will be tracked</w:t>
            </w:r>
            <w:proofErr w:type="gramEnd"/>
            <w:r w:rsidRPr="005A25C9">
              <w:rPr>
                <w:lang w:val="en-US"/>
              </w:rPr>
              <w:t>.</w:t>
            </w:r>
          </w:p>
        </w:tc>
      </w:tr>
      <w:tr w:rsidR="00F104F7" w:rsidRPr="003B790D" w14:paraId="322319EE" w14:textId="77777777" w:rsidTr="00DF21F4">
        <w:tc>
          <w:tcPr>
            <w:tcW w:w="1104" w:type="pct"/>
            <w:tcBorders>
              <w:top w:val="single" w:sz="4" w:space="0" w:color="C0C0C0"/>
              <w:left w:val="single" w:sz="4" w:space="0" w:color="C0C0C0"/>
              <w:bottom w:val="single" w:sz="4" w:space="0" w:color="C0C0C0"/>
              <w:right w:val="single" w:sz="4" w:space="0" w:color="C0C0C0"/>
            </w:tcBorders>
            <w:hideMark/>
          </w:tcPr>
          <w:p w14:paraId="7E4F6DBB" w14:textId="4BA0154D" w:rsidR="00F104F7" w:rsidRPr="003B790D" w:rsidRDefault="00990D45" w:rsidP="00DF21F4">
            <w:r>
              <w:t>Alternative</w:t>
            </w:r>
          </w:p>
        </w:tc>
        <w:tc>
          <w:tcPr>
            <w:tcW w:w="3896" w:type="pct"/>
            <w:gridSpan w:val="4"/>
            <w:tcBorders>
              <w:top w:val="single" w:sz="4" w:space="0" w:color="C0C0C0"/>
              <w:left w:val="single" w:sz="4" w:space="0" w:color="C0C0C0"/>
              <w:bottom w:val="single" w:sz="4" w:space="0" w:color="C0C0C0"/>
              <w:right w:val="single" w:sz="4" w:space="0" w:color="C0C0C0"/>
            </w:tcBorders>
          </w:tcPr>
          <w:p w14:paraId="48319B64" w14:textId="219BF65B" w:rsidR="00F104F7" w:rsidRPr="003B790D" w:rsidRDefault="005A25C9" w:rsidP="00DF21F4">
            <w:r>
              <w:t>No</w:t>
            </w:r>
          </w:p>
        </w:tc>
      </w:tr>
      <w:tr w:rsidR="00F104F7" w:rsidRPr="00FE7A68" w14:paraId="7DA08F06" w14:textId="77777777" w:rsidTr="00DF21F4">
        <w:tc>
          <w:tcPr>
            <w:tcW w:w="1104" w:type="pct"/>
            <w:tcBorders>
              <w:top w:val="single" w:sz="4" w:space="0" w:color="C0C0C0"/>
              <w:left w:val="single" w:sz="4" w:space="0" w:color="C0C0C0"/>
              <w:bottom w:val="single" w:sz="4" w:space="0" w:color="C0C0C0"/>
              <w:right w:val="single" w:sz="4" w:space="0" w:color="C0C0C0"/>
            </w:tcBorders>
            <w:hideMark/>
          </w:tcPr>
          <w:p w14:paraId="07A687B2" w14:textId="60028775" w:rsidR="00F104F7" w:rsidRPr="003B790D" w:rsidRDefault="00990D45" w:rsidP="00DF21F4">
            <w:r>
              <w:t>Exceptions</w:t>
            </w:r>
          </w:p>
        </w:tc>
        <w:tc>
          <w:tcPr>
            <w:tcW w:w="3896" w:type="pct"/>
            <w:gridSpan w:val="4"/>
            <w:tcBorders>
              <w:top w:val="single" w:sz="4" w:space="0" w:color="C0C0C0"/>
              <w:left w:val="single" w:sz="4" w:space="0" w:color="C0C0C0"/>
              <w:bottom w:val="single" w:sz="4" w:space="0" w:color="C0C0C0"/>
              <w:right w:val="single" w:sz="4" w:space="0" w:color="C0C0C0"/>
            </w:tcBorders>
          </w:tcPr>
          <w:p w14:paraId="1AB06F0A" w14:textId="3EE80A4D" w:rsidR="00F104F7" w:rsidRPr="005A25C9" w:rsidRDefault="002713FF" w:rsidP="004C21A1">
            <w:pPr>
              <w:rPr>
                <w:lang w:val="en-US"/>
              </w:rPr>
            </w:pPr>
            <w:r>
              <w:rPr>
                <w:lang w:val="en-US"/>
              </w:rPr>
              <w:t xml:space="preserve">If </w:t>
            </w:r>
            <w:r w:rsidR="005A25C9" w:rsidRPr="005A25C9">
              <w:rPr>
                <w:lang w:val="en-US"/>
              </w:rPr>
              <w:t xml:space="preserve">SPS Ltd. </w:t>
            </w:r>
            <w:r>
              <w:rPr>
                <w:lang w:val="en-US"/>
              </w:rPr>
              <w:t xml:space="preserve">is </w:t>
            </w:r>
            <w:r w:rsidR="005A25C9" w:rsidRPr="005A25C9">
              <w:rPr>
                <w:lang w:val="en-US"/>
              </w:rPr>
              <w:t>not available</w:t>
            </w:r>
            <w:r>
              <w:rPr>
                <w:lang w:val="en-US"/>
              </w:rPr>
              <w:t>,</w:t>
            </w:r>
            <w:r w:rsidR="005A25C9" w:rsidRPr="005A25C9">
              <w:rPr>
                <w:lang w:val="en-US"/>
              </w:rPr>
              <w:t xml:space="preserve"> </w:t>
            </w:r>
            <w:r>
              <w:rPr>
                <w:lang w:val="en-US"/>
              </w:rPr>
              <w:t xml:space="preserve">data </w:t>
            </w:r>
            <w:proofErr w:type="gramStart"/>
            <w:r>
              <w:rPr>
                <w:lang w:val="en-US"/>
              </w:rPr>
              <w:t>can</w:t>
            </w:r>
            <w:r w:rsidR="005A25C9" w:rsidRPr="005A25C9">
              <w:rPr>
                <w:lang w:val="en-US"/>
              </w:rPr>
              <w:t>not be transferred</w:t>
            </w:r>
            <w:proofErr w:type="gramEnd"/>
            <w:r w:rsidR="005A25C9" w:rsidRPr="005A25C9">
              <w:rPr>
                <w:lang w:val="en-US"/>
              </w:rPr>
              <w:t xml:space="preserve"> to </w:t>
            </w:r>
            <w:r>
              <w:rPr>
                <w:lang w:val="en-US"/>
              </w:rPr>
              <w:t>offshore</w:t>
            </w:r>
            <w:r w:rsidR="005A25C9" w:rsidRPr="005A25C9">
              <w:rPr>
                <w:lang w:val="en-US"/>
              </w:rPr>
              <w:t xml:space="preserve">. In this case, an error message </w:t>
            </w:r>
            <w:proofErr w:type="gramStart"/>
            <w:r w:rsidR="005A25C9" w:rsidRPr="005A25C9">
              <w:rPr>
                <w:lang w:val="en-US"/>
              </w:rPr>
              <w:t>is written</w:t>
            </w:r>
            <w:proofErr w:type="gramEnd"/>
            <w:r w:rsidR="005A25C9" w:rsidRPr="005A25C9">
              <w:rPr>
                <w:lang w:val="en-US"/>
              </w:rPr>
              <w:t xml:space="preserve"> </w:t>
            </w:r>
            <w:r w:rsidR="00F46E5F">
              <w:rPr>
                <w:lang w:val="en-US"/>
              </w:rPr>
              <w:t>(</w:t>
            </w:r>
            <w:r w:rsidR="00F46E5F" w:rsidRPr="00AC2323">
              <w:rPr>
                <w:lang w:val="en-US"/>
              </w:rPr>
              <w:t xml:space="preserve">every </w:t>
            </w:r>
            <w:r w:rsidR="00F46E5F">
              <w:rPr>
                <w:lang w:val="en-US"/>
              </w:rPr>
              <w:t>1</w:t>
            </w:r>
            <w:r w:rsidR="00F46E5F" w:rsidRPr="00AC2323">
              <w:rPr>
                <w:lang w:val="en-US"/>
              </w:rPr>
              <w:t>5 minutes</w:t>
            </w:r>
            <w:r w:rsidR="00F46E5F">
              <w:rPr>
                <w:lang w:val="en-US"/>
              </w:rPr>
              <w:t>, adjustable about parameter)</w:t>
            </w:r>
            <w:r w:rsidR="005A25C9" w:rsidRPr="005A25C9">
              <w:rPr>
                <w:lang w:val="en-US"/>
              </w:rPr>
              <w:t xml:space="preserve">. </w:t>
            </w:r>
            <w:r w:rsidR="004C21A1">
              <w:rPr>
                <w:lang w:val="en-US"/>
              </w:rPr>
              <w:t xml:space="preserve">The transmission </w:t>
            </w:r>
            <w:proofErr w:type="gramStart"/>
            <w:r w:rsidR="004C21A1">
              <w:rPr>
                <w:lang w:val="en-US"/>
              </w:rPr>
              <w:t>should be executed</w:t>
            </w:r>
            <w:proofErr w:type="gramEnd"/>
            <w:r w:rsidR="004C21A1" w:rsidRPr="00AC2323">
              <w:rPr>
                <w:lang w:val="en-US"/>
              </w:rPr>
              <w:t xml:space="preserve"> periodically, if successful, a success message is written.</w:t>
            </w:r>
          </w:p>
        </w:tc>
      </w:tr>
      <w:tr w:rsidR="00F104F7" w:rsidRPr="00FE7A68" w14:paraId="14A5E226" w14:textId="77777777" w:rsidTr="00DF21F4">
        <w:tc>
          <w:tcPr>
            <w:tcW w:w="1104" w:type="pct"/>
          </w:tcPr>
          <w:p w14:paraId="139BC275" w14:textId="4FB5327E" w:rsidR="00F104F7" w:rsidRPr="003B790D" w:rsidRDefault="00990D45" w:rsidP="00DF21F4">
            <w:r>
              <w:t>Postcondition</w:t>
            </w:r>
            <w:r w:rsidR="00F104F7" w:rsidRPr="003B790D">
              <w:t xml:space="preserve"> (</w:t>
            </w:r>
            <w:r>
              <w:t>Result</w:t>
            </w:r>
            <w:r w:rsidR="00F104F7" w:rsidRPr="003B790D">
              <w:t>)</w:t>
            </w:r>
          </w:p>
        </w:tc>
        <w:tc>
          <w:tcPr>
            <w:tcW w:w="3896" w:type="pct"/>
            <w:gridSpan w:val="4"/>
          </w:tcPr>
          <w:p w14:paraId="597FBDEC" w14:textId="66E000CA" w:rsidR="00F104F7" w:rsidRPr="005A25C9" w:rsidRDefault="005A25C9" w:rsidP="00B87F54">
            <w:pPr>
              <w:rPr>
                <w:lang w:val="en-US"/>
              </w:rPr>
            </w:pPr>
            <w:r w:rsidRPr="005A25C9">
              <w:rPr>
                <w:lang w:val="en-US"/>
              </w:rPr>
              <w:t xml:space="preserve">Data are in the </w:t>
            </w:r>
            <w:r w:rsidR="00B87F54">
              <w:rPr>
                <w:lang w:val="en-US"/>
              </w:rPr>
              <w:t>manual</w:t>
            </w:r>
            <w:r w:rsidR="00B87F54" w:rsidRPr="005A25C9">
              <w:rPr>
                <w:lang w:val="en-US"/>
              </w:rPr>
              <w:t xml:space="preserve"> </w:t>
            </w:r>
            <w:r w:rsidRPr="005A25C9">
              <w:rPr>
                <w:lang w:val="en-US"/>
              </w:rPr>
              <w:t xml:space="preserve">coding, statistics </w:t>
            </w:r>
            <w:proofErr w:type="gramStart"/>
            <w:r w:rsidR="002F6A46">
              <w:rPr>
                <w:lang w:val="en-US"/>
              </w:rPr>
              <w:t>are</w:t>
            </w:r>
            <w:r w:rsidRPr="005A25C9">
              <w:rPr>
                <w:lang w:val="en-US"/>
              </w:rPr>
              <w:t xml:space="preserve"> tracked</w:t>
            </w:r>
            <w:proofErr w:type="gramEnd"/>
            <w:r w:rsidRPr="005A25C9">
              <w:rPr>
                <w:lang w:val="en-US"/>
              </w:rPr>
              <w:t>.</w:t>
            </w:r>
          </w:p>
        </w:tc>
      </w:tr>
    </w:tbl>
    <w:p w14:paraId="3AE1965C" w14:textId="77777777" w:rsidR="005A33F1" w:rsidRPr="005A25C9" w:rsidRDefault="005A33F1" w:rsidP="005A33F1">
      <w:pPr>
        <w:rPr>
          <w:lang w:val="en-US"/>
        </w:rPr>
      </w:pPr>
    </w:p>
    <w:p w14:paraId="7B5216FE" w14:textId="77777777" w:rsidR="00F104F7" w:rsidRPr="005A25C9" w:rsidRDefault="00F104F7">
      <w:pPr>
        <w:rPr>
          <w:lang w:val="en-US"/>
        </w:rPr>
      </w:pPr>
    </w:p>
    <w:tbl>
      <w:tblPr>
        <w:tblW w:w="4891" w:type="pct"/>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2238"/>
        <w:gridCol w:w="2008"/>
        <w:gridCol w:w="2938"/>
        <w:gridCol w:w="1959"/>
        <w:gridCol w:w="996"/>
      </w:tblGrid>
      <w:tr w:rsidR="00F104F7" w:rsidRPr="00FE7A68" w14:paraId="33292E00" w14:textId="77777777" w:rsidTr="00DF21F4">
        <w:tc>
          <w:tcPr>
            <w:tcW w:w="1104" w:type="pct"/>
            <w:tcBorders>
              <w:top w:val="single" w:sz="4" w:space="0" w:color="C0C0C0"/>
              <w:left w:val="single" w:sz="4" w:space="0" w:color="C0C0C0"/>
              <w:bottom w:val="single" w:sz="4" w:space="0" w:color="C0C0C0"/>
              <w:right w:val="single" w:sz="4" w:space="0" w:color="C0C0C0"/>
            </w:tcBorders>
            <w:shd w:val="clear" w:color="auto" w:fill="D9D9D9"/>
          </w:tcPr>
          <w:p w14:paraId="17490ABB" w14:textId="77777777" w:rsidR="00F104F7" w:rsidRPr="003B790D" w:rsidRDefault="00F104F7" w:rsidP="00DF21F4">
            <w:pPr>
              <w:rPr>
                <w:b/>
                <w:sz w:val="18"/>
                <w:szCs w:val="18"/>
              </w:rPr>
            </w:pPr>
            <w:r w:rsidRPr="003B790D">
              <w:rPr>
                <w:b/>
                <w:sz w:val="18"/>
                <w:szCs w:val="18"/>
              </w:rPr>
              <w:t>FAfo-</w:t>
            </w:r>
            <w:r>
              <w:rPr>
                <w:b/>
                <w:sz w:val="18"/>
                <w:szCs w:val="18"/>
              </w:rPr>
              <w:t>4-2</w:t>
            </w:r>
            <w:r w:rsidR="00BB0BCA">
              <w:rPr>
                <w:b/>
                <w:sz w:val="18"/>
                <w:szCs w:val="18"/>
              </w:rPr>
              <w:t xml:space="preserve"> – FaFo-4-4</w:t>
            </w:r>
          </w:p>
        </w:tc>
        <w:tc>
          <w:tcPr>
            <w:tcW w:w="3896" w:type="pct"/>
            <w:gridSpan w:val="4"/>
            <w:tcBorders>
              <w:top w:val="single" w:sz="4" w:space="0" w:color="C0C0C0"/>
              <w:left w:val="single" w:sz="4" w:space="0" w:color="C0C0C0"/>
              <w:bottom w:val="single" w:sz="4" w:space="0" w:color="C0C0C0"/>
              <w:right w:val="single" w:sz="4" w:space="0" w:color="C0C0C0"/>
            </w:tcBorders>
            <w:shd w:val="clear" w:color="auto" w:fill="D9D9D9"/>
          </w:tcPr>
          <w:p w14:paraId="682D7688" w14:textId="313F9A78" w:rsidR="00F104F7" w:rsidRPr="005A25C9" w:rsidRDefault="005A25C9" w:rsidP="005A25C9">
            <w:pPr>
              <w:rPr>
                <w:b/>
                <w:sz w:val="18"/>
                <w:szCs w:val="18"/>
                <w:lang w:val="en-US"/>
              </w:rPr>
            </w:pPr>
            <w:r w:rsidRPr="005A25C9">
              <w:rPr>
                <w:b/>
                <w:sz w:val="18"/>
                <w:szCs w:val="18"/>
                <w:lang w:val="en-US"/>
              </w:rPr>
              <w:t xml:space="preserve">Capture </w:t>
            </w:r>
            <w:r w:rsidR="00F104F7" w:rsidRPr="005A25C9">
              <w:rPr>
                <w:b/>
                <w:sz w:val="18"/>
                <w:szCs w:val="18"/>
                <w:lang w:val="en-US"/>
              </w:rPr>
              <w:t>Keyword</w:t>
            </w:r>
            <w:r w:rsidR="00BB0BCA" w:rsidRPr="005A25C9">
              <w:rPr>
                <w:b/>
                <w:sz w:val="18"/>
                <w:szCs w:val="18"/>
                <w:lang w:val="en-US"/>
              </w:rPr>
              <w:t xml:space="preserve">, AMP-Key </w:t>
            </w:r>
            <w:r w:rsidRPr="005A25C9">
              <w:rPr>
                <w:b/>
                <w:sz w:val="18"/>
                <w:szCs w:val="18"/>
                <w:lang w:val="en-US"/>
              </w:rPr>
              <w:t>and</w:t>
            </w:r>
            <w:r w:rsidR="00BB0BCA" w:rsidRPr="005A25C9">
              <w:rPr>
                <w:b/>
                <w:sz w:val="18"/>
                <w:szCs w:val="18"/>
                <w:lang w:val="en-US"/>
              </w:rPr>
              <w:t xml:space="preserve"> Hauskey</w:t>
            </w:r>
          </w:p>
        </w:tc>
      </w:tr>
      <w:tr w:rsidR="00F104F7" w:rsidRPr="003B790D" w14:paraId="0E889A30" w14:textId="77777777" w:rsidTr="00DF21F4">
        <w:tc>
          <w:tcPr>
            <w:tcW w:w="1104" w:type="pct"/>
            <w:vMerge w:val="restart"/>
            <w:tcBorders>
              <w:top w:val="single" w:sz="4" w:space="0" w:color="C0C0C0"/>
              <w:left w:val="single" w:sz="4" w:space="0" w:color="C0C0C0"/>
              <w:right w:val="single" w:sz="4" w:space="0" w:color="C0C0C0"/>
            </w:tcBorders>
            <w:shd w:val="clear" w:color="auto" w:fill="F2F2F2"/>
          </w:tcPr>
          <w:p w14:paraId="4DD693BC" w14:textId="7230DF52" w:rsidR="00F104F7" w:rsidRPr="003B790D" w:rsidRDefault="00990D45" w:rsidP="00DF21F4">
            <w:pPr>
              <w:rPr>
                <w:b/>
                <w:sz w:val="18"/>
                <w:szCs w:val="18"/>
              </w:rPr>
            </w:pPr>
            <w:r>
              <w:rPr>
                <w:b/>
                <w:sz w:val="16"/>
                <w:szCs w:val="16"/>
              </w:rPr>
              <w:t>Categorization</w:t>
            </w:r>
            <w:r w:rsidR="00F104F7" w:rsidRPr="003B790D" w:rsidDel="00AF399A">
              <w:rPr>
                <w:b/>
                <w:sz w:val="18"/>
                <w:szCs w:val="18"/>
              </w:rPr>
              <w:t xml:space="preserve"> </w:t>
            </w: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3BEE760E" w14:textId="2C72FFBE" w:rsidR="00F104F7" w:rsidRPr="003B790D" w:rsidRDefault="00990D45" w:rsidP="00DF21F4">
            <w:pPr>
              <w:tabs>
                <w:tab w:val="left" w:pos="3152"/>
              </w:tabs>
              <w:rPr>
                <w:sz w:val="18"/>
                <w:szCs w:val="18"/>
              </w:rPr>
            </w:pPr>
            <w:r>
              <w:rPr>
                <w:b/>
                <w:sz w:val="16"/>
                <w:szCs w:val="16"/>
              </w:rPr>
              <w:t>Person in charge</w:t>
            </w:r>
            <w:r w:rsidR="00F104F7" w:rsidRPr="003B790D" w:rsidDel="00017BF7">
              <w:rPr>
                <w:sz w:val="18"/>
                <w:szCs w:val="18"/>
              </w:rPr>
              <w:t xml:space="preserve"> </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4633B9FF" w14:textId="77777777" w:rsidR="00F104F7" w:rsidRPr="003B790D" w:rsidRDefault="00F104F7" w:rsidP="00DF21F4">
            <w:r>
              <w:t>STK-7</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49734D58" w14:textId="77777777" w:rsidR="00F104F7" w:rsidRPr="003B790D" w:rsidRDefault="00F104F7" w:rsidP="00DF21F4">
            <w:r w:rsidRPr="003B790D">
              <w:rPr>
                <w:b/>
                <w:sz w:val="16"/>
                <w:szCs w:val="16"/>
              </w:rPr>
              <w:t>Version</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676AFD69" w14:textId="77777777" w:rsidR="00F104F7" w:rsidRPr="003B790D" w:rsidRDefault="00F104F7" w:rsidP="00DF21F4">
            <w:r w:rsidRPr="003B790D">
              <w:t>1</w:t>
            </w:r>
          </w:p>
        </w:tc>
      </w:tr>
      <w:tr w:rsidR="00F104F7" w:rsidRPr="003B790D" w14:paraId="4DACA6EC" w14:textId="77777777" w:rsidTr="00DF21F4">
        <w:tc>
          <w:tcPr>
            <w:tcW w:w="1104" w:type="pct"/>
            <w:vMerge/>
            <w:tcBorders>
              <w:left w:val="single" w:sz="4" w:space="0" w:color="C0C0C0"/>
              <w:right w:val="single" w:sz="4" w:space="0" w:color="C0C0C0"/>
            </w:tcBorders>
            <w:shd w:val="clear" w:color="auto" w:fill="F2F2F2"/>
          </w:tcPr>
          <w:p w14:paraId="298FCC46" w14:textId="77777777" w:rsidR="00F104F7" w:rsidRPr="003B790D" w:rsidRDefault="00F104F7" w:rsidP="00DF21F4">
            <w:pPr>
              <w:rPr>
                <w:b/>
                <w:sz w:val="18"/>
                <w:szCs w:val="18"/>
              </w:rPr>
            </w:pP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0C9C730C" w14:textId="6C4B65A2" w:rsidR="00F104F7" w:rsidRPr="003B790D" w:rsidRDefault="00990D45" w:rsidP="00DF21F4">
            <w:pPr>
              <w:tabs>
                <w:tab w:val="left" w:pos="3152"/>
              </w:tabs>
              <w:rPr>
                <w:sz w:val="18"/>
                <w:szCs w:val="18"/>
              </w:rPr>
            </w:pPr>
            <w:r>
              <w:rPr>
                <w:b/>
                <w:sz w:val="16"/>
                <w:szCs w:val="16"/>
              </w:rPr>
              <w:t>Priority</w:t>
            </w:r>
            <w:r w:rsidR="00F104F7" w:rsidRPr="003B790D">
              <w:rPr>
                <w:b/>
                <w:sz w:val="16"/>
                <w:szCs w:val="16"/>
              </w:rPr>
              <w:t xml:space="preserve"> </w:t>
            </w:r>
            <w:r w:rsidR="00F104F7" w:rsidRPr="003B790D">
              <w:rPr>
                <w:sz w:val="12"/>
                <w:szCs w:val="12"/>
              </w:rPr>
              <w:t>(M / K)</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68F65020" w14:textId="77777777" w:rsidR="00F104F7" w:rsidRPr="003B790D" w:rsidRDefault="00F104F7" w:rsidP="00DF21F4">
            <w:r w:rsidRPr="003B790D">
              <w:t>M</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4C6CC161" w14:textId="77777777" w:rsidR="00F104F7" w:rsidRPr="003B790D" w:rsidRDefault="00F104F7" w:rsidP="00DF21F4">
            <w:r w:rsidRPr="003B790D">
              <w:rPr>
                <w:b/>
                <w:sz w:val="16"/>
                <w:szCs w:val="16"/>
              </w:rPr>
              <w:t xml:space="preserve">Status </w:t>
            </w:r>
            <w:r w:rsidRPr="003B790D">
              <w:rPr>
                <w:sz w:val="12"/>
                <w:szCs w:val="12"/>
              </w:rPr>
              <w:t>(OK / NOK)</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03437358" w14:textId="77777777" w:rsidR="00F104F7" w:rsidRPr="003B790D" w:rsidRDefault="00F104F7" w:rsidP="00DF21F4">
            <w:r w:rsidRPr="003B790D">
              <w:t>OK</w:t>
            </w:r>
          </w:p>
        </w:tc>
      </w:tr>
      <w:tr w:rsidR="00F104F7" w:rsidRPr="003B790D" w14:paraId="76E4A806" w14:textId="77777777" w:rsidTr="00DF21F4">
        <w:tc>
          <w:tcPr>
            <w:tcW w:w="1104" w:type="pct"/>
            <w:tcBorders>
              <w:top w:val="single" w:sz="4" w:space="0" w:color="C0C0C0"/>
              <w:left w:val="single" w:sz="4" w:space="0" w:color="C0C0C0"/>
              <w:bottom w:val="single" w:sz="4" w:space="0" w:color="C0C0C0"/>
              <w:right w:val="single" w:sz="4" w:space="0" w:color="C0C0C0"/>
            </w:tcBorders>
            <w:hideMark/>
          </w:tcPr>
          <w:p w14:paraId="738C8F2A" w14:textId="02165C68" w:rsidR="00F104F7" w:rsidRPr="003B790D" w:rsidRDefault="00123BF1" w:rsidP="00DF21F4">
            <w:r>
              <w:t>Use case diagram</w:t>
            </w:r>
          </w:p>
        </w:tc>
        <w:tc>
          <w:tcPr>
            <w:tcW w:w="3896" w:type="pct"/>
            <w:gridSpan w:val="4"/>
            <w:tcBorders>
              <w:top w:val="single" w:sz="4" w:space="0" w:color="C0C0C0"/>
              <w:left w:val="single" w:sz="4" w:space="0" w:color="C0C0C0"/>
              <w:bottom w:val="single" w:sz="4" w:space="0" w:color="C0C0C0"/>
              <w:right w:val="single" w:sz="4" w:space="0" w:color="C0C0C0"/>
            </w:tcBorders>
          </w:tcPr>
          <w:p w14:paraId="725D3085" w14:textId="77777777" w:rsidR="00F104F7" w:rsidRDefault="00F104F7" w:rsidP="00DF21F4"/>
          <w:p w14:paraId="7C1B5EAA" w14:textId="6F5604A4" w:rsidR="00F104F7" w:rsidRDefault="00A60AF9" w:rsidP="00DF21F4">
            <w:r>
              <w:object w:dxaOrig="13206" w:dyaOrig="2042" w14:anchorId="7932FAB3">
                <v:shape id="_x0000_i1051" type="#_x0000_t75" style="width:391.5pt;height:60pt" o:ole="">
                  <v:imagedata r:id="rId68" o:title=""/>
                </v:shape>
                <o:OLEObject Type="Embed" ProgID="Visio.Drawing.11" ShapeID="_x0000_i1051" DrawAspect="Content" ObjectID="_1568465749" r:id="rId69"/>
              </w:object>
            </w:r>
          </w:p>
          <w:p w14:paraId="410BA5CE" w14:textId="77777777" w:rsidR="00F104F7" w:rsidRPr="003B790D" w:rsidRDefault="00F104F7" w:rsidP="00DF21F4"/>
        </w:tc>
      </w:tr>
      <w:tr w:rsidR="00F104F7" w:rsidRPr="00FE7A68" w14:paraId="7A3BCF84" w14:textId="77777777" w:rsidTr="00DF21F4">
        <w:tc>
          <w:tcPr>
            <w:tcW w:w="1104" w:type="pct"/>
          </w:tcPr>
          <w:p w14:paraId="3D0EE65D" w14:textId="72903531" w:rsidR="00F104F7" w:rsidRPr="003B790D" w:rsidRDefault="00990D45" w:rsidP="00DF21F4">
            <w:r>
              <w:t>Short description</w:t>
            </w:r>
          </w:p>
        </w:tc>
        <w:tc>
          <w:tcPr>
            <w:tcW w:w="3896" w:type="pct"/>
            <w:gridSpan w:val="4"/>
          </w:tcPr>
          <w:p w14:paraId="7FA8651C" w14:textId="6ADA157F" w:rsidR="00F104F7" w:rsidRPr="005A25C9" w:rsidRDefault="005A25C9" w:rsidP="00066D54">
            <w:pPr>
              <w:rPr>
                <w:lang w:val="en-US"/>
              </w:rPr>
            </w:pPr>
            <w:r w:rsidRPr="005A25C9">
              <w:rPr>
                <w:lang w:val="en-US"/>
              </w:rPr>
              <w:t xml:space="preserve">In the </w:t>
            </w:r>
            <w:r w:rsidR="00043729">
              <w:rPr>
                <w:lang w:val="en-US"/>
              </w:rPr>
              <w:t>manual</w:t>
            </w:r>
            <w:r w:rsidR="00043729" w:rsidRPr="005A25C9">
              <w:rPr>
                <w:lang w:val="en-US"/>
              </w:rPr>
              <w:t xml:space="preserve"> </w:t>
            </w:r>
            <w:r w:rsidRPr="005A25C9">
              <w:rPr>
                <w:lang w:val="en-US"/>
              </w:rPr>
              <w:t>coding should Pers_Key and AMP-Key, domiciliary and Parcel Hauskey</w:t>
            </w:r>
            <w:r w:rsidR="00066D54">
              <w:rPr>
                <w:lang w:val="en-US"/>
              </w:rPr>
              <w:t>, services</w:t>
            </w:r>
            <w:r w:rsidRPr="005A25C9">
              <w:rPr>
                <w:lang w:val="en-US"/>
              </w:rPr>
              <w:t xml:space="preserve"> and customer numbers are recorded.</w:t>
            </w:r>
          </w:p>
        </w:tc>
      </w:tr>
      <w:tr w:rsidR="00F104F7" w:rsidRPr="003B790D" w14:paraId="5DAC5A64" w14:textId="77777777" w:rsidTr="00DF21F4">
        <w:tc>
          <w:tcPr>
            <w:tcW w:w="1104" w:type="pct"/>
          </w:tcPr>
          <w:p w14:paraId="6394EDF7" w14:textId="770D540D" w:rsidR="00F104F7" w:rsidRPr="003B790D" w:rsidRDefault="00990D45" w:rsidP="00DF21F4">
            <w:r>
              <w:t>Actor</w:t>
            </w:r>
          </w:p>
        </w:tc>
        <w:tc>
          <w:tcPr>
            <w:tcW w:w="3896" w:type="pct"/>
            <w:gridSpan w:val="4"/>
          </w:tcPr>
          <w:p w14:paraId="637A160A" w14:textId="65307FCC" w:rsidR="00A74A3B" w:rsidRPr="003B790D" w:rsidRDefault="0062546E" w:rsidP="00DF21F4">
            <w:r>
              <w:t>DisCo</w:t>
            </w:r>
            <w:r w:rsidR="00F104F7">
              <w:t>, SPS Ltd.</w:t>
            </w:r>
          </w:p>
        </w:tc>
      </w:tr>
      <w:tr w:rsidR="00F104F7" w:rsidRPr="00FE7A68" w14:paraId="143CB0E0" w14:textId="77777777" w:rsidTr="00DF21F4">
        <w:tc>
          <w:tcPr>
            <w:tcW w:w="1104" w:type="pct"/>
          </w:tcPr>
          <w:p w14:paraId="3814A996" w14:textId="4AB0293F" w:rsidR="00F104F7" w:rsidRPr="003B790D" w:rsidRDefault="00154B90" w:rsidP="00DF21F4">
            <w:r>
              <w:t>Triggering event</w:t>
            </w:r>
          </w:p>
        </w:tc>
        <w:tc>
          <w:tcPr>
            <w:tcW w:w="3896" w:type="pct"/>
            <w:gridSpan w:val="4"/>
          </w:tcPr>
          <w:p w14:paraId="0BBAB19E" w14:textId="09C5F684" w:rsidR="00A74A3B" w:rsidRPr="005A25C9" w:rsidRDefault="005A25C9" w:rsidP="00A52B72">
            <w:pPr>
              <w:rPr>
                <w:lang w:val="en-US"/>
              </w:rPr>
            </w:pPr>
            <w:r w:rsidRPr="005A25C9">
              <w:rPr>
                <w:lang w:val="en-US"/>
              </w:rPr>
              <w:t xml:space="preserve">The capture clients of </w:t>
            </w:r>
            <w:r w:rsidR="00A52B72">
              <w:rPr>
                <w:lang w:val="en-US"/>
              </w:rPr>
              <w:t>manual</w:t>
            </w:r>
            <w:r w:rsidR="00A52B72" w:rsidRPr="005A25C9">
              <w:rPr>
                <w:lang w:val="en-US"/>
              </w:rPr>
              <w:t xml:space="preserve"> </w:t>
            </w:r>
            <w:r w:rsidRPr="005A25C9">
              <w:rPr>
                <w:lang w:val="en-US"/>
              </w:rPr>
              <w:t>coding received data.</w:t>
            </w:r>
          </w:p>
        </w:tc>
      </w:tr>
      <w:tr w:rsidR="00F104F7" w:rsidRPr="00FE7A68" w14:paraId="76C02928" w14:textId="77777777" w:rsidTr="00DF21F4">
        <w:tc>
          <w:tcPr>
            <w:tcW w:w="1104" w:type="pct"/>
          </w:tcPr>
          <w:p w14:paraId="775A36DF" w14:textId="55D4EAFF" w:rsidR="00F104F7" w:rsidRPr="003B790D" w:rsidRDefault="00990D45" w:rsidP="00DF21F4">
            <w:r>
              <w:t>Precondition</w:t>
            </w:r>
          </w:p>
        </w:tc>
        <w:tc>
          <w:tcPr>
            <w:tcW w:w="3896" w:type="pct"/>
            <w:gridSpan w:val="4"/>
          </w:tcPr>
          <w:p w14:paraId="5AF7FD60" w14:textId="7908E6AB" w:rsidR="00A74A3B" w:rsidRPr="005A25C9" w:rsidRDefault="005A25C9" w:rsidP="00DF21F4">
            <w:pPr>
              <w:rPr>
                <w:lang w:val="en-US"/>
              </w:rPr>
            </w:pPr>
            <w:r w:rsidRPr="005A25C9">
              <w:rPr>
                <w:lang w:val="en-US"/>
              </w:rPr>
              <w:t>Users are logged on to the Capture Clients</w:t>
            </w:r>
          </w:p>
        </w:tc>
      </w:tr>
      <w:tr w:rsidR="00F104F7" w:rsidRPr="003B790D" w14:paraId="1140714A" w14:textId="77777777" w:rsidTr="00DF21F4">
        <w:tc>
          <w:tcPr>
            <w:tcW w:w="1104" w:type="pct"/>
          </w:tcPr>
          <w:p w14:paraId="44F7E934" w14:textId="1B16849F" w:rsidR="00F104F7" w:rsidRPr="003B790D" w:rsidRDefault="00123BF1" w:rsidP="00DF21F4">
            <w:r>
              <w:t>Diagram</w:t>
            </w:r>
          </w:p>
          <w:p w14:paraId="75BA4B86" w14:textId="10E01867" w:rsidR="00F104F7" w:rsidRPr="003B790D" w:rsidRDefault="00F104F7" w:rsidP="00DF21F4">
            <w:r w:rsidRPr="003B790D">
              <w:t>(</w:t>
            </w:r>
            <w:r w:rsidR="00990D45">
              <w:t>Recommended</w:t>
            </w:r>
            <w:r w:rsidRPr="003B790D">
              <w:t>)</w:t>
            </w:r>
          </w:p>
        </w:tc>
        <w:tc>
          <w:tcPr>
            <w:tcW w:w="3896" w:type="pct"/>
            <w:gridSpan w:val="4"/>
          </w:tcPr>
          <w:p w14:paraId="4DA66D39" w14:textId="49EBF784" w:rsidR="00F104F7" w:rsidRDefault="009259C3" w:rsidP="00DF21F4">
            <w:r>
              <w:object w:dxaOrig="9907" w:dyaOrig="5346" w14:anchorId="64F4F23C">
                <v:shape id="_x0000_i1052" type="#_x0000_t75" style="width:362.25pt;height:195pt" o:ole="">
                  <v:imagedata r:id="rId70" o:title=""/>
                </v:shape>
                <o:OLEObject Type="Embed" ProgID="Visio.Drawing.11" ShapeID="_x0000_i1052" DrawAspect="Content" ObjectID="_1568465750" r:id="rId71"/>
              </w:object>
            </w:r>
          </w:p>
          <w:p w14:paraId="4995C201" w14:textId="77777777" w:rsidR="00CC1CC0" w:rsidRPr="003B790D" w:rsidRDefault="00CC1CC0" w:rsidP="00CC1CC0"/>
        </w:tc>
      </w:tr>
      <w:tr w:rsidR="00F104F7" w:rsidRPr="00FE7A68" w14:paraId="296533AD" w14:textId="77777777" w:rsidTr="00E21C29">
        <w:tc>
          <w:tcPr>
            <w:tcW w:w="1104" w:type="pct"/>
          </w:tcPr>
          <w:p w14:paraId="7046DDF3" w14:textId="13D8C5F5" w:rsidR="00F104F7" w:rsidRPr="003B790D" w:rsidRDefault="00990D45" w:rsidP="00DF21F4">
            <w:r>
              <w:lastRenderedPageBreak/>
              <w:t>Standard process</w:t>
            </w:r>
          </w:p>
        </w:tc>
        <w:tc>
          <w:tcPr>
            <w:tcW w:w="3896" w:type="pct"/>
            <w:gridSpan w:val="4"/>
            <w:shd w:val="clear" w:color="auto" w:fill="auto"/>
          </w:tcPr>
          <w:p w14:paraId="427EFE6F" w14:textId="7257CB2C" w:rsidR="00FE7283" w:rsidRPr="00E21C29" w:rsidRDefault="00FE7283" w:rsidP="00FE7283">
            <w:pPr>
              <w:rPr>
                <w:lang w:val="en-US"/>
              </w:rPr>
            </w:pPr>
            <w:r w:rsidRPr="00E21C29">
              <w:rPr>
                <w:lang w:val="en-US"/>
              </w:rPr>
              <w:t xml:space="preserve">The process at SPS Ltd. acc. </w:t>
            </w:r>
            <w:r w:rsidRPr="00933CFA">
              <w:rPr>
                <w:lang w:val="en-US"/>
              </w:rPr>
              <w:t>Document &lt;</w:t>
            </w:r>
            <w:r w:rsidR="00B253AD" w:rsidRPr="00B253AD">
              <w:rPr>
                <w:lang w:val="en-US"/>
              </w:rPr>
              <w:t>VAE_Agreement_zu_Erfassungsregeln_20170530.V3.4.pdf</w:t>
            </w:r>
            <w:r w:rsidRPr="00B253AD">
              <w:rPr>
                <w:lang w:val="en-US"/>
              </w:rPr>
              <w:t xml:space="preserve">&gt; needs to be revised. </w:t>
            </w:r>
            <w:r w:rsidRPr="00E21C29">
              <w:rPr>
                <w:lang w:val="en-US"/>
              </w:rPr>
              <w:t>Let’s observe also the following points:</w:t>
            </w:r>
          </w:p>
          <w:p w14:paraId="1CF3C1CB" w14:textId="77777777" w:rsidR="00FE7283" w:rsidRPr="00E21C29" w:rsidRDefault="00FE7283" w:rsidP="00F46E5F">
            <w:pPr>
              <w:pStyle w:val="Default"/>
              <w:ind w:left="709"/>
              <w:rPr>
                <w:sz w:val="20"/>
                <w:szCs w:val="20"/>
                <w:lang w:val="en-US"/>
              </w:rPr>
            </w:pPr>
            <w:r w:rsidRPr="00E21C29">
              <w:rPr>
                <w:b/>
                <w:sz w:val="20"/>
                <w:szCs w:val="20"/>
                <w:lang w:val="en-US"/>
              </w:rPr>
              <w:t>Adressen mit Exklusive Firmen-PLZ</w:t>
            </w:r>
            <w:r w:rsidRPr="00E21C29">
              <w:rPr>
                <w:sz w:val="20"/>
                <w:szCs w:val="20"/>
                <w:lang w:val="en-US"/>
              </w:rPr>
              <w:t xml:space="preserve"> </w:t>
            </w:r>
            <w:proofErr w:type="gramStart"/>
            <w:r w:rsidRPr="00E21C29">
              <w:rPr>
                <w:sz w:val="20"/>
                <w:szCs w:val="20"/>
                <w:lang w:val="en-US"/>
              </w:rPr>
              <w:t>were found in search and captured as Full Address</w:t>
            </w:r>
            <w:proofErr w:type="gramEnd"/>
            <w:r w:rsidRPr="00E21C29">
              <w:rPr>
                <w:sz w:val="20"/>
                <w:szCs w:val="20"/>
                <w:lang w:val="en-US"/>
              </w:rPr>
              <w:t xml:space="preserve">. </w:t>
            </w:r>
          </w:p>
          <w:p w14:paraId="5FF29A68" w14:textId="77777777" w:rsidR="00FE7283" w:rsidRPr="00E21C29" w:rsidRDefault="00FE7283" w:rsidP="00F46E5F">
            <w:pPr>
              <w:ind w:left="709"/>
              <w:rPr>
                <w:lang w:val="en-US"/>
              </w:rPr>
            </w:pPr>
            <w:r w:rsidRPr="00E21C29">
              <w:rPr>
                <w:lang w:val="en-US"/>
              </w:rPr>
              <w:t xml:space="preserve">In order that Re-processing address with company plz will be not performed, the Vietnam-client must put </w:t>
            </w:r>
            <w:r w:rsidRPr="00E21C29">
              <w:rPr>
                <w:b/>
                <w:lang w:val="en-US"/>
              </w:rPr>
              <w:t>ParcelAdrType += Firmen-PLZ</w:t>
            </w:r>
            <w:r w:rsidRPr="00E21C29">
              <w:rPr>
                <w:lang w:val="en-US"/>
              </w:rPr>
              <w:t xml:space="preserve"> in full address for ASDP.PLZTyp=40 (Firmen-PLZ).</w:t>
            </w:r>
          </w:p>
          <w:p w14:paraId="28270110" w14:textId="77777777" w:rsidR="00F104F7" w:rsidRPr="00E21C29" w:rsidRDefault="00F104F7" w:rsidP="00DF21F4">
            <w:pPr>
              <w:rPr>
                <w:lang w:val="en-US"/>
              </w:rPr>
            </w:pPr>
          </w:p>
          <w:p w14:paraId="138251E9" w14:textId="2837A3A6" w:rsidR="00401D2F" w:rsidRPr="00E21C29" w:rsidRDefault="00401D2F" w:rsidP="00F46E5F">
            <w:pPr>
              <w:ind w:left="709"/>
              <w:rPr>
                <w:lang w:val="en-US"/>
              </w:rPr>
            </w:pPr>
            <w:r w:rsidRPr="00E21C29">
              <w:rPr>
                <w:b/>
                <w:lang w:val="en-US"/>
              </w:rPr>
              <w:t xml:space="preserve">Addressen with Logistische Firmen-PLZ </w:t>
            </w:r>
            <w:r w:rsidRPr="00E21C29">
              <w:rPr>
                <w:bCs/>
                <w:lang w:val="en-US"/>
              </w:rPr>
              <w:t>such as</w:t>
            </w:r>
            <w:r w:rsidRPr="00E21C29">
              <w:rPr>
                <w:lang w:val="en-US"/>
              </w:rPr>
              <w:t xml:space="preserve"> PostInternal-PLZ </w:t>
            </w:r>
            <w:proofErr w:type="gramStart"/>
            <w:r w:rsidRPr="00E21C29">
              <w:rPr>
                <w:lang w:val="en-US"/>
              </w:rPr>
              <w:t>will be not found</w:t>
            </w:r>
            <w:proofErr w:type="gramEnd"/>
            <w:r w:rsidRPr="00E21C29">
              <w:rPr>
                <w:lang w:val="en-US"/>
              </w:rPr>
              <w:t xml:space="preserve"> in search. Because Vietnam-Client have got no Stammdaten from </w:t>
            </w:r>
            <w:proofErr w:type="gramStart"/>
            <w:r w:rsidRPr="00E21C29">
              <w:rPr>
                <w:lang w:val="en-US"/>
              </w:rPr>
              <w:t>GWB ,</w:t>
            </w:r>
            <w:proofErr w:type="gramEnd"/>
            <w:r w:rsidRPr="00E21C29">
              <w:rPr>
                <w:lang w:val="en-US"/>
              </w:rPr>
              <w:t xml:space="preserve"> an not-validated address in Vietname will be coded. The Re-processing will be not perfomed without Volle-</w:t>
            </w:r>
            <w:proofErr w:type="gramStart"/>
            <w:r w:rsidRPr="00E21C29">
              <w:rPr>
                <w:lang w:val="en-US"/>
              </w:rPr>
              <w:t>Adresse ,</w:t>
            </w:r>
            <w:proofErr w:type="gramEnd"/>
            <w:r w:rsidRPr="00E21C29">
              <w:rPr>
                <w:lang w:val="en-US"/>
              </w:rPr>
              <w:t xml:space="preserve"> because of the lack of Amp-Key and der HausKey.</w:t>
            </w:r>
          </w:p>
          <w:p w14:paraId="34653313" w14:textId="057738D7" w:rsidR="00F104F7" w:rsidRPr="00E21C29" w:rsidRDefault="00401D2F" w:rsidP="00F46E5F">
            <w:pPr>
              <w:ind w:left="709"/>
              <w:rPr>
                <w:lang w:val="en-US"/>
              </w:rPr>
            </w:pPr>
            <w:proofErr w:type="gramStart"/>
            <w:r w:rsidRPr="00E21C29">
              <w:rPr>
                <w:lang w:val="en-US"/>
              </w:rPr>
              <w:t>The sorted relevant address will be captured by VCS or MCS</w:t>
            </w:r>
            <w:proofErr w:type="gramEnd"/>
            <w:r w:rsidRPr="00E21C29">
              <w:rPr>
                <w:lang w:val="en-US"/>
              </w:rPr>
              <w:t>.</w:t>
            </w:r>
          </w:p>
        </w:tc>
      </w:tr>
      <w:tr w:rsidR="00F104F7" w:rsidRPr="00FE7A68" w14:paraId="740FC000" w14:textId="77777777" w:rsidTr="00DF21F4">
        <w:tc>
          <w:tcPr>
            <w:tcW w:w="1104" w:type="pct"/>
            <w:tcBorders>
              <w:top w:val="single" w:sz="4" w:space="0" w:color="C0C0C0"/>
              <w:left w:val="single" w:sz="4" w:space="0" w:color="C0C0C0"/>
              <w:bottom w:val="single" w:sz="4" w:space="0" w:color="C0C0C0"/>
              <w:right w:val="single" w:sz="4" w:space="0" w:color="C0C0C0"/>
            </w:tcBorders>
            <w:hideMark/>
          </w:tcPr>
          <w:p w14:paraId="2A7C2A2C" w14:textId="4E3EA1F9" w:rsidR="00F104F7" w:rsidRPr="003B790D" w:rsidRDefault="00990D45" w:rsidP="00DF21F4">
            <w:r>
              <w:t>Alternative</w:t>
            </w:r>
          </w:p>
        </w:tc>
        <w:tc>
          <w:tcPr>
            <w:tcW w:w="3896" w:type="pct"/>
            <w:gridSpan w:val="4"/>
            <w:tcBorders>
              <w:top w:val="single" w:sz="4" w:space="0" w:color="C0C0C0"/>
              <w:left w:val="single" w:sz="4" w:space="0" w:color="C0C0C0"/>
              <w:bottom w:val="single" w:sz="4" w:space="0" w:color="C0C0C0"/>
              <w:right w:val="single" w:sz="4" w:space="0" w:color="C0C0C0"/>
            </w:tcBorders>
          </w:tcPr>
          <w:p w14:paraId="2EB86BE3" w14:textId="5B2BC859" w:rsidR="00F104F7" w:rsidRPr="005A25C9" w:rsidRDefault="005A25C9" w:rsidP="00E651EC">
            <w:pPr>
              <w:rPr>
                <w:lang w:val="en-US"/>
              </w:rPr>
            </w:pPr>
            <w:r w:rsidRPr="005A25C9">
              <w:rPr>
                <w:lang w:val="en-US"/>
              </w:rPr>
              <w:t xml:space="preserve">If no match with the master data </w:t>
            </w:r>
            <w:proofErr w:type="gramStart"/>
            <w:r w:rsidRPr="005A25C9">
              <w:rPr>
                <w:lang w:val="en-US"/>
              </w:rPr>
              <w:t>can be found</w:t>
            </w:r>
            <w:proofErr w:type="gramEnd"/>
            <w:r w:rsidR="00E651EC">
              <w:rPr>
                <w:lang w:val="en-US"/>
              </w:rPr>
              <w:t xml:space="preserve">, </w:t>
            </w:r>
            <w:r w:rsidRPr="005A25C9">
              <w:rPr>
                <w:lang w:val="en-US"/>
              </w:rPr>
              <w:t>the missing information of the address</w:t>
            </w:r>
            <w:r w:rsidR="00E651EC">
              <w:rPr>
                <w:lang w:val="en-US"/>
              </w:rPr>
              <w:t xml:space="preserve"> is</w:t>
            </w:r>
            <w:r w:rsidRPr="005A25C9">
              <w:rPr>
                <w:lang w:val="en-US"/>
              </w:rPr>
              <w:t xml:space="preserve"> to be entered manually.</w:t>
            </w:r>
          </w:p>
        </w:tc>
      </w:tr>
      <w:tr w:rsidR="00F104F7" w:rsidRPr="00FE7A68" w14:paraId="22435A72" w14:textId="77777777" w:rsidTr="00DF21F4">
        <w:tc>
          <w:tcPr>
            <w:tcW w:w="1104" w:type="pct"/>
            <w:tcBorders>
              <w:top w:val="single" w:sz="4" w:space="0" w:color="C0C0C0"/>
              <w:left w:val="single" w:sz="4" w:space="0" w:color="C0C0C0"/>
              <w:bottom w:val="single" w:sz="4" w:space="0" w:color="C0C0C0"/>
              <w:right w:val="single" w:sz="4" w:space="0" w:color="C0C0C0"/>
            </w:tcBorders>
            <w:hideMark/>
          </w:tcPr>
          <w:p w14:paraId="1B45A65B" w14:textId="722845B0" w:rsidR="00F104F7" w:rsidRPr="003B790D" w:rsidRDefault="00990D45" w:rsidP="00DF21F4">
            <w:r>
              <w:t>Exceptions</w:t>
            </w:r>
          </w:p>
        </w:tc>
        <w:tc>
          <w:tcPr>
            <w:tcW w:w="3896" w:type="pct"/>
            <w:gridSpan w:val="4"/>
            <w:tcBorders>
              <w:top w:val="single" w:sz="4" w:space="0" w:color="C0C0C0"/>
              <w:left w:val="single" w:sz="4" w:space="0" w:color="C0C0C0"/>
              <w:bottom w:val="single" w:sz="4" w:space="0" w:color="C0C0C0"/>
              <w:right w:val="single" w:sz="4" w:space="0" w:color="C0C0C0"/>
            </w:tcBorders>
          </w:tcPr>
          <w:p w14:paraId="0C6BE52B" w14:textId="78D0BE1D" w:rsidR="00F104F7" w:rsidRPr="005A25C9" w:rsidRDefault="006943DC" w:rsidP="00DF21F4">
            <w:pPr>
              <w:rPr>
                <w:lang w:val="en-US"/>
              </w:rPr>
            </w:pPr>
            <w:r>
              <w:rPr>
                <w:lang w:val="en-US"/>
              </w:rPr>
              <w:t xml:space="preserve">If </w:t>
            </w:r>
            <w:r w:rsidRPr="005A25C9">
              <w:rPr>
                <w:lang w:val="en-US"/>
              </w:rPr>
              <w:t xml:space="preserve">SPS Ltd. </w:t>
            </w:r>
            <w:r>
              <w:rPr>
                <w:lang w:val="en-US"/>
              </w:rPr>
              <w:t xml:space="preserve">is </w:t>
            </w:r>
            <w:r w:rsidRPr="005A25C9">
              <w:rPr>
                <w:lang w:val="en-US"/>
              </w:rPr>
              <w:t>not available</w:t>
            </w:r>
            <w:r>
              <w:rPr>
                <w:lang w:val="en-US"/>
              </w:rPr>
              <w:t>,</w:t>
            </w:r>
            <w:r w:rsidRPr="005A25C9">
              <w:rPr>
                <w:lang w:val="en-US"/>
              </w:rPr>
              <w:t xml:space="preserve"> </w:t>
            </w:r>
            <w:r>
              <w:rPr>
                <w:lang w:val="en-US"/>
              </w:rPr>
              <w:t xml:space="preserve">data </w:t>
            </w:r>
            <w:proofErr w:type="gramStart"/>
            <w:r>
              <w:rPr>
                <w:lang w:val="en-US"/>
              </w:rPr>
              <w:t>can</w:t>
            </w:r>
            <w:r w:rsidRPr="005A25C9">
              <w:rPr>
                <w:lang w:val="en-US"/>
              </w:rPr>
              <w:t>not be transferred</w:t>
            </w:r>
            <w:proofErr w:type="gramEnd"/>
            <w:r w:rsidRPr="005A25C9">
              <w:rPr>
                <w:lang w:val="en-US"/>
              </w:rPr>
              <w:t xml:space="preserve"> to </w:t>
            </w:r>
            <w:r>
              <w:rPr>
                <w:lang w:val="en-US"/>
              </w:rPr>
              <w:t>offshore</w:t>
            </w:r>
            <w:r w:rsidRPr="005A25C9">
              <w:rPr>
                <w:lang w:val="en-US"/>
              </w:rPr>
              <w:t xml:space="preserve">. In this case, an error message </w:t>
            </w:r>
            <w:proofErr w:type="gramStart"/>
            <w:r w:rsidRPr="005A25C9">
              <w:rPr>
                <w:lang w:val="en-US"/>
              </w:rPr>
              <w:t>is written</w:t>
            </w:r>
            <w:proofErr w:type="gramEnd"/>
            <w:r w:rsidRPr="005A25C9">
              <w:rPr>
                <w:lang w:val="en-US"/>
              </w:rPr>
              <w:t xml:space="preserve"> </w:t>
            </w:r>
            <w:r w:rsidR="00313AF1">
              <w:rPr>
                <w:lang w:val="en-US"/>
              </w:rPr>
              <w:t>(</w:t>
            </w:r>
            <w:r w:rsidR="00313AF1" w:rsidRPr="00AC2323">
              <w:rPr>
                <w:lang w:val="en-US"/>
              </w:rPr>
              <w:t xml:space="preserve">every </w:t>
            </w:r>
            <w:r w:rsidR="00313AF1">
              <w:rPr>
                <w:lang w:val="en-US"/>
              </w:rPr>
              <w:t>1</w:t>
            </w:r>
            <w:r w:rsidR="00313AF1" w:rsidRPr="00AC2323">
              <w:rPr>
                <w:lang w:val="en-US"/>
              </w:rPr>
              <w:t>5 minutes</w:t>
            </w:r>
            <w:r w:rsidR="00313AF1">
              <w:rPr>
                <w:lang w:val="en-US"/>
              </w:rPr>
              <w:t>, adjustable about parameter)</w:t>
            </w:r>
            <w:r w:rsidRPr="005A25C9">
              <w:rPr>
                <w:lang w:val="en-US"/>
              </w:rPr>
              <w:t xml:space="preserve">. </w:t>
            </w:r>
            <w:r>
              <w:rPr>
                <w:lang w:val="en-US"/>
              </w:rPr>
              <w:t xml:space="preserve">The transmission </w:t>
            </w:r>
            <w:proofErr w:type="gramStart"/>
            <w:r>
              <w:rPr>
                <w:lang w:val="en-US"/>
              </w:rPr>
              <w:t>should be executed</w:t>
            </w:r>
            <w:proofErr w:type="gramEnd"/>
            <w:r w:rsidRPr="00AC2323">
              <w:rPr>
                <w:lang w:val="en-US"/>
              </w:rPr>
              <w:t xml:space="preserve"> periodically, if successful, a success message is written.</w:t>
            </w:r>
          </w:p>
        </w:tc>
      </w:tr>
      <w:tr w:rsidR="00F104F7" w:rsidRPr="00401D2F" w14:paraId="7EA69DD8" w14:textId="77777777" w:rsidTr="00DF21F4">
        <w:tc>
          <w:tcPr>
            <w:tcW w:w="1104" w:type="pct"/>
          </w:tcPr>
          <w:p w14:paraId="0CF18742" w14:textId="58477F6B" w:rsidR="00F104F7" w:rsidRPr="003B790D" w:rsidRDefault="00990D45" w:rsidP="00DF21F4">
            <w:r>
              <w:t>Postcondition</w:t>
            </w:r>
            <w:r w:rsidR="00F104F7" w:rsidRPr="003B790D">
              <w:t xml:space="preserve"> (</w:t>
            </w:r>
            <w:r>
              <w:t>Result</w:t>
            </w:r>
            <w:r w:rsidR="00F104F7" w:rsidRPr="003B790D">
              <w:t>)</w:t>
            </w:r>
          </w:p>
        </w:tc>
        <w:tc>
          <w:tcPr>
            <w:tcW w:w="3896" w:type="pct"/>
            <w:gridSpan w:val="4"/>
          </w:tcPr>
          <w:p w14:paraId="28DE992A" w14:textId="7C73510C" w:rsidR="00F104F7" w:rsidRPr="005A25C9" w:rsidRDefault="0062546E" w:rsidP="004F07C6">
            <w:pPr>
              <w:rPr>
                <w:lang w:val="en-US"/>
              </w:rPr>
            </w:pPr>
            <w:r>
              <w:rPr>
                <w:lang w:val="en-US"/>
              </w:rPr>
              <w:t>DISCO</w:t>
            </w:r>
            <w:r w:rsidR="005A25C9" w:rsidRPr="005A25C9">
              <w:rPr>
                <w:lang w:val="en-US"/>
              </w:rPr>
              <w:t xml:space="preserve"> SPS Ltd. receive a full </w:t>
            </w:r>
            <w:r w:rsidR="00653481">
              <w:rPr>
                <w:lang w:val="en-US"/>
              </w:rPr>
              <w:t>address and stored</w:t>
            </w:r>
            <w:r w:rsidR="004F07C6">
              <w:rPr>
                <w:lang w:val="en-US"/>
              </w:rPr>
              <w:t>. S</w:t>
            </w:r>
            <w:r w:rsidR="00653481">
              <w:rPr>
                <w:lang w:val="en-US"/>
              </w:rPr>
              <w:t xml:space="preserve">tatistics </w:t>
            </w:r>
            <w:proofErr w:type="gramStart"/>
            <w:r w:rsidR="00653481">
              <w:rPr>
                <w:lang w:val="en-US"/>
              </w:rPr>
              <w:t>are</w:t>
            </w:r>
            <w:r w:rsidR="005A25C9" w:rsidRPr="005A25C9">
              <w:rPr>
                <w:lang w:val="en-US"/>
              </w:rPr>
              <w:t xml:space="preserve"> tracked</w:t>
            </w:r>
            <w:proofErr w:type="gramEnd"/>
            <w:r w:rsidR="005A25C9" w:rsidRPr="005A25C9">
              <w:rPr>
                <w:lang w:val="en-US"/>
              </w:rPr>
              <w:t>.</w:t>
            </w:r>
          </w:p>
        </w:tc>
      </w:tr>
    </w:tbl>
    <w:p w14:paraId="59027382" w14:textId="77777777" w:rsidR="00F01769" w:rsidRPr="005A25C9" w:rsidRDefault="00F01769">
      <w:pPr>
        <w:rPr>
          <w:lang w:val="en-US"/>
        </w:rPr>
      </w:pPr>
    </w:p>
    <w:p w14:paraId="4E162ECC" w14:textId="77777777" w:rsidR="00C4187D" w:rsidRPr="005A25C9" w:rsidRDefault="00C4187D">
      <w:pPr>
        <w:rPr>
          <w:lang w:val="en-US"/>
        </w:rPr>
      </w:pPr>
    </w:p>
    <w:p w14:paraId="440E2984" w14:textId="77777777" w:rsidR="00F01769" w:rsidRPr="004F07C6" w:rsidRDefault="00F01769" w:rsidP="00F01769">
      <w:pPr>
        <w:pStyle w:val="berschrift4"/>
        <w:rPr>
          <w:lang w:val="en-US"/>
        </w:rPr>
      </w:pPr>
      <w:r w:rsidRPr="004F07C6">
        <w:rPr>
          <w:lang w:val="en-US"/>
        </w:rPr>
        <w:t>FUN-4-2 Daten versenden</w:t>
      </w:r>
    </w:p>
    <w:tbl>
      <w:tblPr>
        <w:tblW w:w="4891" w:type="pct"/>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2238"/>
        <w:gridCol w:w="2008"/>
        <w:gridCol w:w="2938"/>
        <w:gridCol w:w="1959"/>
        <w:gridCol w:w="996"/>
      </w:tblGrid>
      <w:tr w:rsidR="00F01769" w:rsidRPr="004F07C6" w14:paraId="615E61F9" w14:textId="77777777" w:rsidTr="00DF21F4">
        <w:tc>
          <w:tcPr>
            <w:tcW w:w="1104" w:type="pct"/>
            <w:tcBorders>
              <w:top w:val="single" w:sz="4" w:space="0" w:color="C0C0C0"/>
              <w:left w:val="single" w:sz="4" w:space="0" w:color="C0C0C0"/>
              <w:bottom w:val="single" w:sz="4" w:space="0" w:color="C0C0C0"/>
              <w:right w:val="single" w:sz="4" w:space="0" w:color="C0C0C0"/>
            </w:tcBorders>
            <w:shd w:val="clear" w:color="auto" w:fill="D9D9D9"/>
          </w:tcPr>
          <w:p w14:paraId="6E5B8BE3" w14:textId="77777777" w:rsidR="00F01769" w:rsidRPr="004F07C6" w:rsidRDefault="00F01769" w:rsidP="00DF21F4">
            <w:pPr>
              <w:rPr>
                <w:b/>
                <w:sz w:val="18"/>
                <w:szCs w:val="18"/>
                <w:lang w:val="en-US"/>
              </w:rPr>
            </w:pPr>
            <w:r w:rsidRPr="004F07C6">
              <w:rPr>
                <w:b/>
                <w:sz w:val="18"/>
                <w:szCs w:val="18"/>
                <w:lang w:val="en-US"/>
              </w:rPr>
              <w:t>FAfo-4-5</w:t>
            </w:r>
          </w:p>
        </w:tc>
        <w:tc>
          <w:tcPr>
            <w:tcW w:w="3896" w:type="pct"/>
            <w:gridSpan w:val="4"/>
            <w:tcBorders>
              <w:top w:val="single" w:sz="4" w:space="0" w:color="C0C0C0"/>
              <w:left w:val="single" w:sz="4" w:space="0" w:color="C0C0C0"/>
              <w:bottom w:val="single" w:sz="4" w:space="0" w:color="C0C0C0"/>
              <w:right w:val="single" w:sz="4" w:space="0" w:color="C0C0C0"/>
            </w:tcBorders>
            <w:shd w:val="clear" w:color="auto" w:fill="D9D9D9"/>
          </w:tcPr>
          <w:p w14:paraId="491262A0" w14:textId="6A98F3F0" w:rsidR="00F01769" w:rsidRPr="004F07C6" w:rsidRDefault="000E463C" w:rsidP="00DF21F4">
            <w:pPr>
              <w:rPr>
                <w:b/>
                <w:sz w:val="18"/>
                <w:szCs w:val="18"/>
                <w:lang w:val="en-US"/>
              </w:rPr>
            </w:pPr>
            <w:r w:rsidRPr="004F07C6">
              <w:rPr>
                <w:b/>
                <w:sz w:val="18"/>
                <w:szCs w:val="18"/>
                <w:lang w:val="en-US"/>
              </w:rPr>
              <w:t>Send data</w:t>
            </w:r>
          </w:p>
        </w:tc>
      </w:tr>
      <w:tr w:rsidR="00F01769" w:rsidRPr="004F07C6" w14:paraId="615216BF" w14:textId="77777777" w:rsidTr="00DF21F4">
        <w:tc>
          <w:tcPr>
            <w:tcW w:w="1104" w:type="pct"/>
            <w:vMerge w:val="restart"/>
            <w:tcBorders>
              <w:top w:val="single" w:sz="4" w:space="0" w:color="C0C0C0"/>
              <w:left w:val="single" w:sz="4" w:space="0" w:color="C0C0C0"/>
              <w:right w:val="single" w:sz="4" w:space="0" w:color="C0C0C0"/>
            </w:tcBorders>
            <w:shd w:val="clear" w:color="auto" w:fill="F2F2F2"/>
          </w:tcPr>
          <w:p w14:paraId="7CE18317" w14:textId="529C399F" w:rsidR="00F01769" w:rsidRPr="004F07C6" w:rsidRDefault="00990D45" w:rsidP="00DF21F4">
            <w:pPr>
              <w:rPr>
                <w:b/>
                <w:sz w:val="18"/>
                <w:szCs w:val="18"/>
                <w:lang w:val="en-US"/>
              </w:rPr>
            </w:pPr>
            <w:r w:rsidRPr="004F07C6">
              <w:rPr>
                <w:b/>
                <w:sz w:val="16"/>
                <w:szCs w:val="16"/>
                <w:lang w:val="en-US"/>
              </w:rPr>
              <w:t>Categorization</w:t>
            </w:r>
            <w:r w:rsidR="00F01769" w:rsidRPr="004F07C6" w:rsidDel="00AF399A">
              <w:rPr>
                <w:b/>
                <w:sz w:val="18"/>
                <w:szCs w:val="18"/>
                <w:lang w:val="en-US"/>
              </w:rPr>
              <w:t xml:space="preserve"> </w:t>
            </w: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726F104C" w14:textId="2803FB4E" w:rsidR="00F01769" w:rsidRPr="004F07C6" w:rsidRDefault="00990D45" w:rsidP="00DF21F4">
            <w:pPr>
              <w:tabs>
                <w:tab w:val="left" w:pos="3152"/>
              </w:tabs>
              <w:rPr>
                <w:sz w:val="18"/>
                <w:szCs w:val="18"/>
                <w:lang w:val="en-US"/>
              </w:rPr>
            </w:pPr>
            <w:r w:rsidRPr="004F07C6">
              <w:rPr>
                <w:b/>
                <w:sz w:val="16"/>
                <w:szCs w:val="16"/>
                <w:lang w:val="en-US"/>
              </w:rPr>
              <w:t>Person in charge</w:t>
            </w:r>
            <w:r w:rsidR="00F01769" w:rsidRPr="004F07C6" w:rsidDel="00017BF7">
              <w:rPr>
                <w:sz w:val="18"/>
                <w:szCs w:val="18"/>
                <w:lang w:val="en-US"/>
              </w:rPr>
              <w:t xml:space="preserve"> </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29D1390F" w14:textId="77777777" w:rsidR="00F01769" w:rsidRPr="004F07C6" w:rsidRDefault="00F01769" w:rsidP="00DF21F4">
            <w:pPr>
              <w:rPr>
                <w:lang w:val="en-US"/>
              </w:rPr>
            </w:pPr>
            <w:r w:rsidRPr="004F07C6">
              <w:rPr>
                <w:lang w:val="en-US"/>
              </w:rPr>
              <w:t>STK-2</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5A86BB41" w14:textId="77777777" w:rsidR="00F01769" w:rsidRPr="004F07C6" w:rsidRDefault="00F01769" w:rsidP="00DF21F4">
            <w:pPr>
              <w:rPr>
                <w:lang w:val="en-US"/>
              </w:rPr>
            </w:pPr>
            <w:r w:rsidRPr="004F07C6">
              <w:rPr>
                <w:b/>
                <w:sz w:val="16"/>
                <w:szCs w:val="16"/>
                <w:lang w:val="en-US"/>
              </w:rPr>
              <w:t>Version</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7DCA9F66" w14:textId="77777777" w:rsidR="00F01769" w:rsidRPr="004F07C6" w:rsidRDefault="00F01769" w:rsidP="00DF21F4">
            <w:pPr>
              <w:rPr>
                <w:lang w:val="en-US"/>
              </w:rPr>
            </w:pPr>
            <w:r w:rsidRPr="004F07C6">
              <w:rPr>
                <w:lang w:val="en-US"/>
              </w:rPr>
              <w:t>1</w:t>
            </w:r>
          </w:p>
        </w:tc>
      </w:tr>
      <w:tr w:rsidR="00F01769" w:rsidRPr="003B790D" w14:paraId="64D53338" w14:textId="77777777" w:rsidTr="00DF21F4">
        <w:tc>
          <w:tcPr>
            <w:tcW w:w="1104" w:type="pct"/>
            <w:vMerge/>
            <w:tcBorders>
              <w:left w:val="single" w:sz="4" w:space="0" w:color="C0C0C0"/>
              <w:right w:val="single" w:sz="4" w:space="0" w:color="C0C0C0"/>
            </w:tcBorders>
            <w:shd w:val="clear" w:color="auto" w:fill="F2F2F2"/>
          </w:tcPr>
          <w:p w14:paraId="253F7F9F" w14:textId="77777777" w:rsidR="00F01769" w:rsidRPr="004F07C6" w:rsidRDefault="00F01769" w:rsidP="00DF21F4">
            <w:pPr>
              <w:rPr>
                <w:b/>
                <w:sz w:val="18"/>
                <w:szCs w:val="18"/>
                <w:lang w:val="en-US"/>
              </w:rPr>
            </w:pP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100FAF43" w14:textId="0A1837BC" w:rsidR="00F01769" w:rsidRPr="004F07C6" w:rsidRDefault="00990D45" w:rsidP="00DF21F4">
            <w:pPr>
              <w:tabs>
                <w:tab w:val="left" w:pos="3152"/>
              </w:tabs>
              <w:rPr>
                <w:sz w:val="18"/>
                <w:szCs w:val="18"/>
                <w:lang w:val="en-US"/>
              </w:rPr>
            </w:pPr>
            <w:r w:rsidRPr="004F07C6">
              <w:rPr>
                <w:b/>
                <w:sz w:val="16"/>
                <w:szCs w:val="16"/>
                <w:lang w:val="en-US"/>
              </w:rPr>
              <w:t>Priority</w:t>
            </w:r>
            <w:r w:rsidR="00F01769" w:rsidRPr="004F07C6">
              <w:rPr>
                <w:b/>
                <w:sz w:val="16"/>
                <w:szCs w:val="16"/>
                <w:lang w:val="en-US"/>
              </w:rPr>
              <w:t xml:space="preserve"> </w:t>
            </w:r>
            <w:r w:rsidR="00F01769" w:rsidRPr="004F07C6">
              <w:rPr>
                <w:sz w:val="12"/>
                <w:szCs w:val="12"/>
                <w:lang w:val="en-US"/>
              </w:rPr>
              <w:t>(M / K)</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44C34F2B" w14:textId="77777777" w:rsidR="00F01769" w:rsidRPr="004F07C6" w:rsidRDefault="00F01769" w:rsidP="00DF21F4">
            <w:pPr>
              <w:rPr>
                <w:lang w:val="en-US"/>
              </w:rPr>
            </w:pPr>
            <w:r w:rsidRPr="004F07C6">
              <w:rPr>
                <w:lang w:val="en-US"/>
              </w:rPr>
              <w:t>M</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13C0F672" w14:textId="77777777" w:rsidR="00F01769" w:rsidRPr="003B790D" w:rsidRDefault="00F01769" w:rsidP="00DF21F4">
            <w:r w:rsidRPr="004F07C6">
              <w:rPr>
                <w:b/>
                <w:sz w:val="16"/>
                <w:szCs w:val="16"/>
                <w:lang w:val="en-US"/>
              </w:rPr>
              <w:t xml:space="preserve">Status </w:t>
            </w:r>
            <w:r w:rsidRPr="004F07C6">
              <w:rPr>
                <w:sz w:val="12"/>
                <w:szCs w:val="12"/>
                <w:lang w:val="en-US"/>
              </w:rPr>
              <w:t>(</w:t>
            </w:r>
            <w:r w:rsidRPr="003B790D">
              <w:rPr>
                <w:sz w:val="12"/>
                <w:szCs w:val="12"/>
              </w:rPr>
              <w:t>OK / NOK)</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6CBB3460" w14:textId="77777777" w:rsidR="00F01769" w:rsidRPr="003B790D" w:rsidRDefault="00F01769" w:rsidP="00DF21F4">
            <w:r w:rsidRPr="003B790D">
              <w:t>OK</w:t>
            </w:r>
          </w:p>
        </w:tc>
      </w:tr>
      <w:tr w:rsidR="00F01769" w:rsidRPr="003B790D" w14:paraId="55FFDF0D" w14:textId="77777777" w:rsidTr="00DF21F4">
        <w:tc>
          <w:tcPr>
            <w:tcW w:w="1104" w:type="pct"/>
            <w:tcBorders>
              <w:top w:val="single" w:sz="4" w:space="0" w:color="C0C0C0"/>
              <w:left w:val="single" w:sz="4" w:space="0" w:color="C0C0C0"/>
              <w:bottom w:val="single" w:sz="4" w:space="0" w:color="C0C0C0"/>
              <w:right w:val="single" w:sz="4" w:space="0" w:color="C0C0C0"/>
            </w:tcBorders>
            <w:hideMark/>
          </w:tcPr>
          <w:p w14:paraId="621ADE5B" w14:textId="6F4626D0" w:rsidR="00F01769" w:rsidRPr="003B790D" w:rsidRDefault="00123BF1" w:rsidP="00DF21F4">
            <w:r>
              <w:t>Use case diagram</w:t>
            </w:r>
          </w:p>
        </w:tc>
        <w:tc>
          <w:tcPr>
            <w:tcW w:w="3896" w:type="pct"/>
            <w:gridSpan w:val="4"/>
            <w:tcBorders>
              <w:top w:val="single" w:sz="4" w:space="0" w:color="C0C0C0"/>
              <w:left w:val="single" w:sz="4" w:space="0" w:color="C0C0C0"/>
              <w:bottom w:val="single" w:sz="4" w:space="0" w:color="C0C0C0"/>
              <w:right w:val="single" w:sz="4" w:space="0" w:color="C0C0C0"/>
            </w:tcBorders>
          </w:tcPr>
          <w:p w14:paraId="3BD1424B" w14:textId="77777777" w:rsidR="00F01769" w:rsidRDefault="00F01769" w:rsidP="00DF21F4"/>
          <w:p w14:paraId="65E90D09" w14:textId="226130F1" w:rsidR="00F01769" w:rsidRDefault="00215C6B" w:rsidP="00DF21F4">
            <w:r>
              <w:object w:dxaOrig="12890" w:dyaOrig="3588" w14:anchorId="0B7C0BFE">
                <v:shape id="_x0000_i1053" type="#_x0000_t75" style="width:392.25pt;height:108.75pt" o:ole="">
                  <v:imagedata r:id="rId72" o:title=""/>
                </v:shape>
                <o:OLEObject Type="Embed" ProgID="Visio.Drawing.11" ShapeID="_x0000_i1053" DrawAspect="Content" ObjectID="_1568465751" r:id="rId73"/>
              </w:object>
            </w:r>
          </w:p>
          <w:p w14:paraId="38A611A6" w14:textId="77777777" w:rsidR="00F01769" w:rsidRPr="003B790D" w:rsidRDefault="00F01769" w:rsidP="00DF21F4"/>
        </w:tc>
      </w:tr>
      <w:tr w:rsidR="00F01769" w:rsidRPr="00FE7A68" w14:paraId="4C0ED16C" w14:textId="77777777" w:rsidTr="00DF21F4">
        <w:tc>
          <w:tcPr>
            <w:tcW w:w="1104" w:type="pct"/>
          </w:tcPr>
          <w:p w14:paraId="541CD614" w14:textId="6C7C85DE" w:rsidR="00F01769" w:rsidRPr="003B790D" w:rsidRDefault="00990D45" w:rsidP="00DF21F4">
            <w:r>
              <w:t>Short description</w:t>
            </w:r>
          </w:p>
        </w:tc>
        <w:tc>
          <w:tcPr>
            <w:tcW w:w="3896" w:type="pct"/>
            <w:gridSpan w:val="4"/>
          </w:tcPr>
          <w:p w14:paraId="714DADBB" w14:textId="6FA293D5" w:rsidR="005613EE" w:rsidRPr="00177989" w:rsidRDefault="0062546E" w:rsidP="00A52B72">
            <w:pPr>
              <w:rPr>
                <w:lang w:val="en-US"/>
              </w:rPr>
            </w:pPr>
            <w:r>
              <w:rPr>
                <w:lang w:val="en-US"/>
              </w:rPr>
              <w:t>DisCo</w:t>
            </w:r>
            <w:r w:rsidR="00177989" w:rsidRPr="00177989">
              <w:rPr>
                <w:lang w:val="en-US"/>
              </w:rPr>
              <w:t xml:space="preserve"> has </w:t>
            </w:r>
            <w:r w:rsidR="004B79F3">
              <w:rPr>
                <w:lang w:val="en-US"/>
              </w:rPr>
              <w:t>sent</w:t>
            </w:r>
            <w:r w:rsidR="00177989" w:rsidRPr="00177989">
              <w:rPr>
                <w:lang w:val="en-US"/>
              </w:rPr>
              <w:t xml:space="preserve"> the address data from </w:t>
            </w:r>
            <w:r w:rsidR="00A52B72">
              <w:rPr>
                <w:lang w:val="en-US"/>
              </w:rPr>
              <w:t xml:space="preserve">manual </w:t>
            </w:r>
            <w:r w:rsidR="004B79F3">
              <w:rPr>
                <w:lang w:val="en-US"/>
              </w:rPr>
              <w:t xml:space="preserve">data entry </w:t>
            </w:r>
            <w:r w:rsidR="00A73133">
              <w:rPr>
                <w:lang w:val="en-US"/>
              </w:rPr>
              <w:t>to</w:t>
            </w:r>
            <w:r w:rsidR="00177989" w:rsidRPr="00177989">
              <w:rPr>
                <w:lang w:val="en-US"/>
              </w:rPr>
              <w:t xml:space="preserve"> VAM</w:t>
            </w:r>
          </w:p>
        </w:tc>
      </w:tr>
      <w:tr w:rsidR="00F01769" w:rsidRPr="003B790D" w14:paraId="23169A54" w14:textId="77777777" w:rsidTr="00DF21F4">
        <w:tc>
          <w:tcPr>
            <w:tcW w:w="1104" w:type="pct"/>
          </w:tcPr>
          <w:p w14:paraId="6F850B0D" w14:textId="2327DDE1" w:rsidR="00F01769" w:rsidRPr="003B790D" w:rsidRDefault="00990D45" w:rsidP="00DF21F4">
            <w:r>
              <w:t>Actor</w:t>
            </w:r>
          </w:p>
        </w:tc>
        <w:tc>
          <w:tcPr>
            <w:tcW w:w="3896" w:type="pct"/>
            <w:gridSpan w:val="4"/>
          </w:tcPr>
          <w:p w14:paraId="5E05E45D" w14:textId="1BE173F4" w:rsidR="00F01769" w:rsidRPr="003B790D" w:rsidRDefault="0062546E" w:rsidP="00DF21F4">
            <w:r>
              <w:t>DisCo</w:t>
            </w:r>
            <w:r w:rsidR="00F01769">
              <w:t xml:space="preserve">, </w:t>
            </w:r>
            <w:r w:rsidR="005613EE">
              <w:t>VAM</w:t>
            </w:r>
          </w:p>
        </w:tc>
      </w:tr>
      <w:tr w:rsidR="00F01769" w:rsidRPr="00FE7A68" w14:paraId="0A8586CF" w14:textId="77777777" w:rsidTr="00DF21F4">
        <w:tc>
          <w:tcPr>
            <w:tcW w:w="1104" w:type="pct"/>
          </w:tcPr>
          <w:p w14:paraId="352B5A7D" w14:textId="09295763" w:rsidR="00F01769" w:rsidRPr="003B790D" w:rsidRDefault="00154B90" w:rsidP="00DF21F4">
            <w:r>
              <w:t>Triggering event</w:t>
            </w:r>
          </w:p>
        </w:tc>
        <w:tc>
          <w:tcPr>
            <w:tcW w:w="3896" w:type="pct"/>
            <w:gridSpan w:val="4"/>
          </w:tcPr>
          <w:p w14:paraId="5B3B3C4F" w14:textId="416149E5" w:rsidR="00F01769" w:rsidRPr="00933CFA" w:rsidRDefault="005613EE" w:rsidP="00DF21F4">
            <w:pPr>
              <w:rPr>
                <w:lang w:val="en-US"/>
              </w:rPr>
            </w:pPr>
            <w:r w:rsidRPr="00933CFA">
              <w:rPr>
                <w:lang w:val="en-US"/>
              </w:rPr>
              <w:t>BUC-4 FUN-4-1</w:t>
            </w:r>
            <w:r w:rsidR="00043729" w:rsidRPr="00933CFA">
              <w:rPr>
                <w:lang w:val="en-US"/>
              </w:rPr>
              <w:t xml:space="preserve"> or BUC-3 FaFo-3-4</w:t>
            </w:r>
          </w:p>
        </w:tc>
      </w:tr>
      <w:tr w:rsidR="00F01769" w:rsidRPr="00FE7A68" w14:paraId="3EBDC2EA" w14:textId="77777777" w:rsidTr="00DF21F4">
        <w:tc>
          <w:tcPr>
            <w:tcW w:w="1104" w:type="pct"/>
          </w:tcPr>
          <w:p w14:paraId="3F915A16" w14:textId="3E2FEA84" w:rsidR="00F01769" w:rsidRPr="003B790D" w:rsidRDefault="00990D45" w:rsidP="00DF21F4">
            <w:r>
              <w:t>Precondition</w:t>
            </w:r>
          </w:p>
        </w:tc>
        <w:tc>
          <w:tcPr>
            <w:tcW w:w="3896" w:type="pct"/>
            <w:gridSpan w:val="4"/>
          </w:tcPr>
          <w:p w14:paraId="35A96613" w14:textId="4B0E4F36" w:rsidR="00C4187D" w:rsidRPr="00177989" w:rsidRDefault="0062546E" w:rsidP="00A52B72">
            <w:pPr>
              <w:rPr>
                <w:lang w:val="en-US"/>
              </w:rPr>
            </w:pPr>
            <w:r>
              <w:rPr>
                <w:lang w:val="en-US"/>
              </w:rPr>
              <w:t>DisCo</w:t>
            </w:r>
            <w:r w:rsidR="00177989" w:rsidRPr="00177989">
              <w:rPr>
                <w:lang w:val="en-US"/>
              </w:rPr>
              <w:t xml:space="preserve"> received response data from the </w:t>
            </w:r>
            <w:r w:rsidR="00A52B72">
              <w:rPr>
                <w:lang w:val="en-US"/>
              </w:rPr>
              <w:t>manual</w:t>
            </w:r>
            <w:r w:rsidR="00A52B72" w:rsidRPr="00177989">
              <w:rPr>
                <w:lang w:val="en-US"/>
              </w:rPr>
              <w:t xml:space="preserve"> </w:t>
            </w:r>
            <w:r w:rsidR="0017356B">
              <w:rPr>
                <w:lang w:val="en-US"/>
              </w:rPr>
              <w:t>data entry</w:t>
            </w:r>
            <w:r w:rsidR="00177989" w:rsidRPr="00177989">
              <w:rPr>
                <w:lang w:val="en-US"/>
              </w:rPr>
              <w:t>.</w:t>
            </w:r>
          </w:p>
        </w:tc>
      </w:tr>
      <w:tr w:rsidR="00F01769" w:rsidRPr="003B790D" w14:paraId="3F4C8131" w14:textId="77777777" w:rsidTr="00DF21F4">
        <w:tc>
          <w:tcPr>
            <w:tcW w:w="1104" w:type="pct"/>
          </w:tcPr>
          <w:p w14:paraId="10EB66F3" w14:textId="44023F45" w:rsidR="00F01769" w:rsidRPr="003B790D" w:rsidRDefault="00123BF1" w:rsidP="00DF21F4">
            <w:r>
              <w:t>Diagram</w:t>
            </w:r>
          </w:p>
          <w:p w14:paraId="31D926E2" w14:textId="3B497E6D" w:rsidR="00F01769" w:rsidRPr="003B790D" w:rsidRDefault="00F01769" w:rsidP="00DF21F4">
            <w:r w:rsidRPr="003B790D">
              <w:t>(</w:t>
            </w:r>
            <w:r w:rsidR="00990D45">
              <w:t>Recommended</w:t>
            </w:r>
            <w:r w:rsidRPr="003B790D">
              <w:t>)</w:t>
            </w:r>
          </w:p>
        </w:tc>
        <w:tc>
          <w:tcPr>
            <w:tcW w:w="3896" w:type="pct"/>
            <w:gridSpan w:val="4"/>
          </w:tcPr>
          <w:p w14:paraId="72B58530" w14:textId="77777777" w:rsidR="00F01769" w:rsidRDefault="00F01769" w:rsidP="00DF21F4"/>
          <w:p w14:paraId="38C38184" w14:textId="556234CB" w:rsidR="00F01769" w:rsidRPr="003B790D" w:rsidRDefault="00A60AF9" w:rsidP="00310023">
            <w:r>
              <w:object w:dxaOrig="9907" w:dyaOrig="5346" w14:anchorId="7EE36F88">
                <v:shape id="_x0000_i1054" type="#_x0000_t75" style="width:393pt;height:211.5pt" o:ole="">
                  <v:imagedata r:id="rId74" o:title=""/>
                </v:shape>
                <o:OLEObject Type="Embed" ProgID="Visio.Drawing.11" ShapeID="_x0000_i1054" DrawAspect="Content" ObjectID="_1568465752" r:id="rId75"/>
              </w:object>
            </w:r>
          </w:p>
        </w:tc>
      </w:tr>
      <w:tr w:rsidR="00B93FF1" w:rsidRPr="00FE7A68" w14:paraId="585331D5" w14:textId="77777777" w:rsidTr="00DF21F4">
        <w:tc>
          <w:tcPr>
            <w:tcW w:w="1104" w:type="pct"/>
          </w:tcPr>
          <w:p w14:paraId="7504FF47" w14:textId="6A7B3A7A" w:rsidR="00B93FF1" w:rsidRPr="003B790D" w:rsidRDefault="00990D45" w:rsidP="00DF21F4">
            <w:r>
              <w:t>Standard process</w:t>
            </w:r>
          </w:p>
        </w:tc>
        <w:tc>
          <w:tcPr>
            <w:tcW w:w="3896" w:type="pct"/>
            <w:gridSpan w:val="4"/>
          </w:tcPr>
          <w:p w14:paraId="52F32623" w14:textId="050545F5" w:rsidR="00177989" w:rsidRPr="00177989" w:rsidRDefault="00177989" w:rsidP="00177989">
            <w:pPr>
              <w:rPr>
                <w:lang w:val="en-US"/>
              </w:rPr>
            </w:pPr>
            <w:r w:rsidRPr="00177989">
              <w:rPr>
                <w:lang w:val="en-US"/>
              </w:rPr>
              <w:t>B</w:t>
            </w:r>
            <w:r w:rsidR="007D64E6">
              <w:rPr>
                <w:lang w:val="en-US"/>
              </w:rPr>
              <w:t>UC</w:t>
            </w:r>
            <w:r w:rsidRPr="00177989">
              <w:rPr>
                <w:lang w:val="en-US"/>
              </w:rPr>
              <w:t xml:space="preserve">-4-FUN 4-1 newly stored data </w:t>
            </w:r>
            <w:proofErr w:type="gramStart"/>
            <w:r w:rsidRPr="00177989">
              <w:rPr>
                <w:lang w:val="en-US"/>
              </w:rPr>
              <w:t>is f</w:t>
            </w:r>
            <w:r w:rsidR="007D64E6">
              <w:rPr>
                <w:lang w:val="en-US"/>
              </w:rPr>
              <w:t>orwarded</w:t>
            </w:r>
            <w:proofErr w:type="gramEnd"/>
            <w:r w:rsidR="007D64E6">
              <w:rPr>
                <w:lang w:val="en-US"/>
              </w:rPr>
              <w:t xml:space="preserve"> to the appropriate VAM stations</w:t>
            </w:r>
            <w:r w:rsidRPr="00177989">
              <w:rPr>
                <w:lang w:val="en-US"/>
              </w:rPr>
              <w:t>.</w:t>
            </w:r>
          </w:p>
          <w:p w14:paraId="2D5A221D" w14:textId="77777777" w:rsidR="00B93FF1" w:rsidRDefault="00177989" w:rsidP="00177989">
            <w:pPr>
              <w:rPr>
                <w:lang w:val="en-US"/>
              </w:rPr>
            </w:pPr>
            <w:r w:rsidRPr="00177989">
              <w:rPr>
                <w:lang w:val="en-US"/>
              </w:rPr>
              <w:lastRenderedPageBreak/>
              <w:t>Upon successful handover to VAM</w:t>
            </w:r>
            <w:r w:rsidR="000906CF">
              <w:rPr>
                <w:lang w:val="en-US"/>
              </w:rPr>
              <w:t>,</w:t>
            </w:r>
            <w:r w:rsidRPr="00177989">
              <w:rPr>
                <w:lang w:val="en-US"/>
              </w:rPr>
              <w:t xml:space="preserve"> statistics </w:t>
            </w:r>
            <w:proofErr w:type="gramStart"/>
            <w:r w:rsidRPr="00177989">
              <w:rPr>
                <w:lang w:val="en-US"/>
              </w:rPr>
              <w:t>will be tracked</w:t>
            </w:r>
            <w:proofErr w:type="gramEnd"/>
            <w:r w:rsidRPr="00177989">
              <w:rPr>
                <w:lang w:val="en-US"/>
              </w:rPr>
              <w:t xml:space="preserve"> and marks the data as encoded.</w:t>
            </w:r>
          </w:p>
          <w:p w14:paraId="2FC94B1C" w14:textId="1C615BD2" w:rsidR="00A233B0" w:rsidRPr="00177989" w:rsidRDefault="00A233B0" w:rsidP="00A233B0">
            <w:pPr>
              <w:rPr>
                <w:lang w:val="en-US"/>
              </w:rPr>
            </w:pPr>
            <w:r w:rsidRPr="00A233B0">
              <w:rPr>
                <w:highlight w:val="yellow"/>
                <w:lang w:val="en-US"/>
              </w:rPr>
              <w:t>How datas processed and send to VAM wil</w:t>
            </w:r>
            <w:r>
              <w:rPr>
                <w:highlight w:val="yellow"/>
                <w:lang w:val="en-US"/>
              </w:rPr>
              <w:t>l</w:t>
            </w:r>
            <w:r w:rsidRPr="00A233B0">
              <w:rPr>
                <w:highlight w:val="yellow"/>
                <w:lang w:val="en-US"/>
              </w:rPr>
              <w:t xml:space="preserve"> be defined </w:t>
            </w:r>
            <w:r>
              <w:rPr>
                <w:highlight w:val="yellow"/>
                <w:lang w:val="en-US"/>
              </w:rPr>
              <w:t>and discuss between SPS and</w:t>
            </w:r>
            <w:r w:rsidRPr="00A233B0">
              <w:rPr>
                <w:highlight w:val="yellow"/>
                <w:lang w:val="en-US"/>
              </w:rPr>
              <w:t xml:space="preserve"> PL. </w:t>
            </w:r>
            <w:proofErr w:type="gramStart"/>
            <w:r w:rsidRPr="00A233B0">
              <w:rPr>
                <w:highlight w:val="yellow"/>
                <w:lang w:val="en-US"/>
              </w:rPr>
              <w:t>It’s</w:t>
            </w:r>
            <w:proofErr w:type="gramEnd"/>
            <w:r w:rsidRPr="00A233B0">
              <w:rPr>
                <w:highlight w:val="yellow"/>
                <w:lang w:val="en-US"/>
              </w:rPr>
              <w:t xml:space="preserve"> possible that this ca</w:t>
            </w:r>
            <w:r>
              <w:rPr>
                <w:highlight w:val="yellow"/>
                <w:lang w:val="en-US"/>
              </w:rPr>
              <w:t>n</w:t>
            </w:r>
            <w:r w:rsidRPr="00A233B0">
              <w:rPr>
                <w:highlight w:val="yellow"/>
                <w:lang w:val="en-US"/>
              </w:rPr>
              <w:t xml:space="preserve"> be about FUN-3-2</w:t>
            </w:r>
            <w:r w:rsidR="0076779A">
              <w:rPr>
                <w:highlight w:val="yellow"/>
                <w:lang w:val="en-US"/>
              </w:rPr>
              <w:t xml:space="preserve"> and FUN3-1</w:t>
            </w:r>
            <w:r w:rsidRPr="00A233B0">
              <w:rPr>
                <w:highlight w:val="yellow"/>
                <w:lang w:val="en-US"/>
              </w:rPr>
              <w:t>.</w:t>
            </w:r>
          </w:p>
        </w:tc>
      </w:tr>
      <w:tr w:rsidR="00B93FF1" w:rsidRPr="003B790D" w14:paraId="45B7C687" w14:textId="77777777" w:rsidTr="00DF21F4">
        <w:tc>
          <w:tcPr>
            <w:tcW w:w="1104" w:type="pct"/>
            <w:tcBorders>
              <w:top w:val="single" w:sz="4" w:space="0" w:color="C0C0C0"/>
              <w:left w:val="single" w:sz="4" w:space="0" w:color="C0C0C0"/>
              <w:bottom w:val="single" w:sz="4" w:space="0" w:color="C0C0C0"/>
              <w:right w:val="single" w:sz="4" w:space="0" w:color="C0C0C0"/>
            </w:tcBorders>
            <w:hideMark/>
          </w:tcPr>
          <w:p w14:paraId="0AABAF38" w14:textId="3B62CB97" w:rsidR="00B93FF1" w:rsidRPr="003B790D" w:rsidRDefault="00990D45" w:rsidP="00DF21F4">
            <w:r>
              <w:lastRenderedPageBreak/>
              <w:t>Alternative</w:t>
            </w:r>
          </w:p>
        </w:tc>
        <w:tc>
          <w:tcPr>
            <w:tcW w:w="3896" w:type="pct"/>
            <w:gridSpan w:val="4"/>
            <w:tcBorders>
              <w:top w:val="single" w:sz="4" w:space="0" w:color="C0C0C0"/>
              <w:left w:val="single" w:sz="4" w:space="0" w:color="C0C0C0"/>
              <w:bottom w:val="single" w:sz="4" w:space="0" w:color="C0C0C0"/>
              <w:right w:val="single" w:sz="4" w:space="0" w:color="C0C0C0"/>
            </w:tcBorders>
          </w:tcPr>
          <w:p w14:paraId="776DADF7" w14:textId="3DCA15AD" w:rsidR="00B93FF1" w:rsidRPr="003B790D" w:rsidRDefault="00177989" w:rsidP="00DF21F4">
            <w:r>
              <w:t>No</w:t>
            </w:r>
          </w:p>
        </w:tc>
      </w:tr>
      <w:tr w:rsidR="00B93FF1" w:rsidRPr="00FE7A68" w14:paraId="44D84B7D" w14:textId="77777777" w:rsidTr="00DF21F4">
        <w:tc>
          <w:tcPr>
            <w:tcW w:w="1104" w:type="pct"/>
            <w:tcBorders>
              <w:top w:val="single" w:sz="4" w:space="0" w:color="C0C0C0"/>
              <w:left w:val="single" w:sz="4" w:space="0" w:color="C0C0C0"/>
              <w:bottom w:val="single" w:sz="4" w:space="0" w:color="C0C0C0"/>
              <w:right w:val="single" w:sz="4" w:space="0" w:color="C0C0C0"/>
            </w:tcBorders>
            <w:hideMark/>
          </w:tcPr>
          <w:p w14:paraId="3648152A" w14:textId="25CDDF3E" w:rsidR="00B93FF1" w:rsidRPr="003B790D" w:rsidRDefault="00990D45" w:rsidP="00DF21F4">
            <w:r>
              <w:t>Exceptions</w:t>
            </w:r>
          </w:p>
        </w:tc>
        <w:tc>
          <w:tcPr>
            <w:tcW w:w="3896" w:type="pct"/>
            <w:gridSpan w:val="4"/>
            <w:tcBorders>
              <w:top w:val="single" w:sz="4" w:space="0" w:color="C0C0C0"/>
              <w:left w:val="single" w:sz="4" w:space="0" w:color="C0C0C0"/>
              <w:bottom w:val="single" w:sz="4" w:space="0" w:color="C0C0C0"/>
              <w:right w:val="single" w:sz="4" w:space="0" w:color="C0C0C0"/>
            </w:tcBorders>
          </w:tcPr>
          <w:p w14:paraId="4A3A97A4" w14:textId="7F01959E" w:rsidR="00B93FF1" w:rsidRPr="00177989" w:rsidRDefault="00177989" w:rsidP="00BC6565">
            <w:pPr>
              <w:rPr>
                <w:lang w:val="en-US"/>
              </w:rPr>
            </w:pPr>
            <w:r w:rsidRPr="00177989">
              <w:rPr>
                <w:lang w:val="en-US"/>
              </w:rPr>
              <w:t>I</w:t>
            </w:r>
            <w:r w:rsidR="00BC6565">
              <w:rPr>
                <w:lang w:val="en-US"/>
              </w:rPr>
              <w:t>f V</w:t>
            </w:r>
            <w:r w:rsidRPr="00177989">
              <w:rPr>
                <w:lang w:val="en-US"/>
              </w:rPr>
              <w:t>AM</w:t>
            </w:r>
            <w:r w:rsidR="00BC6565">
              <w:rPr>
                <w:lang w:val="en-US"/>
              </w:rPr>
              <w:t xml:space="preserve"> is</w:t>
            </w:r>
            <w:r w:rsidRPr="00177989">
              <w:rPr>
                <w:lang w:val="en-US"/>
              </w:rPr>
              <w:t xml:space="preserve"> unavailable</w:t>
            </w:r>
            <w:r w:rsidR="00BC6565">
              <w:rPr>
                <w:lang w:val="en-US"/>
              </w:rPr>
              <w:t>, data from BUC-</w:t>
            </w:r>
            <w:r w:rsidRPr="00177989">
              <w:rPr>
                <w:lang w:val="en-US"/>
              </w:rPr>
              <w:t>4</w:t>
            </w:r>
            <w:r w:rsidR="00BC6565">
              <w:rPr>
                <w:lang w:val="en-US"/>
              </w:rPr>
              <w:t xml:space="preserve"> </w:t>
            </w:r>
            <w:proofErr w:type="gramStart"/>
            <w:r w:rsidR="00BC6565">
              <w:rPr>
                <w:lang w:val="en-US"/>
              </w:rPr>
              <w:t>cannot be transmitted</w:t>
            </w:r>
            <w:proofErr w:type="gramEnd"/>
            <w:r w:rsidR="00BC6565">
              <w:rPr>
                <w:lang w:val="en-US"/>
              </w:rPr>
              <w:t>.</w:t>
            </w:r>
            <w:r w:rsidRPr="00177989">
              <w:rPr>
                <w:lang w:val="en-US"/>
              </w:rPr>
              <w:t xml:space="preserve"> In this case, an error message </w:t>
            </w:r>
            <w:proofErr w:type="gramStart"/>
            <w:r w:rsidRPr="00177989">
              <w:rPr>
                <w:lang w:val="en-US"/>
              </w:rPr>
              <w:t>is written</w:t>
            </w:r>
            <w:proofErr w:type="gramEnd"/>
            <w:r w:rsidRPr="00177989">
              <w:rPr>
                <w:lang w:val="en-US"/>
              </w:rPr>
              <w:t xml:space="preserve"> </w:t>
            </w:r>
            <w:r w:rsidR="00A233B0">
              <w:rPr>
                <w:lang w:val="en-US"/>
              </w:rPr>
              <w:t>(</w:t>
            </w:r>
            <w:r w:rsidR="00A233B0" w:rsidRPr="00AC2323">
              <w:rPr>
                <w:lang w:val="en-US"/>
              </w:rPr>
              <w:t xml:space="preserve">every </w:t>
            </w:r>
            <w:r w:rsidR="00A233B0">
              <w:rPr>
                <w:lang w:val="en-US"/>
              </w:rPr>
              <w:t>1</w:t>
            </w:r>
            <w:r w:rsidR="00A233B0" w:rsidRPr="00AC2323">
              <w:rPr>
                <w:lang w:val="en-US"/>
              </w:rPr>
              <w:t>5 minutes</w:t>
            </w:r>
            <w:r w:rsidR="00A233B0">
              <w:rPr>
                <w:lang w:val="en-US"/>
              </w:rPr>
              <w:t>, adjustable about parameter)</w:t>
            </w:r>
            <w:r w:rsidRPr="00177989">
              <w:rPr>
                <w:lang w:val="en-US"/>
              </w:rPr>
              <w:t xml:space="preserve">. </w:t>
            </w:r>
            <w:r w:rsidR="001E1706">
              <w:rPr>
                <w:lang w:val="en-US"/>
              </w:rPr>
              <w:t xml:space="preserve">The transmission </w:t>
            </w:r>
            <w:proofErr w:type="gramStart"/>
            <w:r w:rsidR="001E1706">
              <w:rPr>
                <w:lang w:val="en-US"/>
              </w:rPr>
              <w:t>should be executed</w:t>
            </w:r>
            <w:proofErr w:type="gramEnd"/>
            <w:r w:rsidR="001E1706" w:rsidRPr="00AC2323">
              <w:rPr>
                <w:lang w:val="en-US"/>
              </w:rPr>
              <w:t xml:space="preserve"> periodically, if successful, a success message is written.</w:t>
            </w:r>
          </w:p>
        </w:tc>
      </w:tr>
      <w:tr w:rsidR="00B93FF1" w:rsidRPr="00FE7A68" w14:paraId="62641600" w14:textId="77777777" w:rsidTr="00DF21F4">
        <w:tc>
          <w:tcPr>
            <w:tcW w:w="1104" w:type="pct"/>
          </w:tcPr>
          <w:p w14:paraId="38D4DD3E" w14:textId="174EB1D8" w:rsidR="00B93FF1" w:rsidRPr="00BC6565" w:rsidRDefault="00990D45" w:rsidP="00DF21F4">
            <w:pPr>
              <w:rPr>
                <w:lang w:val="en-US"/>
              </w:rPr>
            </w:pPr>
            <w:r w:rsidRPr="00BC6565">
              <w:rPr>
                <w:lang w:val="en-US"/>
              </w:rPr>
              <w:t>Postcondition</w:t>
            </w:r>
            <w:r w:rsidR="00B93FF1" w:rsidRPr="00BC6565">
              <w:rPr>
                <w:lang w:val="en-US"/>
              </w:rPr>
              <w:t xml:space="preserve"> (</w:t>
            </w:r>
            <w:r w:rsidRPr="00BC6565">
              <w:rPr>
                <w:lang w:val="en-US"/>
              </w:rPr>
              <w:t>Result</w:t>
            </w:r>
            <w:r w:rsidR="00B93FF1" w:rsidRPr="00BC6565">
              <w:rPr>
                <w:lang w:val="en-US"/>
              </w:rPr>
              <w:t>)</w:t>
            </w:r>
          </w:p>
        </w:tc>
        <w:tc>
          <w:tcPr>
            <w:tcW w:w="3896" w:type="pct"/>
            <w:gridSpan w:val="4"/>
          </w:tcPr>
          <w:p w14:paraId="2D517EF1" w14:textId="77777777" w:rsidR="00B93FF1" w:rsidRDefault="0062546E" w:rsidP="004B79F3">
            <w:pPr>
              <w:rPr>
                <w:lang w:val="en-US"/>
              </w:rPr>
            </w:pPr>
            <w:proofErr w:type="gramStart"/>
            <w:r>
              <w:rPr>
                <w:lang w:val="en-US"/>
              </w:rPr>
              <w:t>DisCo</w:t>
            </w:r>
            <w:r w:rsidR="00177989" w:rsidRPr="00177989">
              <w:rPr>
                <w:lang w:val="en-US"/>
              </w:rPr>
              <w:t xml:space="preserve"> has </w:t>
            </w:r>
            <w:r w:rsidR="004B79F3">
              <w:rPr>
                <w:lang w:val="en-US"/>
              </w:rPr>
              <w:t>sent</w:t>
            </w:r>
            <w:r w:rsidR="00177989" w:rsidRPr="00177989">
              <w:rPr>
                <w:lang w:val="en-US"/>
              </w:rPr>
              <w:t xml:space="preserve"> data to VAM</w:t>
            </w:r>
            <w:proofErr w:type="gramEnd"/>
            <w:r w:rsidR="00177989" w:rsidRPr="00177989">
              <w:rPr>
                <w:lang w:val="en-US"/>
              </w:rPr>
              <w:t xml:space="preserve">, </w:t>
            </w:r>
            <w:proofErr w:type="gramStart"/>
            <w:r w:rsidR="00177989" w:rsidRPr="00177989">
              <w:rPr>
                <w:lang w:val="en-US"/>
              </w:rPr>
              <w:t>statistics are tracked</w:t>
            </w:r>
            <w:proofErr w:type="gramEnd"/>
            <w:r w:rsidR="00177989" w:rsidRPr="00177989">
              <w:rPr>
                <w:lang w:val="en-US"/>
              </w:rPr>
              <w:t>.</w:t>
            </w:r>
          </w:p>
          <w:p w14:paraId="59385D67" w14:textId="589709BE" w:rsidR="000071BD" w:rsidRPr="00177989" w:rsidRDefault="000071BD" w:rsidP="004B79F3">
            <w:pPr>
              <w:rPr>
                <w:lang w:val="en-US"/>
              </w:rPr>
            </w:pPr>
            <w:r>
              <w:rPr>
                <w:lang w:val="en-US"/>
              </w:rPr>
              <w:t xml:space="preserve">DISCO </w:t>
            </w:r>
            <w:r w:rsidR="00774CE9">
              <w:rPr>
                <w:lang w:val="en-US"/>
              </w:rPr>
              <w:t>Re-</w:t>
            </w:r>
            <w:r>
              <w:rPr>
                <w:lang w:val="en-US"/>
              </w:rPr>
              <w:t xml:space="preserve">send parcel to DMC-Service every 3 minutes (see parameter </w:t>
            </w:r>
            <w:r w:rsidRPr="000071BD">
              <w:rPr>
                <w:lang w:val="en-US"/>
              </w:rPr>
              <w:t>schedule.resend.dmc.cron</w:t>
            </w:r>
            <w:r>
              <w:rPr>
                <w:lang w:val="en-US"/>
              </w:rPr>
              <w:t xml:space="preserve"> by webreport</w:t>
            </w:r>
            <w:r w:rsidR="007A721C">
              <w:rPr>
                <w:lang w:val="en-US"/>
              </w:rPr>
              <w:t>)</w:t>
            </w:r>
          </w:p>
        </w:tc>
      </w:tr>
    </w:tbl>
    <w:p w14:paraId="34ACF92F" w14:textId="148AD69F" w:rsidR="00C00033" w:rsidRDefault="00C00033">
      <w:pPr>
        <w:rPr>
          <w:rFonts w:eastAsiaTheme="majorEastAsia" w:cs="Arial"/>
          <w:bCs/>
          <w:szCs w:val="26"/>
          <w:lang w:val="en-US"/>
        </w:rPr>
      </w:pPr>
    </w:p>
    <w:p w14:paraId="2D585F9D" w14:textId="77777777" w:rsidR="00980B38" w:rsidRPr="00177989" w:rsidRDefault="00980B38">
      <w:pPr>
        <w:rPr>
          <w:rFonts w:eastAsiaTheme="majorEastAsia" w:cs="Arial"/>
          <w:bCs/>
          <w:szCs w:val="26"/>
          <w:lang w:val="en-US"/>
        </w:rPr>
      </w:pPr>
    </w:p>
    <w:p w14:paraId="6AE04B3A" w14:textId="271E62FF" w:rsidR="00C11CEC" w:rsidRPr="00F34CAE" w:rsidRDefault="00F34CAE" w:rsidP="00B47162">
      <w:pPr>
        <w:pStyle w:val="berschrift3"/>
      </w:pPr>
      <w:bookmarkStart w:id="113" w:name="_Toc494704437"/>
      <w:r>
        <w:t xml:space="preserve">BUC-5 </w:t>
      </w:r>
      <w:r w:rsidR="00177989">
        <w:t>Complete processing</w:t>
      </w:r>
      <w:bookmarkEnd w:id="113"/>
    </w:p>
    <w:tbl>
      <w:tblPr>
        <w:tblW w:w="4881" w:type="pct"/>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2774"/>
        <w:gridCol w:w="7344"/>
      </w:tblGrid>
      <w:tr w:rsidR="00C11CEC" w:rsidRPr="00E30397" w14:paraId="4044252B" w14:textId="77777777" w:rsidTr="00372DC7">
        <w:trPr>
          <w:trHeight w:val="201"/>
        </w:trPr>
        <w:tc>
          <w:tcPr>
            <w:tcW w:w="1371" w:type="pct"/>
            <w:shd w:val="clear" w:color="auto" w:fill="D9D9D9"/>
          </w:tcPr>
          <w:p w14:paraId="39B2D107" w14:textId="77777777" w:rsidR="00C11CEC" w:rsidRPr="00E30397" w:rsidRDefault="00C11CEC" w:rsidP="007A35B0">
            <w:pPr>
              <w:rPr>
                <w:b/>
                <w:sz w:val="18"/>
                <w:szCs w:val="18"/>
              </w:rPr>
            </w:pPr>
            <w:r w:rsidRPr="00E30397">
              <w:rPr>
                <w:b/>
                <w:sz w:val="18"/>
                <w:szCs w:val="18"/>
              </w:rPr>
              <w:t>BUC-</w:t>
            </w:r>
            <w:r w:rsidR="007A35B0">
              <w:rPr>
                <w:b/>
                <w:sz w:val="18"/>
                <w:szCs w:val="18"/>
              </w:rPr>
              <w:t>5</w:t>
            </w:r>
          </w:p>
        </w:tc>
        <w:tc>
          <w:tcPr>
            <w:tcW w:w="3629" w:type="pct"/>
            <w:shd w:val="clear" w:color="auto" w:fill="D9D9D9"/>
          </w:tcPr>
          <w:p w14:paraId="1C09D52F" w14:textId="6342B4BE" w:rsidR="00C11CEC" w:rsidRPr="00E30397" w:rsidRDefault="000470ED" w:rsidP="00372DC7">
            <w:pPr>
              <w:rPr>
                <w:b/>
                <w:sz w:val="18"/>
                <w:szCs w:val="18"/>
              </w:rPr>
            </w:pPr>
            <w:r>
              <w:rPr>
                <w:b/>
                <w:sz w:val="18"/>
                <w:szCs w:val="18"/>
              </w:rPr>
              <w:t>Description</w:t>
            </w:r>
            <w:r w:rsidR="00C11CEC" w:rsidRPr="00E30397">
              <w:rPr>
                <w:b/>
                <w:sz w:val="18"/>
                <w:szCs w:val="18"/>
              </w:rPr>
              <w:t xml:space="preserve"> </w:t>
            </w:r>
          </w:p>
        </w:tc>
      </w:tr>
      <w:tr w:rsidR="00C11CEC" w:rsidRPr="00FE7A68" w14:paraId="58645086" w14:textId="77777777" w:rsidTr="00372DC7">
        <w:tc>
          <w:tcPr>
            <w:tcW w:w="1371" w:type="pct"/>
          </w:tcPr>
          <w:p w14:paraId="1152CC33" w14:textId="2B2CF604" w:rsidR="00C11CEC" w:rsidRPr="00E30397" w:rsidRDefault="00990D45" w:rsidP="00372DC7">
            <w:r>
              <w:t>Short description</w:t>
            </w:r>
          </w:p>
        </w:tc>
        <w:tc>
          <w:tcPr>
            <w:tcW w:w="3629" w:type="pct"/>
          </w:tcPr>
          <w:p w14:paraId="6610007F" w14:textId="3EADA9D0" w:rsidR="00177989" w:rsidRPr="00154B90" w:rsidRDefault="00392931" w:rsidP="00177989">
            <w:pPr>
              <w:rPr>
                <w:lang w:val="en-US"/>
              </w:rPr>
            </w:pPr>
            <w:r>
              <w:rPr>
                <w:lang w:val="en-US"/>
              </w:rPr>
              <w:t>Consignments with d</w:t>
            </w:r>
            <w:r w:rsidR="00177989" w:rsidRPr="00177989">
              <w:rPr>
                <w:lang w:val="en-US"/>
              </w:rPr>
              <w:t xml:space="preserve">atamatrix codes are </w:t>
            </w:r>
            <w:proofErr w:type="gramStart"/>
            <w:r w:rsidR="00177989" w:rsidRPr="00177989">
              <w:rPr>
                <w:lang w:val="en-US"/>
              </w:rPr>
              <w:t>recorded,</w:t>
            </w:r>
            <w:proofErr w:type="gramEnd"/>
            <w:r w:rsidR="00177989" w:rsidRPr="00177989">
              <w:rPr>
                <w:lang w:val="en-US"/>
              </w:rPr>
              <w:t xml:space="preserve"> read the codes and sends the content of the code</w:t>
            </w:r>
            <w:r>
              <w:rPr>
                <w:lang w:val="en-US"/>
              </w:rPr>
              <w:t>s</w:t>
            </w:r>
            <w:r w:rsidR="00177989" w:rsidRPr="00177989">
              <w:rPr>
                <w:lang w:val="en-US"/>
              </w:rPr>
              <w:t xml:space="preserve"> to Padasa. </w:t>
            </w:r>
            <w:r w:rsidR="00177989" w:rsidRPr="00154B90">
              <w:rPr>
                <w:lang w:val="en-US"/>
              </w:rPr>
              <w:t xml:space="preserve">Padasa needs this data for evaluating </w:t>
            </w:r>
            <w:r w:rsidR="001E1706">
              <w:rPr>
                <w:lang w:val="en-US"/>
              </w:rPr>
              <w:t>of postage paid</w:t>
            </w:r>
            <w:r w:rsidR="00177989" w:rsidRPr="00154B90">
              <w:rPr>
                <w:lang w:val="en-US"/>
              </w:rPr>
              <w:t>.</w:t>
            </w:r>
          </w:p>
          <w:p w14:paraId="61E2E47C" w14:textId="0EEFF6F5" w:rsidR="00C11CEC" w:rsidRPr="00177989" w:rsidRDefault="00177989" w:rsidP="00177989">
            <w:pPr>
              <w:rPr>
                <w:lang w:val="en-US"/>
              </w:rPr>
            </w:pPr>
            <w:r w:rsidRPr="00177989">
              <w:rPr>
                <w:lang w:val="en-US"/>
              </w:rPr>
              <w:t xml:space="preserve">After completing these tasks, a statistic </w:t>
            </w:r>
            <w:proofErr w:type="gramStart"/>
            <w:r w:rsidRPr="00177989">
              <w:rPr>
                <w:lang w:val="en-US"/>
              </w:rPr>
              <w:t>is written</w:t>
            </w:r>
            <w:proofErr w:type="gramEnd"/>
            <w:r w:rsidRPr="00177989">
              <w:rPr>
                <w:lang w:val="en-US"/>
              </w:rPr>
              <w:t xml:space="preserve"> and completed processing.</w:t>
            </w:r>
          </w:p>
        </w:tc>
      </w:tr>
      <w:tr w:rsidR="00C11CEC" w:rsidRPr="00FE7A68" w14:paraId="01BDE6F1" w14:textId="77777777" w:rsidTr="00372DC7">
        <w:tc>
          <w:tcPr>
            <w:tcW w:w="1371" w:type="pct"/>
          </w:tcPr>
          <w:p w14:paraId="1B71F89A" w14:textId="465A5A06" w:rsidR="00C11CEC" w:rsidRPr="00E30397" w:rsidRDefault="000470ED" w:rsidP="00372DC7">
            <w:r>
              <w:t>Trigger</w:t>
            </w:r>
          </w:p>
        </w:tc>
        <w:tc>
          <w:tcPr>
            <w:tcW w:w="3629" w:type="pct"/>
          </w:tcPr>
          <w:p w14:paraId="7E5AF034" w14:textId="7AD5C7C7" w:rsidR="00C11CEC" w:rsidRPr="00933CFA" w:rsidRDefault="00915343" w:rsidP="00A84007">
            <w:pPr>
              <w:rPr>
                <w:lang w:val="en-US"/>
              </w:rPr>
            </w:pPr>
            <w:r w:rsidRPr="00933CFA">
              <w:rPr>
                <w:lang w:val="en-US"/>
              </w:rPr>
              <w:t>Polling fro datas with relevant characteristics</w:t>
            </w:r>
          </w:p>
        </w:tc>
      </w:tr>
      <w:tr w:rsidR="00A84007" w:rsidRPr="00FE7A68" w14:paraId="45328762" w14:textId="77777777" w:rsidTr="00372DC7">
        <w:tc>
          <w:tcPr>
            <w:tcW w:w="1371" w:type="pct"/>
          </w:tcPr>
          <w:p w14:paraId="6D515C54" w14:textId="164C9FEE" w:rsidR="00A84007" w:rsidRPr="00E30397" w:rsidRDefault="00990D45" w:rsidP="00372DC7">
            <w:r>
              <w:t>Precondition</w:t>
            </w:r>
          </w:p>
        </w:tc>
        <w:tc>
          <w:tcPr>
            <w:tcW w:w="3629" w:type="pct"/>
          </w:tcPr>
          <w:p w14:paraId="654FE5DF" w14:textId="1A92F21B" w:rsidR="00A84007" w:rsidRPr="00177989" w:rsidRDefault="0062546E" w:rsidP="00915343">
            <w:pPr>
              <w:rPr>
                <w:lang w:val="en-US"/>
              </w:rPr>
            </w:pPr>
            <w:r>
              <w:rPr>
                <w:lang w:val="en-US"/>
              </w:rPr>
              <w:t>DisCo</w:t>
            </w:r>
            <w:r w:rsidR="00177989" w:rsidRPr="00177989">
              <w:rPr>
                <w:lang w:val="en-US"/>
              </w:rPr>
              <w:t xml:space="preserve"> complete</w:t>
            </w:r>
            <w:r w:rsidR="001E1706">
              <w:rPr>
                <w:lang w:val="en-US"/>
              </w:rPr>
              <w:t>d</w:t>
            </w:r>
            <w:r w:rsidR="00177989" w:rsidRPr="00177989">
              <w:rPr>
                <w:lang w:val="en-US"/>
              </w:rPr>
              <w:t xml:space="preserve"> the filtering and marked </w:t>
            </w:r>
            <w:r w:rsidR="001E1706">
              <w:rPr>
                <w:lang w:val="en-US"/>
              </w:rPr>
              <w:t xml:space="preserve">the data </w:t>
            </w:r>
            <w:r w:rsidR="00177989" w:rsidRPr="00177989">
              <w:rPr>
                <w:lang w:val="en-US"/>
              </w:rPr>
              <w:t xml:space="preserve">for </w:t>
            </w:r>
            <w:r w:rsidR="001E1706">
              <w:rPr>
                <w:lang w:val="en-US"/>
              </w:rPr>
              <w:t>DMC-processing or as VAE-processed</w:t>
            </w:r>
            <w:r w:rsidR="00915343">
              <w:rPr>
                <w:lang w:val="en-US"/>
              </w:rPr>
              <w:t xml:space="preserve"> and not completed </w:t>
            </w:r>
            <w:r w:rsidR="00177989" w:rsidRPr="00177989">
              <w:rPr>
                <w:lang w:val="en-US"/>
              </w:rPr>
              <w:t xml:space="preserve"> data are</w:t>
            </w:r>
            <w:r w:rsidR="001E1706">
              <w:rPr>
                <w:lang w:val="en-US"/>
              </w:rPr>
              <w:t xml:space="preserve"> available</w:t>
            </w:r>
          </w:p>
        </w:tc>
      </w:tr>
      <w:tr w:rsidR="00A84007" w:rsidRPr="00E30397" w14:paraId="1D445002" w14:textId="77777777" w:rsidTr="00372DC7">
        <w:tc>
          <w:tcPr>
            <w:tcW w:w="1371" w:type="pct"/>
          </w:tcPr>
          <w:p w14:paraId="3E809F9B" w14:textId="3A23AF7C" w:rsidR="00A84007" w:rsidRPr="00E30397" w:rsidRDefault="000470ED" w:rsidP="00372DC7">
            <w:r>
              <w:t>Standard process</w:t>
            </w:r>
          </w:p>
        </w:tc>
        <w:tc>
          <w:tcPr>
            <w:tcW w:w="3629" w:type="pct"/>
          </w:tcPr>
          <w:p w14:paraId="6777D173" w14:textId="77777777" w:rsidR="00A84007" w:rsidRDefault="00A84007" w:rsidP="00372DC7"/>
          <w:p w14:paraId="7AAB284D" w14:textId="61DC5D84" w:rsidR="00A84007" w:rsidRDefault="00822D2E" w:rsidP="00372DC7">
            <w:r>
              <w:object w:dxaOrig="10695" w:dyaOrig="3493" w14:anchorId="42B32C1B">
                <v:shape id="_x0000_i1055" type="#_x0000_t75" style="width:364.5pt;height:119.25pt" o:ole="">
                  <v:imagedata r:id="rId76" o:title=""/>
                </v:shape>
                <o:OLEObject Type="Embed" ProgID="Visio.Drawing.11" ShapeID="_x0000_i1055" DrawAspect="Content" ObjectID="_1568465753" r:id="rId77"/>
              </w:object>
            </w:r>
          </w:p>
          <w:p w14:paraId="13361806" w14:textId="77777777" w:rsidR="00A84007" w:rsidRPr="00E30397" w:rsidRDefault="00A84007" w:rsidP="00372DC7"/>
        </w:tc>
      </w:tr>
      <w:tr w:rsidR="00A84007" w:rsidRPr="00E30397" w14:paraId="39230EE3" w14:textId="77777777" w:rsidTr="00372DC7">
        <w:tc>
          <w:tcPr>
            <w:tcW w:w="1371" w:type="pct"/>
          </w:tcPr>
          <w:p w14:paraId="60BE2E8C" w14:textId="188F21D8" w:rsidR="00A84007" w:rsidRPr="00E30397" w:rsidRDefault="00A84007" w:rsidP="00372DC7">
            <w:r w:rsidRPr="00E30397">
              <w:t>Alternative</w:t>
            </w:r>
          </w:p>
        </w:tc>
        <w:tc>
          <w:tcPr>
            <w:tcW w:w="3629" w:type="pct"/>
          </w:tcPr>
          <w:p w14:paraId="2D372F6C" w14:textId="0D4C3C6B" w:rsidR="00A84007" w:rsidRPr="00E30397" w:rsidRDefault="00177989" w:rsidP="00372DC7">
            <w:r>
              <w:t>No</w:t>
            </w:r>
          </w:p>
        </w:tc>
      </w:tr>
      <w:tr w:rsidR="00A84007" w:rsidRPr="00FE7A68" w14:paraId="2B95CE45" w14:textId="77777777" w:rsidTr="00372DC7">
        <w:tc>
          <w:tcPr>
            <w:tcW w:w="1371" w:type="pct"/>
          </w:tcPr>
          <w:p w14:paraId="10FEED57" w14:textId="1E5DF649" w:rsidR="00A84007" w:rsidRPr="00E30397" w:rsidRDefault="000470ED" w:rsidP="00372DC7">
            <w:r>
              <w:t>Exceptions</w:t>
            </w:r>
          </w:p>
        </w:tc>
        <w:tc>
          <w:tcPr>
            <w:tcW w:w="3629" w:type="pct"/>
          </w:tcPr>
          <w:p w14:paraId="24FD7C49" w14:textId="7B1B6943" w:rsidR="00A84007" w:rsidRPr="00177989" w:rsidRDefault="001E1706" w:rsidP="001E1706">
            <w:pPr>
              <w:rPr>
                <w:lang w:val="en-US"/>
              </w:rPr>
            </w:pPr>
            <w:r>
              <w:rPr>
                <w:lang w:val="en-US"/>
              </w:rPr>
              <w:t>If</w:t>
            </w:r>
            <w:r w:rsidR="00177989" w:rsidRPr="00177989">
              <w:rPr>
                <w:lang w:val="en-US"/>
              </w:rPr>
              <w:t xml:space="preserve"> Padasa </w:t>
            </w:r>
            <w:r>
              <w:rPr>
                <w:lang w:val="en-US"/>
              </w:rPr>
              <w:t xml:space="preserve">is </w:t>
            </w:r>
            <w:r w:rsidR="00177989" w:rsidRPr="00177989">
              <w:rPr>
                <w:lang w:val="en-US"/>
              </w:rPr>
              <w:t>unavailable</w:t>
            </w:r>
            <w:r>
              <w:rPr>
                <w:lang w:val="en-US"/>
              </w:rPr>
              <w:t xml:space="preserve">, </w:t>
            </w:r>
            <w:r w:rsidR="00177989" w:rsidRPr="00177989">
              <w:rPr>
                <w:lang w:val="en-US"/>
              </w:rPr>
              <w:t>data from BUC</w:t>
            </w:r>
            <w:r>
              <w:rPr>
                <w:lang w:val="en-US"/>
              </w:rPr>
              <w:t>-</w:t>
            </w:r>
            <w:r w:rsidR="00177989" w:rsidRPr="00177989">
              <w:rPr>
                <w:lang w:val="en-US"/>
              </w:rPr>
              <w:t xml:space="preserve">5 </w:t>
            </w:r>
            <w:proofErr w:type="gramStart"/>
            <w:r>
              <w:rPr>
                <w:lang w:val="en-US"/>
              </w:rPr>
              <w:t>cannot be transmitted</w:t>
            </w:r>
            <w:proofErr w:type="gramEnd"/>
            <w:r>
              <w:rPr>
                <w:lang w:val="en-US"/>
              </w:rPr>
              <w:t xml:space="preserve">. </w:t>
            </w:r>
            <w:r w:rsidR="00177989" w:rsidRPr="00177989">
              <w:rPr>
                <w:lang w:val="en-US"/>
              </w:rPr>
              <w:t xml:space="preserve">In this case, an error message </w:t>
            </w:r>
            <w:proofErr w:type="gramStart"/>
            <w:r w:rsidR="00177989" w:rsidRPr="00177989">
              <w:rPr>
                <w:lang w:val="en-US"/>
              </w:rPr>
              <w:t>is written</w:t>
            </w:r>
            <w:proofErr w:type="gramEnd"/>
            <w:r w:rsidR="00177989" w:rsidRPr="00177989">
              <w:rPr>
                <w:lang w:val="en-US"/>
              </w:rPr>
              <w:t xml:space="preserve"> </w:t>
            </w:r>
            <w:r w:rsidR="002F3A98">
              <w:rPr>
                <w:lang w:val="en-US"/>
              </w:rPr>
              <w:t>(</w:t>
            </w:r>
            <w:r w:rsidR="002F3A98" w:rsidRPr="00AC2323">
              <w:rPr>
                <w:lang w:val="en-US"/>
              </w:rPr>
              <w:t xml:space="preserve">every </w:t>
            </w:r>
            <w:r w:rsidR="002F3A98">
              <w:rPr>
                <w:lang w:val="en-US"/>
              </w:rPr>
              <w:t>1</w:t>
            </w:r>
            <w:r w:rsidR="002F3A98" w:rsidRPr="00AC2323">
              <w:rPr>
                <w:lang w:val="en-US"/>
              </w:rPr>
              <w:t>5 minutes</w:t>
            </w:r>
            <w:r w:rsidR="002F3A98">
              <w:rPr>
                <w:lang w:val="en-US"/>
              </w:rPr>
              <w:t>, adjustable about parameter)</w:t>
            </w:r>
            <w:r w:rsidR="00177989" w:rsidRPr="00177989">
              <w:rPr>
                <w:lang w:val="en-US"/>
              </w:rPr>
              <w:t xml:space="preserve">. </w:t>
            </w:r>
            <w:r>
              <w:rPr>
                <w:lang w:val="en-US"/>
              </w:rPr>
              <w:t xml:space="preserve">The transmission </w:t>
            </w:r>
            <w:proofErr w:type="gramStart"/>
            <w:r>
              <w:rPr>
                <w:lang w:val="en-US"/>
              </w:rPr>
              <w:t>should be executed</w:t>
            </w:r>
            <w:proofErr w:type="gramEnd"/>
            <w:r w:rsidRPr="00AC2323">
              <w:rPr>
                <w:lang w:val="en-US"/>
              </w:rPr>
              <w:t xml:space="preserve"> periodically, if successful, a success message is written.</w:t>
            </w:r>
          </w:p>
        </w:tc>
      </w:tr>
      <w:tr w:rsidR="00A84007" w:rsidRPr="00FE7A68" w14:paraId="4C8C77F5" w14:textId="77777777" w:rsidTr="00372DC7">
        <w:tc>
          <w:tcPr>
            <w:tcW w:w="1371" w:type="pct"/>
          </w:tcPr>
          <w:p w14:paraId="2D16E710" w14:textId="227799F7" w:rsidR="00A84007" w:rsidRPr="001E1706" w:rsidRDefault="00990D45" w:rsidP="00372DC7">
            <w:pPr>
              <w:rPr>
                <w:lang w:val="en-US"/>
              </w:rPr>
            </w:pPr>
            <w:r w:rsidRPr="001E1706">
              <w:rPr>
                <w:lang w:val="en-US"/>
              </w:rPr>
              <w:t>Result</w:t>
            </w:r>
          </w:p>
        </w:tc>
        <w:tc>
          <w:tcPr>
            <w:tcW w:w="3629" w:type="pct"/>
          </w:tcPr>
          <w:p w14:paraId="5934757F" w14:textId="1D71703D" w:rsidR="00A84007" w:rsidRPr="00177989" w:rsidRDefault="00177989" w:rsidP="00372DC7">
            <w:pPr>
              <w:rPr>
                <w:lang w:val="en-US"/>
              </w:rPr>
            </w:pPr>
            <w:r w:rsidRPr="00177989">
              <w:rPr>
                <w:lang w:val="en-US"/>
              </w:rPr>
              <w:t xml:space="preserve">Statistics </w:t>
            </w:r>
            <w:proofErr w:type="gramStart"/>
            <w:r w:rsidRPr="00177989">
              <w:rPr>
                <w:lang w:val="en-US"/>
              </w:rPr>
              <w:t>is written</w:t>
            </w:r>
            <w:proofErr w:type="gramEnd"/>
            <w:r w:rsidRPr="00177989">
              <w:rPr>
                <w:lang w:val="en-US"/>
              </w:rPr>
              <w:t xml:space="preserve"> and data is marked as completed.</w:t>
            </w:r>
          </w:p>
        </w:tc>
      </w:tr>
      <w:tr w:rsidR="00A84007" w:rsidRPr="00E30397" w14:paraId="69C43341" w14:textId="77777777" w:rsidTr="00372DC7">
        <w:tc>
          <w:tcPr>
            <w:tcW w:w="1371" w:type="pct"/>
          </w:tcPr>
          <w:p w14:paraId="43E2BE48" w14:textId="7493081A" w:rsidR="00A84007" w:rsidRPr="00E30397" w:rsidRDefault="000470ED" w:rsidP="00372DC7">
            <w:r>
              <w:t>Documents</w:t>
            </w:r>
          </w:p>
        </w:tc>
        <w:tc>
          <w:tcPr>
            <w:tcW w:w="3629" w:type="pct"/>
          </w:tcPr>
          <w:p w14:paraId="6CAAA68C" w14:textId="77777777" w:rsidR="00A84007" w:rsidRPr="00E30397" w:rsidRDefault="00A84007" w:rsidP="00372DC7"/>
        </w:tc>
      </w:tr>
    </w:tbl>
    <w:p w14:paraId="26EF421F" w14:textId="77777777" w:rsidR="00C11CEC" w:rsidRDefault="00C11CEC" w:rsidP="00B47162">
      <w:pPr>
        <w:rPr>
          <w:lang w:val="de-DE"/>
        </w:rPr>
      </w:pPr>
    </w:p>
    <w:p w14:paraId="43C85C41" w14:textId="77777777" w:rsidR="00D3739D" w:rsidRDefault="00D3739D" w:rsidP="00B47162">
      <w:pPr>
        <w:rPr>
          <w:lang w:val="de-DE"/>
        </w:rPr>
      </w:pPr>
    </w:p>
    <w:p w14:paraId="7887FDE8" w14:textId="125EAB9C" w:rsidR="00D3739D" w:rsidRDefault="00D3739D" w:rsidP="00D3739D">
      <w:pPr>
        <w:pStyle w:val="berschrift4"/>
      </w:pPr>
      <w:r w:rsidRPr="001F7AF2">
        <w:t>F</w:t>
      </w:r>
      <w:r>
        <w:t xml:space="preserve">UN-5-1 </w:t>
      </w:r>
      <w:r w:rsidR="00177989">
        <w:t xml:space="preserve">Process </w:t>
      </w:r>
      <w:r w:rsidR="002F3A98">
        <w:t>b</w:t>
      </w:r>
      <w:r w:rsidR="00177989">
        <w:t>arcodes</w:t>
      </w:r>
    </w:p>
    <w:tbl>
      <w:tblPr>
        <w:tblW w:w="4891" w:type="pct"/>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2238"/>
        <w:gridCol w:w="2008"/>
        <w:gridCol w:w="2938"/>
        <w:gridCol w:w="1959"/>
        <w:gridCol w:w="996"/>
      </w:tblGrid>
      <w:tr w:rsidR="00D3739D" w:rsidRPr="003B790D" w14:paraId="4814BDDC" w14:textId="77777777" w:rsidTr="00DF21F4">
        <w:tc>
          <w:tcPr>
            <w:tcW w:w="1104" w:type="pct"/>
            <w:tcBorders>
              <w:top w:val="single" w:sz="4" w:space="0" w:color="C0C0C0"/>
              <w:left w:val="single" w:sz="4" w:space="0" w:color="C0C0C0"/>
              <w:bottom w:val="single" w:sz="4" w:space="0" w:color="C0C0C0"/>
              <w:right w:val="single" w:sz="4" w:space="0" w:color="C0C0C0"/>
            </w:tcBorders>
            <w:shd w:val="clear" w:color="auto" w:fill="D9D9D9"/>
          </w:tcPr>
          <w:p w14:paraId="14249463" w14:textId="77777777" w:rsidR="00D3739D" w:rsidRPr="003B790D" w:rsidRDefault="00D3739D" w:rsidP="00DF21F4">
            <w:pPr>
              <w:rPr>
                <w:b/>
                <w:sz w:val="18"/>
                <w:szCs w:val="18"/>
              </w:rPr>
            </w:pPr>
            <w:r w:rsidRPr="003B790D">
              <w:rPr>
                <w:b/>
                <w:sz w:val="18"/>
                <w:szCs w:val="18"/>
              </w:rPr>
              <w:t>FAfo-</w:t>
            </w:r>
            <w:r w:rsidR="00B37045">
              <w:rPr>
                <w:b/>
                <w:sz w:val="18"/>
                <w:szCs w:val="18"/>
              </w:rPr>
              <w:t>5</w:t>
            </w:r>
            <w:r>
              <w:rPr>
                <w:b/>
                <w:sz w:val="18"/>
                <w:szCs w:val="18"/>
              </w:rPr>
              <w:t>-</w:t>
            </w:r>
            <w:r w:rsidR="00B37045">
              <w:rPr>
                <w:b/>
                <w:sz w:val="18"/>
                <w:szCs w:val="18"/>
              </w:rPr>
              <w:t>1</w:t>
            </w:r>
          </w:p>
        </w:tc>
        <w:tc>
          <w:tcPr>
            <w:tcW w:w="3896" w:type="pct"/>
            <w:gridSpan w:val="4"/>
            <w:tcBorders>
              <w:top w:val="single" w:sz="4" w:space="0" w:color="C0C0C0"/>
              <w:left w:val="single" w:sz="4" w:space="0" w:color="C0C0C0"/>
              <w:bottom w:val="single" w:sz="4" w:space="0" w:color="C0C0C0"/>
              <w:right w:val="single" w:sz="4" w:space="0" w:color="C0C0C0"/>
            </w:tcBorders>
            <w:shd w:val="clear" w:color="auto" w:fill="D9D9D9"/>
          </w:tcPr>
          <w:p w14:paraId="5A5D4B0B" w14:textId="321E4ED8" w:rsidR="00D3739D" w:rsidRPr="003B790D" w:rsidRDefault="00177989" w:rsidP="00DF21F4">
            <w:pPr>
              <w:rPr>
                <w:b/>
                <w:sz w:val="18"/>
                <w:szCs w:val="18"/>
              </w:rPr>
            </w:pPr>
            <w:r>
              <w:rPr>
                <w:b/>
                <w:sz w:val="18"/>
                <w:szCs w:val="18"/>
              </w:rPr>
              <w:t>Search data</w:t>
            </w:r>
          </w:p>
        </w:tc>
      </w:tr>
      <w:tr w:rsidR="00D3739D" w:rsidRPr="003B790D" w14:paraId="7E07C922" w14:textId="77777777" w:rsidTr="00DF21F4">
        <w:tc>
          <w:tcPr>
            <w:tcW w:w="1104" w:type="pct"/>
            <w:vMerge w:val="restart"/>
            <w:tcBorders>
              <w:top w:val="single" w:sz="4" w:space="0" w:color="C0C0C0"/>
              <w:left w:val="single" w:sz="4" w:space="0" w:color="C0C0C0"/>
              <w:right w:val="single" w:sz="4" w:space="0" w:color="C0C0C0"/>
            </w:tcBorders>
            <w:shd w:val="clear" w:color="auto" w:fill="F2F2F2"/>
          </w:tcPr>
          <w:p w14:paraId="5EC48B18" w14:textId="25DC3D59" w:rsidR="00D3739D" w:rsidRPr="003B790D" w:rsidRDefault="00990D45" w:rsidP="00DF21F4">
            <w:pPr>
              <w:rPr>
                <w:b/>
                <w:sz w:val="18"/>
                <w:szCs w:val="18"/>
              </w:rPr>
            </w:pPr>
            <w:r>
              <w:rPr>
                <w:b/>
                <w:sz w:val="16"/>
                <w:szCs w:val="16"/>
              </w:rPr>
              <w:t>Categorization</w:t>
            </w:r>
            <w:r w:rsidR="00D3739D" w:rsidRPr="003B790D" w:rsidDel="00AF399A">
              <w:rPr>
                <w:b/>
                <w:sz w:val="18"/>
                <w:szCs w:val="18"/>
              </w:rPr>
              <w:t xml:space="preserve"> </w:t>
            </w: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35190052" w14:textId="3581A0B2" w:rsidR="00D3739D" w:rsidRPr="003B790D" w:rsidRDefault="00990D45" w:rsidP="00DF21F4">
            <w:pPr>
              <w:tabs>
                <w:tab w:val="left" w:pos="3152"/>
              </w:tabs>
              <w:rPr>
                <w:sz w:val="18"/>
                <w:szCs w:val="18"/>
              </w:rPr>
            </w:pPr>
            <w:r>
              <w:rPr>
                <w:b/>
                <w:sz w:val="16"/>
                <w:szCs w:val="16"/>
              </w:rPr>
              <w:t>Person in charge</w:t>
            </w:r>
            <w:r w:rsidR="00D3739D" w:rsidRPr="003B790D" w:rsidDel="00017BF7">
              <w:rPr>
                <w:sz w:val="18"/>
                <w:szCs w:val="18"/>
              </w:rPr>
              <w:t xml:space="preserve"> </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1B2E1325" w14:textId="77777777" w:rsidR="00D3739D" w:rsidRPr="003B790D" w:rsidRDefault="00D3739D" w:rsidP="00DF21F4">
            <w:r>
              <w:t>STK-7</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51A1459C" w14:textId="77777777" w:rsidR="00D3739D" w:rsidRPr="003B790D" w:rsidRDefault="00D3739D" w:rsidP="00DF21F4">
            <w:r w:rsidRPr="003B790D">
              <w:rPr>
                <w:b/>
                <w:sz w:val="16"/>
                <w:szCs w:val="16"/>
              </w:rPr>
              <w:t>Version</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32F86357" w14:textId="77777777" w:rsidR="00D3739D" w:rsidRPr="003B790D" w:rsidRDefault="00D3739D" w:rsidP="00DF21F4">
            <w:r w:rsidRPr="003B790D">
              <w:t>1</w:t>
            </w:r>
          </w:p>
        </w:tc>
      </w:tr>
      <w:tr w:rsidR="00D3739D" w:rsidRPr="003B790D" w14:paraId="28357112" w14:textId="77777777" w:rsidTr="00DF21F4">
        <w:tc>
          <w:tcPr>
            <w:tcW w:w="1104" w:type="pct"/>
            <w:vMerge/>
            <w:tcBorders>
              <w:left w:val="single" w:sz="4" w:space="0" w:color="C0C0C0"/>
              <w:right w:val="single" w:sz="4" w:space="0" w:color="C0C0C0"/>
            </w:tcBorders>
            <w:shd w:val="clear" w:color="auto" w:fill="F2F2F2"/>
          </w:tcPr>
          <w:p w14:paraId="0BBC16F7" w14:textId="77777777" w:rsidR="00D3739D" w:rsidRPr="003B790D" w:rsidRDefault="00D3739D" w:rsidP="00DF21F4">
            <w:pPr>
              <w:rPr>
                <w:b/>
                <w:sz w:val="18"/>
                <w:szCs w:val="18"/>
              </w:rPr>
            </w:pP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49C9ADB7" w14:textId="5EB36702" w:rsidR="00D3739D" w:rsidRPr="003B790D" w:rsidRDefault="00990D45" w:rsidP="00DF21F4">
            <w:pPr>
              <w:tabs>
                <w:tab w:val="left" w:pos="3152"/>
              </w:tabs>
              <w:rPr>
                <w:sz w:val="18"/>
                <w:szCs w:val="18"/>
              </w:rPr>
            </w:pPr>
            <w:r>
              <w:rPr>
                <w:b/>
                <w:sz w:val="16"/>
                <w:szCs w:val="16"/>
              </w:rPr>
              <w:t>Priority</w:t>
            </w:r>
            <w:r w:rsidR="00D3739D" w:rsidRPr="003B790D">
              <w:rPr>
                <w:b/>
                <w:sz w:val="16"/>
                <w:szCs w:val="16"/>
              </w:rPr>
              <w:t xml:space="preserve"> </w:t>
            </w:r>
            <w:r w:rsidR="00D3739D" w:rsidRPr="003B790D">
              <w:rPr>
                <w:sz w:val="12"/>
                <w:szCs w:val="12"/>
              </w:rPr>
              <w:t>(M / K)</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591A10DB" w14:textId="77777777" w:rsidR="00D3739D" w:rsidRPr="003B790D" w:rsidRDefault="00D3739D" w:rsidP="00DF21F4">
            <w:r w:rsidRPr="003B790D">
              <w:t>M</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5805976B" w14:textId="77777777" w:rsidR="00D3739D" w:rsidRPr="003B790D" w:rsidRDefault="00D3739D" w:rsidP="00DF21F4">
            <w:r w:rsidRPr="003B790D">
              <w:rPr>
                <w:b/>
                <w:sz w:val="16"/>
                <w:szCs w:val="16"/>
              </w:rPr>
              <w:t xml:space="preserve">Status </w:t>
            </w:r>
            <w:r w:rsidRPr="003B790D">
              <w:rPr>
                <w:sz w:val="12"/>
                <w:szCs w:val="12"/>
              </w:rPr>
              <w:t>(OK / NOK)</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698ED95B" w14:textId="77777777" w:rsidR="00D3739D" w:rsidRPr="003B790D" w:rsidRDefault="00D3739D" w:rsidP="00DF21F4">
            <w:r w:rsidRPr="003B790D">
              <w:t>OK</w:t>
            </w:r>
          </w:p>
        </w:tc>
      </w:tr>
      <w:tr w:rsidR="00D3739D" w:rsidRPr="003B790D" w14:paraId="755E6816" w14:textId="77777777" w:rsidTr="00DF21F4">
        <w:tc>
          <w:tcPr>
            <w:tcW w:w="1104" w:type="pct"/>
            <w:tcBorders>
              <w:top w:val="single" w:sz="4" w:space="0" w:color="C0C0C0"/>
              <w:left w:val="single" w:sz="4" w:space="0" w:color="C0C0C0"/>
              <w:bottom w:val="single" w:sz="4" w:space="0" w:color="C0C0C0"/>
              <w:right w:val="single" w:sz="4" w:space="0" w:color="C0C0C0"/>
            </w:tcBorders>
            <w:hideMark/>
          </w:tcPr>
          <w:p w14:paraId="253F806E" w14:textId="0AD0A4EB" w:rsidR="00D3739D" w:rsidRPr="003B790D" w:rsidRDefault="00123BF1" w:rsidP="00DF21F4">
            <w:r>
              <w:t>Use case diagram</w:t>
            </w:r>
          </w:p>
        </w:tc>
        <w:tc>
          <w:tcPr>
            <w:tcW w:w="3896" w:type="pct"/>
            <w:gridSpan w:val="4"/>
            <w:tcBorders>
              <w:top w:val="single" w:sz="4" w:space="0" w:color="C0C0C0"/>
              <w:left w:val="single" w:sz="4" w:space="0" w:color="C0C0C0"/>
              <w:bottom w:val="single" w:sz="4" w:space="0" w:color="C0C0C0"/>
              <w:right w:val="single" w:sz="4" w:space="0" w:color="C0C0C0"/>
            </w:tcBorders>
          </w:tcPr>
          <w:p w14:paraId="102EBAFB" w14:textId="77777777" w:rsidR="00D3739D" w:rsidRDefault="00D3739D" w:rsidP="00DF21F4"/>
          <w:p w14:paraId="6BC7D971" w14:textId="626C4B32" w:rsidR="00D3739D" w:rsidRDefault="00822D2E" w:rsidP="00DF21F4">
            <w:r>
              <w:object w:dxaOrig="11566" w:dyaOrig="3449" w14:anchorId="672BAFAB">
                <v:shape id="_x0000_i1056" type="#_x0000_t75" style="width:393pt;height:117pt" o:ole="">
                  <v:imagedata r:id="rId78" o:title=""/>
                </v:shape>
                <o:OLEObject Type="Embed" ProgID="Visio.Drawing.11" ShapeID="_x0000_i1056" DrawAspect="Content" ObjectID="_1568465754" r:id="rId79"/>
              </w:object>
            </w:r>
          </w:p>
          <w:p w14:paraId="6CEDAEF9" w14:textId="77777777" w:rsidR="00D3739D" w:rsidRPr="003B790D" w:rsidRDefault="00D3739D" w:rsidP="00DF21F4"/>
        </w:tc>
      </w:tr>
      <w:tr w:rsidR="00D3739D" w:rsidRPr="00B9778D" w14:paraId="5D89B936" w14:textId="77777777" w:rsidTr="00DF21F4">
        <w:tc>
          <w:tcPr>
            <w:tcW w:w="1104" w:type="pct"/>
          </w:tcPr>
          <w:p w14:paraId="41CC07E8" w14:textId="0F31B33B" w:rsidR="00D3739D" w:rsidRPr="003B790D" w:rsidRDefault="00990D45" w:rsidP="00DF21F4">
            <w:r>
              <w:t>Short description</w:t>
            </w:r>
          </w:p>
        </w:tc>
        <w:tc>
          <w:tcPr>
            <w:tcW w:w="3896" w:type="pct"/>
            <w:gridSpan w:val="4"/>
          </w:tcPr>
          <w:p w14:paraId="261AB7CF" w14:textId="7C744CEF" w:rsidR="00A9617E" w:rsidRDefault="00177989" w:rsidP="00A9617E">
            <w:pPr>
              <w:rPr>
                <w:lang w:val="en-US"/>
              </w:rPr>
            </w:pPr>
            <w:r w:rsidRPr="00177989">
              <w:rPr>
                <w:lang w:val="en-US"/>
              </w:rPr>
              <w:t xml:space="preserve">All relevant </w:t>
            </w:r>
            <w:r w:rsidR="00A9617E">
              <w:rPr>
                <w:lang w:val="en-US"/>
              </w:rPr>
              <w:t xml:space="preserve">data </w:t>
            </w:r>
            <w:r w:rsidRPr="00177989">
              <w:rPr>
                <w:lang w:val="en-US"/>
              </w:rPr>
              <w:t xml:space="preserve">for DMC-processing </w:t>
            </w:r>
            <w:r w:rsidR="00A9617E">
              <w:rPr>
                <w:lang w:val="en-US"/>
              </w:rPr>
              <w:t>are searched</w:t>
            </w:r>
          </w:p>
          <w:p w14:paraId="305EE6A6" w14:textId="699D7A29" w:rsidR="00A9617E" w:rsidRPr="00A9617E" w:rsidRDefault="00A9617E" w:rsidP="00A9617E">
            <w:pPr>
              <w:pStyle w:val="Listenabsatz"/>
              <w:numPr>
                <w:ilvl w:val="0"/>
                <w:numId w:val="33"/>
              </w:numPr>
              <w:rPr>
                <w:lang w:val="en-US"/>
              </w:rPr>
            </w:pPr>
            <w:r w:rsidRPr="00A9617E">
              <w:rPr>
                <w:lang w:val="en-US"/>
              </w:rPr>
              <w:t>A</w:t>
            </w:r>
            <w:r w:rsidR="00177989" w:rsidRPr="00A9617E">
              <w:rPr>
                <w:lang w:val="en-US"/>
              </w:rPr>
              <w:t>ll data</w:t>
            </w:r>
            <w:r w:rsidRPr="00A9617E">
              <w:rPr>
                <w:lang w:val="en-US"/>
              </w:rPr>
              <w:t xml:space="preserve"> from</w:t>
            </w:r>
            <w:r w:rsidR="00177989" w:rsidRPr="00A9617E">
              <w:rPr>
                <w:lang w:val="en-US"/>
              </w:rPr>
              <w:t xml:space="preserve"> </w:t>
            </w:r>
            <w:r w:rsidR="00FF036E">
              <w:rPr>
                <w:lang w:val="en-US"/>
              </w:rPr>
              <w:t>BUC-2 Fafo-</w:t>
            </w:r>
            <w:r w:rsidRPr="00A9617E">
              <w:rPr>
                <w:lang w:val="en-US"/>
              </w:rPr>
              <w:t>2-2 which were assigned directly for</w:t>
            </w:r>
            <w:r w:rsidR="003856C2">
              <w:rPr>
                <w:lang w:val="en-US"/>
              </w:rPr>
              <w:t xml:space="preserve"> DMC-processing</w:t>
            </w:r>
          </w:p>
          <w:p w14:paraId="26F2E39D" w14:textId="77777777" w:rsidR="00DF21F4" w:rsidRDefault="00A9617E" w:rsidP="00C74ED4">
            <w:pPr>
              <w:pStyle w:val="Listenabsatz"/>
              <w:numPr>
                <w:ilvl w:val="0"/>
                <w:numId w:val="33"/>
              </w:numPr>
              <w:rPr>
                <w:lang w:val="en-US"/>
              </w:rPr>
            </w:pPr>
            <w:r w:rsidRPr="00A9617E">
              <w:rPr>
                <w:lang w:val="en-US"/>
              </w:rPr>
              <w:t xml:space="preserve">All </w:t>
            </w:r>
            <w:r w:rsidR="00C74ED4">
              <w:rPr>
                <w:lang w:val="en-US"/>
              </w:rPr>
              <w:t xml:space="preserve">data processed by </w:t>
            </w:r>
            <w:r w:rsidRPr="00A9617E">
              <w:rPr>
                <w:lang w:val="en-US"/>
              </w:rPr>
              <w:t>VAE</w:t>
            </w:r>
          </w:p>
          <w:p w14:paraId="102E5BF0" w14:textId="7909BBE2" w:rsidR="001B41F0" w:rsidRPr="001B41F0" w:rsidRDefault="001B41F0" w:rsidP="001B41F0">
            <w:pPr>
              <w:rPr>
                <w:lang w:val="en-US"/>
              </w:rPr>
            </w:pPr>
          </w:p>
        </w:tc>
      </w:tr>
      <w:tr w:rsidR="00D3739D" w:rsidRPr="003B790D" w14:paraId="2E3ECAB5" w14:textId="77777777" w:rsidTr="00DF21F4">
        <w:tc>
          <w:tcPr>
            <w:tcW w:w="1104" w:type="pct"/>
          </w:tcPr>
          <w:p w14:paraId="07934136" w14:textId="43C338A2" w:rsidR="00D3739D" w:rsidRPr="003B790D" w:rsidRDefault="00990D45" w:rsidP="00DF21F4">
            <w:r>
              <w:lastRenderedPageBreak/>
              <w:t>Actor</w:t>
            </w:r>
          </w:p>
        </w:tc>
        <w:tc>
          <w:tcPr>
            <w:tcW w:w="3896" w:type="pct"/>
            <w:gridSpan w:val="4"/>
          </w:tcPr>
          <w:p w14:paraId="0396D3EC" w14:textId="77777777" w:rsidR="00D3739D" w:rsidRDefault="0062546E" w:rsidP="00DF21F4">
            <w:r>
              <w:t>DisCo</w:t>
            </w:r>
          </w:p>
          <w:p w14:paraId="37395A02" w14:textId="16683DE0" w:rsidR="001B41F0" w:rsidRPr="003B790D" w:rsidRDefault="001B41F0" w:rsidP="00DF21F4"/>
        </w:tc>
      </w:tr>
      <w:tr w:rsidR="00D3739D" w:rsidRPr="00FE7A68" w14:paraId="3FF5C8EC" w14:textId="77777777" w:rsidTr="00DF21F4">
        <w:tc>
          <w:tcPr>
            <w:tcW w:w="1104" w:type="pct"/>
          </w:tcPr>
          <w:p w14:paraId="39F33C46" w14:textId="297E1C3A" w:rsidR="00D3739D" w:rsidRPr="003B790D" w:rsidRDefault="00154B90" w:rsidP="00DF21F4">
            <w:r>
              <w:t>Triggering event</w:t>
            </w:r>
          </w:p>
        </w:tc>
        <w:tc>
          <w:tcPr>
            <w:tcW w:w="3896" w:type="pct"/>
            <w:gridSpan w:val="4"/>
          </w:tcPr>
          <w:p w14:paraId="3297C615" w14:textId="54EA432E" w:rsidR="00D3739D" w:rsidRPr="00933CFA" w:rsidRDefault="002F3A98" w:rsidP="00DF21F4">
            <w:pPr>
              <w:rPr>
                <w:lang w:val="en-US"/>
              </w:rPr>
            </w:pPr>
            <w:r w:rsidRPr="00933CFA">
              <w:rPr>
                <w:lang w:val="en-US"/>
              </w:rPr>
              <w:t>Polling fro datas with relevant characteristics</w:t>
            </w:r>
          </w:p>
          <w:p w14:paraId="435C1DF3" w14:textId="176B930B" w:rsidR="001B41F0" w:rsidRPr="00933CFA" w:rsidRDefault="001B41F0" w:rsidP="00DF21F4">
            <w:pPr>
              <w:rPr>
                <w:lang w:val="en-US"/>
              </w:rPr>
            </w:pPr>
          </w:p>
        </w:tc>
      </w:tr>
      <w:tr w:rsidR="00D3739D" w:rsidRPr="00FE7A68" w14:paraId="5D4221D4" w14:textId="77777777" w:rsidTr="00DF21F4">
        <w:tc>
          <w:tcPr>
            <w:tcW w:w="1104" w:type="pct"/>
          </w:tcPr>
          <w:p w14:paraId="5329D0D0" w14:textId="61442484" w:rsidR="00D3739D" w:rsidRPr="003B790D" w:rsidRDefault="00990D45" w:rsidP="00DF21F4">
            <w:r>
              <w:t>Precondition</w:t>
            </w:r>
          </w:p>
        </w:tc>
        <w:tc>
          <w:tcPr>
            <w:tcW w:w="3896" w:type="pct"/>
            <w:gridSpan w:val="4"/>
          </w:tcPr>
          <w:p w14:paraId="4F7AF0DB" w14:textId="77777777" w:rsidR="00CE5CAD" w:rsidRDefault="00CE5CAD" w:rsidP="00CE5CAD">
            <w:pPr>
              <w:rPr>
                <w:lang w:val="en-US"/>
              </w:rPr>
            </w:pPr>
            <w:r w:rsidRPr="00CE5CAD">
              <w:rPr>
                <w:lang w:val="en-US"/>
              </w:rPr>
              <w:t>Messages i</w:t>
            </w:r>
            <w:r w:rsidR="00177989" w:rsidRPr="00177989">
              <w:rPr>
                <w:lang w:val="en-US"/>
              </w:rPr>
              <w:t xml:space="preserve">mported </w:t>
            </w:r>
            <w:r w:rsidRPr="00177989">
              <w:rPr>
                <w:lang w:val="en-US"/>
              </w:rPr>
              <w:t>from BUC-</w:t>
            </w:r>
            <w:r>
              <w:rPr>
                <w:lang w:val="en-US"/>
              </w:rPr>
              <w:t>2 by</w:t>
            </w:r>
            <w:r w:rsidR="00177989" w:rsidRPr="00177989">
              <w:rPr>
                <w:lang w:val="en-US"/>
              </w:rPr>
              <w:t xml:space="preserve"> </w:t>
            </w:r>
            <w:r w:rsidR="0062546E">
              <w:rPr>
                <w:lang w:val="en-US"/>
              </w:rPr>
              <w:t>DisCo</w:t>
            </w:r>
            <w:r>
              <w:rPr>
                <w:lang w:val="en-US"/>
              </w:rPr>
              <w:t xml:space="preserve"> and </w:t>
            </w:r>
            <w:r w:rsidR="00177989" w:rsidRPr="00177989">
              <w:rPr>
                <w:lang w:val="en-US"/>
              </w:rPr>
              <w:t>data supplied by PDS (</w:t>
            </w:r>
            <w:r>
              <w:rPr>
                <w:lang w:val="en-US"/>
              </w:rPr>
              <w:t>parcel</w:t>
            </w:r>
            <w:r w:rsidR="00177989" w:rsidRPr="00177989">
              <w:rPr>
                <w:lang w:val="en-US"/>
              </w:rPr>
              <w:t xml:space="preserve"> dat</w:t>
            </w:r>
            <w:r>
              <w:rPr>
                <w:lang w:val="en-US"/>
              </w:rPr>
              <w:t>a and images) must be available.</w:t>
            </w:r>
          </w:p>
          <w:p w14:paraId="546144C3" w14:textId="77777777" w:rsidR="00D3739D" w:rsidRDefault="0062546E" w:rsidP="00CE5CAD">
            <w:pPr>
              <w:rPr>
                <w:lang w:val="en-US"/>
              </w:rPr>
            </w:pPr>
            <w:r>
              <w:rPr>
                <w:lang w:val="en-US"/>
              </w:rPr>
              <w:t>DisCo</w:t>
            </w:r>
            <w:r w:rsidR="00177989" w:rsidRPr="00177989">
              <w:rPr>
                <w:lang w:val="en-US"/>
              </w:rPr>
              <w:t xml:space="preserve"> has completed the data filtering.</w:t>
            </w:r>
          </w:p>
          <w:p w14:paraId="063C958E" w14:textId="705D89C3" w:rsidR="00980B38" w:rsidRPr="00177989" w:rsidRDefault="00980B38" w:rsidP="00CE5CAD">
            <w:pPr>
              <w:rPr>
                <w:lang w:val="en-US"/>
              </w:rPr>
            </w:pPr>
          </w:p>
        </w:tc>
      </w:tr>
      <w:tr w:rsidR="00D3739D" w:rsidRPr="003B790D" w14:paraId="29CDCF9D" w14:textId="77777777" w:rsidTr="00DF21F4">
        <w:tc>
          <w:tcPr>
            <w:tcW w:w="1104" w:type="pct"/>
          </w:tcPr>
          <w:p w14:paraId="4D18B987" w14:textId="3A76D481" w:rsidR="00D3739D" w:rsidRPr="003B790D" w:rsidRDefault="00123BF1" w:rsidP="00DF21F4">
            <w:r>
              <w:t>Diagram</w:t>
            </w:r>
          </w:p>
          <w:p w14:paraId="48923F04" w14:textId="1908A902" w:rsidR="00D3739D" w:rsidRPr="003B790D" w:rsidRDefault="00D3739D" w:rsidP="00DF21F4">
            <w:r w:rsidRPr="003B790D">
              <w:t>(</w:t>
            </w:r>
            <w:r w:rsidR="00990D45">
              <w:t>Recommended</w:t>
            </w:r>
            <w:r w:rsidRPr="003B790D">
              <w:t>)</w:t>
            </w:r>
          </w:p>
        </w:tc>
        <w:tc>
          <w:tcPr>
            <w:tcW w:w="3896" w:type="pct"/>
            <w:gridSpan w:val="4"/>
          </w:tcPr>
          <w:p w14:paraId="5525D1EA" w14:textId="77777777" w:rsidR="001B41F0" w:rsidRDefault="001B41F0" w:rsidP="00DF21F4"/>
          <w:p w14:paraId="2D886787" w14:textId="7E7C9476" w:rsidR="00AD0A53" w:rsidRDefault="006E23A2" w:rsidP="00DF21F4">
            <w:r>
              <w:object w:dxaOrig="7011" w:dyaOrig="7330" w14:anchorId="1B6741D4">
                <v:shape id="_x0000_i1057" type="#_x0000_t75" style="width:336.75pt;height:351.75pt" o:ole="">
                  <v:imagedata r:id="rId80" o:title=""/>
                </v:shape>
                <o:OLEObject Type="Embed" ProgID="Visio.Drawing.11" ShapeID="_x0000_i1057" DrawAspect="Content" ObjectID="_1568465755" r:id="rId81"/>
              </w:object>
            </w:r>
          </w:p>
          <w:p w14:paraId="64F86F2C" w14:textId="77777777" w:rsidR="00AD0A53" w:rsidRPr="003B790D" w:rsidRDefault="00AD0A53" w:rsidP="00DF21F4"/>
        </w:tc>
      </w:tr>
      <w:tr w:rsidR="00B26382" w:rsidRPr="00FE7A68" w14:paraId="11DC0919" w14:textId="77777777" w:rsidTr="00DF21F4">
        <w:tc>
          <w:tcPr>
            <w:tcW w:w="1104" w:type="pct"/>
          </w:tcPr>
          <w:p w14:paraId="57A291B3" w14:textId="704E4B90" w:rsidR="00B26382" w:rsidRPr="003B790D" w:rsidRDefault="00990D45" w:rsidP="00DF21F4">
            <w:r>
              <w:t>Standard process</w:t>
            </w:r>
          </w:p>
        </w:tc>
        <w:tc>
          <w:tcPr>
            <w:tcW w:w="3896" w:type="pct"/>
            <w:gridSpan w:val="4"/>
          </w:tcPr>
          <w:p w14:paraId="3F8D4B60" w14:textId="3EDE3722" w:rsidR="005D7F85" w:rsidRDefault="00177989" w:rsidP="005D7F85">
            <w:pPr>
              <w:rPr>
                <w:lang w:val="en-US"/>
              </w:rPr>
            </w:pPr>
            <w:r w:rsidRPr="00177989">
              <w:rPr>
                <w:lang w:val="en-US"/>
              </w:rPr>
              <w:t xml:space="preserve">All </w:t>
            </w:r>
            <w:proofErr w:type="gramStart"/>
            <w:r w:rsidR="005D7F85">
              <w:rPr>
                <w:lang w:val="en-US"/>
              </w:rPr>
              <w:t>data which are</w:t>
            </w:r>
            <w:r w:rsidRPr="00177989">
              <w:rPr>
                <w:lang w:val="en-US"/>
              </w:rPr>
              <w:t xml:space="preserve"> not completed </w:t>
            </w:r>
            <w:r w:rsidR="005D7F85">
              <w:rPr>
                <w:lang w:val="en-US"/>
              </w:rPr>
              <w:t xml:space="preserve">yet </w:t>
            </w:r>
            <w:r w:rsidRPr="00177989">
              <w:rPr>
                <w:lang w:val="en-US"/>
              </w:rPr>
              <w:t>and relevant for DMC-processing</w:t>
            </w:r>
            <w:proofErr w:type="gramEnd"/>
            <w:r w:rsidRPr="00177989">
              <w:rPr>
                <w:lang w:val="en-US"/>
              </w:rPr>
              <w:t xml:space="preserve"> </w:t>
            </w:r>
            <w:r w:rsidR="005D7F85" w:rsidRPr="00177989">
              <w:rPr>
                <w:lang w:val="en-US"/>
              </w:rPr>
              <w:t>are searched and fed the barcode processing.</w:t>
            </w:r>
            <w:r w:rsidR="005D7F85">
              <w:rPr>
                <w:lang w:val="en-US"/>
              </w:rPr>
              <w:t xml:space="preserve"> They are:</w:t>
            </w:r>
          </w:p>
          <w:p w14:paraId="7EC20F02" w14:textId="77777777" w:rsidR="003856C2" w:rsidRDefault="005D7F85" w:rsidP="003856C2">
            <w:pPr>
              <w:pStyle w:val="Listenabsatz"/>
              <w:numPr>
                <w:ilvl w:val="0"/>
                <w:numId w:val="34"/>
              </w:numPr>
              <w:rPr>
                <w:lang w:val="en-US"/>
              </w:rPr>
            </w:pPr>
            <w:r w:rsidRPr="00A9617E">
              <w:rPr>
                <w:lang w:val="en-US"/>
              </w:rPr>
              <w:t xml:space="preserve">All data from </w:t>
            </w:r>
            <w:r w:rsidR="00FF036E">
              <w:rPr>
                <w:lang w:val="en-US"/>
              </w:rPr>
              <w:t>BUC-2 Fafo-</w:t>
            </w:r>
            <w:r w:rsidRPr="00A9617E">
              <w:rPr>
                <w:lang w:val="en-US"/>
              </w:rPr>
              <w:t>2-2 which were assigned directly for</w:t>
            </w:r>
            <w:r w:rsidR="003856C2">
              <w:rPr>
                <w:lang w:val="en-US"/>
              </w:rPr>
              <w:t xml:space="preserve"> DMC-processing</w:t>
            </w:r>
          </w:p>
          <w:p w14:paraId="61CD08EB" w14:textId="7C87BF47" w:rsidR="00B26382" w:rsidRPr="005D7F85" w:rsidRDefault="00C74ED4" w:rsidP="003856C2">
            <w:pPr>
              <w:pStyle w:val="Listenabsatz"/>
              <w:numPr>
                <w:ilvl w:val="0"/>
                <w:numId w:val="34"/>
              </w:numPr>
              <w:rPr>
                <w:lang w:val="en-US"/>
              </w:rPr>
            </w:pPr>
            <w:r w:rsidRPr="00A9617E">
              <w:rPr>
                <w:lang w:val="en-US"/>
              </w:rPr>
              <w:t xml:space="preserve">All </w:t>
            </w:r>
            <w:r>
              <w:rPr>
                <w:lang w:val="en-US"/>
              </w:rPr>
              <w:t xml:space="preserve">data processed by </w:t>
            </w:r>
            <w:r w:rsidRPr="00A9617E">
              <w:rPr>
                <w:lang w:val="en-US"/>
              </w:rPr>
              <w:t>VAE</w:t>
            </w:r>
          </w:p>
        </w:tc>
      </w:tr>
      <w:tr w:rsidR="00B26382" w:rsidRPr="003B790D" w14:paraId="34DFB4A4" w14:textId="77777777" w:rsidTr="00DF21F4">
        <w:tc>
          <w:tcPr>
            <w:tcW w:w="1104" w:type="pct"/>
            <w:tcBorders>
              <w:top w:val="single" w:sz="4" w:space="0" w:color="C0C0C0"/>
              <w:left w:val="single" w:sz="4" w:space="0" w:color="C0C0C0"/>
              <w:bottom w:val="single" w:sz="4" w:space="0" w:color="C0C0C0"/>
              <w:right w:val="single" w:sz="4" w:space="0" w:color="C0C0C0"/>
            </w:tcBorders>
            <w:hideMark/>
          </w:tcPr>
          <w:p w14:paraId="4155C2DF" w14:textId="75C6C89E" w:rsidR="00B26382" w:rsidRPr="003B790D" w:rsidRDefault="00990D45" w:rsidP="00DF21F4">
            <w:r>
              <w:t>Alternative</w:t>
            </w:r>
          </w:p>
        </w:tc>
        <w:tc>
          <w:tcPr>
            <w:tcW w:w="3896" w:type="pct"/>
            <w:gridSpan w:val="4"/>
            <w:tcBorders>
              <w:top w:val="single" w:sz="4" w:space="0" w:color="C0C0C0"/>
              <w:left w:val="single" w:sz="4" w:space="0" w:color="C0C0C0"/>
              <w:bottom w:val="single" w:sz="4" w:space="0" w:color="C0C0C0"/>
              <w:right w:val="single" w:sz="4" w:space="0" w:color="C0C0C0"/>
            </w:tcBorders>
          </w:tcPr>
          <w:p w14:paraId="1221C719" w14:textId="097020C9" w:rsidR="00B26382" w:rsidRPr="003B790D" w:rsidRDefault="00177989" w:rsidP="00DF21F4">
            <w:r>
              <w:t>No</w:t>
            </w:r>
          </w:p>
        </w:tc>
      </w:tr>
      <w:tr w:rsidR="00B26382" w:rsidRPr="003B790D" w14:paraId="13075F44" w14:textId="77777777" w:rsidTr="00DF21F4">
        <w:tc>
          <w:tcPr>
            <w:tcW w:w="1104" w:type="pct"/>
            <w:tcBorders>
              <w:top w:val="single" w:sz="4" w:space="0" w:color="C0C0C0"/>
              <w:left w:val="single" w:sz="4" w:space="0" w:color="C0C0C0"/>
              <w:bottom w:val="single" w:sz="4" w:space="0" w:color="C0C0C0"/>
              <w:right w:val="single" w:sz="4" w:space="0" w:color="C0C0C0"/>
            </w:tcBorders>
            <w:hideMark/>
          </w:tcPr>
          <w:p w14:paraId="0521D804" w14:textId="48719035" w:rsidR="00B26382" w:rsidRPr="003B790D" w:rsidRDefault="00990D45" w:rsidP="00DF21F4">
            <w:r>
              <w:t>Exceptions</w:t>
            </w:r>
          </w:p>
        </w:tc>
        <w:tc>
          <w:tcPr>
            <w:tcW w:w="3896" w:type="pct"/>
            <w:gridSpan w:val="4"/>
            <w:tcBorders>
              <w:top w:val="single" w:sz="4" w:space="0" w:color="C0C0C0"/>
              <w:left w:val="single" w:sz="4" w:space="0" w:color="C0C0C0"/>
              <w:bottom w:val="single" w:sz="4" w:space="0" w:color="C0C0C0"/>
              <w:right w:val="single" w:sz="4" w:space="0" w:color="C0C0C0"/>
            </w:tcBorders>
          </w:tcPr>
          <w:p w14:paraId="7E68BC29" w14:textId="3AE5C5E6" w:rsidR="00B26382" w:rsidRPr="004926E5" w:rsidRDefault="00177989" w:rsidP="00DF21F4">
            <w:r>
              <w:t>No</w:t>
            </w:r>
          </w:p>
        </w:tc>
      </w:tr>
      <w:tr w:rsidR="00B26382" w:rsidRPr="00FE7A68" w14:paraId="469CD2B8" w14:textId="77777777" w:rsidTr="00DF21F4">
        <w:tc>
          <w:tcPr>
            <w:tcW w:w="1104" w:type="pct"/>
          </w:tcPr>
          <w:p w14:paraId="1CDE7C9C" w14:textId="60809B0B" w:rsidR="00B26382" w:rsidRPr="003B790D" w:rsidRDefault="00990D45" w:rsidP="00DF21F4">
            <w:r>
              <w:t>Postcondition</w:t>
            </w:r>
            <w:r w:rsidR="00B26382" w:rsidRPr="003B790D">
              <w:t xml:space="preserve"> (</w:t>
            </w:r>
            <w:r>
              <w:t>Result</w:t>
            </w:r>
            <w:r w:rsidR="00B26382" w:rsidRPr="003B790D">
              <w:t>)</w:t>
            </w:r>
          </w:p>
        </w:tc>
        <w:tc>
          <w:tcPr>
            <w:tcW w:w="3896" w:type="pct"/>
            <w:gridSpan w:val="4"/>
          </w:tcPr>
          <w:p w14:paraId="1E5F3C66" w14:textId="6624338B" w:rsidR="00B26382" w:rsidRPr="00177989" w:rsidRDefault="00551B41" w:rsidP="00CC71CF">
            <w:pPr>
              <w:rPr>
                <w:lang w:val="en-US"/>
              </w:rPr>
            </w:pPr>
            <w:r>
              <w:rPr>
                <w:lang w:val="en-US"/>
              </w:rPr>
              <w:t>F</w:t>
            </w:r>
            <w:r w:rsidR="00177989" w:rsidRPr="00177989">
              <w:rPr>
                <w:lang w:val="en-US"/>
              </w:rPr>
              <w:t xml:space="preserve">ound </w:t>
            </w:r>
            <w:r w:rsidRPr="00177989">
              <w:rPr>
                <w:lang w:val="en-US"/>
              </w:rPr>
              <w:t xml:space="preserve">Data </w:t>
            </w:r>
            <w:proofErr w:type="gramStart"/>
            <w:r w:rsidR="00177989" w:rsidRPr="00177989">
              <w:rPr>
                <w:lang w:val="en-US"/>
              </w:rPr>
              <w:t>are fed</w:t>
            </w:r>
            <w:proofErr w:type="gramEnd"/>
            <w:r w:rsidR="00177989" w:rsidRPr="00177989">
              <w:rPr>
                <w:lang w:val="en-US"/>
              </w:rPr>
              <w:t xml:space="preserve"> the barcode processing.</w:t>
            </w:r>
          </w:p>
        </w:tc>
      </w:tr>
    </w:tbl>
    <w:p w14:paraId="094CC97E" w14:textId="77777777" w:rsidR="00D3739D" w:rsidRPr="00177989" w:rsidRDefault="00D3739D" w:rsidP="00B47162">
      <w:pPr>
        <w:rPr>
          <w:lang w:val="en-US"/>
        </w:rPr>
      </w:pPr>
    </w:p>
    <w:p w14:paraId="61DAA8C9" w14:textId="77777777" w:rsidR="00E55983" w:rsidRPr="00177989" w:rsidRDefault="00E55983" w:rsidP="00B47162">
      <w:pPr>
        <w:rPr>
          <w:lang w:val="en-US"/>
        </w:rPr>
      </w:pPr>
    </w:p>
    <w:tbl>
      <w:tblPr>
        <w:tblW w:w="4891" w:type="pct"/>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2238"/>
        <w:gridCol w:w="2008"/>
        <w:gridCol w:w="2938"/>
        <w:gridCol w:w="1959"/>
        <w:gridCol w:w="996"/>
      </w:tblGrid>
      <w:tr w:rsidR="00E55983" w:rsidRPr="003B790D" w14:paraId="2A890630" w14:textId="77777777" w:rsidTr="00631B3E">
        <w:tc>
          <w:tcPr>
            <w:tcW w:w="1104" w:type="pct"/>
            <w:tcBorders>
              <w:top w:val="single" w:sz="4" w:space="0" w:color="C0C0C0"/>
              <w:left w:val="single" w:sz="4" w:space="0" w:color="C0C0C0"/>
              <w:bottom w:val="single" w:sz="4" w:space="0" w:color="C0C0C0"/>
              <w:right w:val="single" w:sz="4" w:space="0" w:color="C0C0C0"/>
            </w:tcBorders>
            <w:shd w:val="clear" w:color="auto" w:fill="D9D9D9"/>
          </w:tcPr>
          <w:p w14:paraId="1C8A01D6" w14:textId="77777777" w:rsidR="00E55983" w:rsidRPr="003B790D" w:rsidRDefault="00E55983" w:rsidP="00631B3E">
            <w:pPr>
              <w:rPr>
                <w:b/>
                <w:sz w:val="18"/>
                <w:szCs w:val="18"/>
              </w:rPr>
            </w:pPr>
            <w:r w:rsidRPr="003B790D">
              <w:rPr>
                <w:b/>
                <w:sz w:val="18"/>
                <w:szCs w:val="18"/>
              </w:rPr>
              <w:t>FAfo-</w:t>
            </w:r>
            <w:r>
              <w:rPr>
                <w:b/>
                <w:sz w:val="18"/>
                <w:szCs w:val="18"/>
              </w:rPr>
              <w:t>5-2</w:t>
            </w:r>
          </w:p>
        </w:tc>
        <w:tc>
          <w:tcPr>
            <w:tcW w:w="3896" w:type="pct"/>
            <w:gridSpan w:val="4"/>
            <w:tcBorders>
              <w:top w:val="single" w:sz="4" w:space="0" w:color="C0C0C0"/>
              <w:left w:val="single" w:sz="4" w:space="0" w:color="C0C0C0"/>
              <w:bottom w:val="single" w:sz="4" w:space="0" w:color="C0C0C0"/>
              <w:right w:val="single" w:sz="4" w:space="0" w:color="C0C0C0"/>
            </w:tcBorders>
            <w:shd w:val="clear" w:color="auto" w:fill="D9D9D9"/>
          </w:tcPr>
          <w:p w14:paraId="757527E9" w14:textId="3D1C9C07" w:rsidR="00E55983" w:rsidRPr="003B790D" w:rsidRDefault="004254BC" w:rsidP="00631B3E">
            <w:pPr>
              <w:rPr>
                <w:b/>
                <w:sz w:val="18"/>
                <w:szCs w:val="18"/>
              </w:rPr>
            </w:pPr>
            <w:r>
              <w:rPr>
                <w:b/>
                <w:sz w:val="18"/>
                <w:szCs w:val="18"/>
              </w:rPr>
              <w:t>Read Barcode</w:t>
            </w:r>
          </w:p>
        </w:tc>
      </w:tr>
      <w:tr w:rsidR="00E55983" w:rsidRPr="003B790D" w14:paraId="7DD589DB" w14:textId="77777777" w:rsidTr="00631B3E">
        <w:tc>
          <w:tcPr>
            <w:tcW w:w="1104" w:type="pct"/>
            <w:vMerge w:val="restart"/>
            <w:tcBorders>
              <w:top w:val="single" w:sz="4" w:space="0" w:color="C0C0C0"/>
              <w:left w:val="single" w:sz="4" w:space="0" w:color="C0C0C0"/>
              <w:right w:val="single" w:sz="4" w:space="0" w:color="C0C0C0"/>
            </w:tcBorders>
            <w:shd w:val="clear" w:color="auto" w:fill="F2F2F2"/>
          </w:tcPr>
          <w:p w14:paraId="65BF32AE" w14:textId="29EB7E58" w:rsidR="00E55983" w:rsidRPr="003B790D" w:rsidRDefault="00990D45" w:rsidP="00631B3E">
            <w:pPr>
              <w:rPr>
                <w:b/>
                <w:sz w:val="18"/>
                <w:szCs w:val="18"/>
              </w:rPr>
            </w:pPr>
            <w:r>
              <w:rPr>
                <w:b/>
                <w:sz w:val="16"/>
                <w:szCs w:val="16"/>
              </w:rPr>
              <w:t>Categorization</w:t>
            </w:r>
            <w:r w:rsidR="00E55983" w:rsidRPr="003B790D" w:rsidDel="00AF399A">
              <w:rPr>
                <w:b/>
                <w:sz w:val="18"/>
                <w:szCs w:val="18"/>
              </w:rPr>
              <w:t xml:space="preserve"> </w:t>
            </w: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730835D8" w14:textId="6C23F616" w:rsidR="00E55983" w:rsidRPr="003B790D" w:rsidRDefault="00990D45" w:rsidP="00631B3E">
            <w:pPr>
              <w:tabs>
                <w:tab w:val="left" w:pos="3152"/>
              </w:tabs>
              <w:rPr>
                <w:sz w:val="18"/>
                <w:szCs w:val="18"/>
              </w:rPr>
            </w:pPr>
            <w:r>
              <w:rPr>
                <w:b/>
                <w:sz w:val="16"/>
                <w:szCs w:val="16"/>
              </w:rPr>
              <w:t>Person in charge</w:t>
            </w:r>
            <w:r w:rsidR="00E55983" w:rsidRPr="003B790D" w:rsidDel="00017BF7">
              <w:rPr>
                <w:sz w:val="18"/>
                <w:szCs w:val="18"/>
              </w:rPr>
              <w:t xml:space="preserve"> </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1D068A3E" w14:textId="77777777" w:rsidR="00E55983" w:rsidRPr="003B790D" w:rsidRDefault="00E55983" w:rsidP="00631B3E">
            <w:r>
              <w:t>STK-7</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1EF24038" w14:textId="77777777" w:rsidR="00E55983" w:rsidRPr="003B790D" w:rsidRDefault="00E55983" w:rsidP="00631B3E">
            <w:r w:rsidRPr="003B790D">
              <w:rPr>
                <w:b/>
                <w:sz w:val="16"/>
                <w:szCs w:val="16"/>
              </w:rPr>
              <w:t>Version</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4E967A10" w14:textId="77777777" w:rsidR="00E55983" w:rsidRPr="003B790D" w:rsidRDefault="00E55983" w:rsidP="00631B3E">
            <w:r w:rsidRPr="003B790D">
              <w:t>1</w:t>
            </w:r>
          </w:p>
        </w:tc>
      </w:tr>
      <w:tr w:rsidR="00E55983" w:rsidRPr="003B790D" w14:paraId="25296403" w14:textId="77777777" w:rsidTr="00631B3E">
        <w:tc>
          <w:tcPr>
            <w:tcW w:w="1104" w:type="pct"/>
            <w:vMerge/>
            <w:tcBorders>
              <w:left w:val="single" w:sz="4" w:space="0" w:color="C0C0C0"/>
              <w:right w:val="single" w:sz="4" w:space="0" w:color="C0C0C0"/>
            </w:tcBorders>
            <w:shd w:val="clear" w:color="auto" w:fill="F2F2F2"/>
          </w:tcPr>
          <w:p w14:paraId="041692CB" w14:textId="77777777" w:rsidR="00E55983" w:rsidRPr="003B790D" w:rsidRDefault="00E55983" w:rsidP="00631B3E">
            <w:pPr>
              <w:rPr>
                <w:b/>
                <w:sz w:val="18"/>
                <w:szCs w:val="18"/>
              </w:rPr>
            </w:pP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710A2F83" w14:textId="0BEF7CC5" w:rsidR="00E55983" w:rsidRPr="003B790D" w:rsidRDefault="00990D45" w:rsidP="00631B3E">
            <w:pPr>
              <w:tabs>
                <w:tab w:val="left" w:pos="3152"/>
              </w:tabs>
              <w:rPr>
                <w:sz w:val="18"/>
                <w:szCs w:val="18"/>
              </w:rPr>
            </w:pPr>
            <w:r>
              <w:rPr>
                <w:b/>
                <w:sz w:val="16"/>
                <w:szCs w:val="16"/>
              </w:rPr>
              <w:t>Priority</w:t>
            </w:r>
            <w:r w:rsidR="00E55983" w:rsidRPr="003B790D">
              <w:rPr>
                <w:b/>
                <w:sz w:val="16"/>
                <w:szCs w:val="16"/>
              </w:rPr>
              <w:t xml:space="preserve"> </w:t>
            </w:r>
            <w:r w:rsidR="00E55983" w:rsidRPr="003B790D">
              <w:rPr>
                <w:sz w:val="12"/>
                <w:szCs w:val="12"/>
              </w:rPr>
              <w:t>(M / K)</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2ECDB684" w14:textId="77777777" w:rsidR="00E55983" w:rsidRPr="003B790D" w:rsidRDefault="00E55983" w:rsidP="00631B3E">
            <w:r w:rsidRPr="003B790D">
              <w:t>M</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24DFBE98" w14:textId="77777777" w:rsidR="00E55983" w:rsidRPr="003B790D" w:rsidRDefault="00E55983" w:rsidP="00631B3E">
            <w:r w:rsidRPr="003B790D">
              <w:rPr>
                <w:b/>
                <w:sz w:val="16"/>
                <w:szCs w:val="16"/>
              </w:rPr>
              <w:t xml:space="preserve">Status </w:t>
            </w:r>
            <w:r w:rsidRPr="003B790D">
              <w:rPr>
                <w:sz w:val="12"/>
                <w:szCs w:val="12"/>
              </w:rPr>
              <w:t>(OK / NOK)</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369FA27D" w14:textId="77777777" w:rsidR="00E55983" w:rsidRPr="003B790D" w:rsidRDefault="00E55983" w:rsidP="00631B3E">
            <w:r w:rsidRPr="003B790D">
              <w:t>OK</w:t>
            </w:r>
          </w:p>
        </w:tc>
      </w:tr>
      <w:tr w:rsidR="00E55983" w:rsidRPr="003B790D" w14:paraId="23FFBF4A" w14:textId="77777777" w:rsidTr="00631B3E">
        <w:tc>
          <w:tcPr>
            <w:tcW w:w="1104" w:type="pct"/>
            <w:tcBorders>
              <w:top w:val="single" w:sz="4" w:space="0" w:color="C0C0C0"/>
              <w:left w:val="single" w:sz="4" w:space="0" w:color="C0C0C0"/>
              <w:bottom w:val="single" w:sz="4" w:space="0" w:color="C0C0C0"/>
              <w:right w:val="single" w:sz="4" w:space="0" w:color="C0C0C0"/>
            </w:tcBorders>
            <w:hideMark/>
          </w:tcPr>
          <w:p w14:paraId="3FEE8F52" w14:textId="64836A20" w:rsidR="00E55983" w:rsidRPr="003B790D" w:rsidRDefault="00123BF1" w:rsidP="00631B3E">
            <w:r>
              <w:t>Use case diagram</w:t>
            </w:r>
          </w:p>
        </w:tc>
        <w:tc>
          <w:tcPr>
            <w:tcW w:w="3896" w:type="pct"/>
            <w:gridSpan w:val="4"/>
            <w:tcBorders>
              <w:top w:val="single" w:sz="4" w:space="0" w:color="C0C0C0"/>
              <w:left w:val="single" w:sz="4" w:space="0" w:color="C0C0C0"/>
              <w:bottom w:val="single" w:sz="4" w:space="0" w:color="C0C0C0"/>
              <w:right w:val="single" w:sz="4" w:space="0" w:color="C0C0C0"/>
            </w:tcBorders>
          </w:tcPr>
          <w:p w14:paraId="3DFD1A86" w14:textId="77777777" w:rsidR="00E55983" w:rsidRDefault="00E55983" w:rsidP="00631B3E"/>
          <w:p w14:paraId="31EF6970" w14:textId="17639C9F" w:rsidR="00E55983" w:rsidRDefault="00822D2E" w:rsidP="00631B3E">
            <w:r>
              <w:object w:dxaOrig="11566" w:dyaOrig="3449" w14:anchorId="061AE6DE">
                <v:shape id="_x0000_i1058" type="#_x0000_t75" style="width:393pt;height:117pt" o:ole="">
                  <v:imagedata r:id="rId82" o:title=""/>
                </v:shape>
                <o:OLEObject Type="Embed" ProgID="Visio.Drawing.11" ShapeID="_x0000_i1058" DrawAspect="Content" ObjectID="_1568465756" r:id="rId83"/>
              </w:object>
            </w:r>
          </w:p>
          <w:p w14:paraId="48ACB099" w14:textId="77777777" w:rsidR="00E55983" w:rsidRPr="003B790D" w:rsidRDefault="00E55983" w:rsidP="00631B3E"/>
        </w:tc>
      </w:tr>
      <w:tr w:rsidR="00E55983" w:rsidRPr="00401D2F" w14:paraId="4525852A" w14:textId="77777777" w:rsidTr="00631B3E">
        <w:tc>
          <w:tcPr>
            <w:tcW w:w="1104" w:type="pct"/>
          </w:tcPr>
          <w:p w14:paraId="255A4E54" w14:textId="524396F4" w:rsidR="00E55983" w:rsidRPr="003B790D" w:rsidRDefault="00990D45" w:rsidP="00631B3E">
            <w:r>
              <w:lastRenderedPageBreak/>
              <w:t>Short description</w:t>
            </w:r>
          </w:p>
        </w:tc>
        <w:tc>
          <w:tcPr>
            <w:tcW w:w="3896" w:type="pct"/>
            <w:gridSpan w:val="4"/>
          </w:tcPr>
          <w:p w14:paraId="289ED5B2" w14:textId="67A0A382" w:rsidR="004254BC" w:rsidRPr="004254BC" w:rsidRDefault="004254BC" w:rsidP="004254BC">
            <w:pPr>
              <w:rPr>
                <w:lang w:val="en-US"/>
              </w:rPr>
            </w:pPr>
            <w:r w:rsidRPr="004254BC">
              <w:rPr>
                <w:lang w:val="en-US"/>
              </w:rPr>
              <w:t xml:space="preserve">Images </w:t>
            </w:r>
            <w:proofErr w:type="gramStart"/>
            <w:r w:rsidR="00907337">
              <w:rPr>
                <w:lang w:val="en-US"/>
              </w:rPr>
              <w:t>will</w:t>
            </w:r>
            <w:r w:rsidRPr="004254BC">
              <w:rPr>
                <w:lang w:val="en-US"/>
              </w:rPr>
              <w:t xml:space="preserve"> be checked for DMC codes and read existing code</w:t>
            </w:r>
            <w:proofErr w:type="gramEnd"/>
            <w:r w:rsidRPr="004254BC">
              <w:rPr>
                <w:lang w:val="en-US"/>
              </w:rPr>
              <w:t>.</w:t>
            </w:r>
          </w:p>
          <w:p w14:paraId="625DD79D" w14:textId="26C5551B" w:rsidR="00E55983" w:rsidRPr="004254BC" w:rsidRDefault="00005833" w:rsidP="004254BC">
            <w:pPr>
              <w:rPr>
                <w:lang w:val="en-US"/>
              </w:rPr>
            </w:pPr>
            <w:r>
              <w:rPr>
                <w:lang w:val="en-US"/>
              </w:rPr>
              <w:t>S</w:t>
            </w:r>
            <w:r w:rsidR="004254BC" w:rsidRPr="004254BC">
              <w:rPr>
                <w:lang w:val="en-US"/>
              </w:rPr>
              <w:t xml:space="preserve">tatistics </w:t>
            </w:r>
            <w:proofErr w:type="gramStart"/>
            <w:r w:rsidR="004254BC" w:rsidRPr="004254BC">
              <w:rPr>
                <w:lang w:val="en-US"/>
              </w:rPr>
              <w:t>will be tracked</w:t>
            </w:r>
            <w:proofErr w:type="gramEnd"/>
            <w:r w:rsidR="004254BC" w:rsidRPr="004254BC">
              <w:rPr>
                <w:lang w:val="en-US"/>
              </w:rPr>
              <w:t>.</w:t>
            </w:r>
          </w:p>
        </w:tc>
      </w:tr>
      <w:tr w:rsidR="00E55983" w:rsidRPr="003B790D" w14:paraId="2B46801F" w14:textId="77777777" w:rsidTr="00631B3E">
        <w:tc>
          <w:tcPr>
            <w:tcW w:w="1104" w:type="pct"/>
          </w:tcPr>
          <w:p w14:paraId="4B728203" w14:textId="0DBBA95C" w:rsidR="00E55983" w:rsidRPr="003B790D" w:rsidRDefault="00990D45" w:rsidP="00631B3E">
            <w:r>
              <w:t>Actor</w:t>
            </w:r>
          </w:p>
        </w:tc>
        <w:tc>
          <w:tcPr>
            <w:tcW w:w="3896" w:type="pct"/>
            <w:gridSpan w:val="4"/>
          </w:tcPr>
          <w:p w14:paraId="02F27A32" w14:textId="78045D72" w:rsidR="00E55983" w:rsidRPr="003B790D" w:rsidRDefault="0062546E" w:rsidP="00631B3E">
            <w:r>
              <w:t>DisCo</w:t>
            </w:r>
          </w:p>
        </w:tc>
      </w:tr>
      <w:tr w:rsidR="00E55983" w:rsidRPr="003B790D" w14:paraId="5E01AC92" w14:textId="77777777" w:rsidTr="00631B3E">
        <w:tc>
          <w:tcPr>
            <w:tcW w:w="1104" w:type="pct"/>
          </w:tcPr>
          <w:p w14:paraId="4AADE255" w14:textId="32B10E0C" w:rsidR="00E55983" w:rsidRPr="003B790D" w:rsidRDefault="00154B90" w:rsidP="00631B3E">
            <w:r>
              <w:t>Triggering event</w:t>
            </w:r>
          </w:p>
        </w:tc>
        <w:tc>
          <w:tcPr>
            <w:tcW w:w="3896" w:type="pct"/>
            <w:gridSpan w:val="4"/>
          </w:tcPr>
          <w:p w14:paraId="0BD0A2C9" w14:textId="77777777" w:rsidR="00E55983" w:rsidRPr="003B790D" w:rsidRDefault="00E55983" w:rsidP="00631B3E">
            <w:r>
              <w:t>BUC-5 FaFo-5-1</w:t>
            </w:r>
          </w:p>
        </w:tc>
      </w:tr>
      <w:tr w:rsidR="005135AF" w:rsidRPr="00FE7A68" w14:paraId="1EF22249" w14:textId="77777777" w:rsidTr="00631B3E">
        <w:tc>
          <w:tcPr>
            <w:tcW w:w="1104" w:type="pct"/>
          </w:tcPr>
          <w:p w14:paraId="014635AF" w14:textId="5B9D6943" w:rsidR="005135AF" w:rsidRPr="003B790D" w:rsidRDefault="00990D45" w:rsidP="00631B3E">
            <w:r>
              <w:t>Precondition</w:t>
            </w:r>
          </w:p>
        </w:tc>
        <w:tc>
          <w:tcPr>
            <w:tcW w:w="3896" w:type="pct"/>
            <w:gridSpan w:val="4"/>
          </w:tcPr>
          <w:p w14:paraId="7D86297A" w14:textId="1F9C2E49" w:rsidR="005135AF" w:rsidRPr="00C23CC4" w:rsidRDefault="00613995" w:rsidP="00613995">
            <w:pPr>
              <w:rPr>
                <w:lang w:val="en-US"/>
              </w:rPr>
            </w:pPr>
            <w:r>
              <w:rPr>
                <w:lang w:val="en-US"/>
              </w:rPr>
              <w:t>D</w:t>
            </w:r>
            <w:r w:rsidRPr="00C23CC4">
              <w:rPr>
                <w:lang w:val="en-US"/>
              </w:rPr>
              <w:t xml:space="preserve">ata </w:t>
            </w:r>
            <w:proofErr w:type="gramStart"/>
            <w:r>
              <w:rPr>
                <w:lang w:val="en-US"/>
              </w:rPr>
              <w:t xml:space="preserve">are </w:t>
            </w:r>
            <w:r w:rsidRPr="00C23CC4">
              <w:rPr>
                <w:lang w:val="en-US"/>
              </w:rPr>
              <w:t>made</w:t>
            </w:r>
            <w:proofErr w:type="gramEnd"/>
            <w:r w:rsidRPr="00C23CC4">
              <w:rPr>
                <w:lang w:val="en-US"/>
              </w:rPr>
              <w:t xml:space="preserve"> available </w:t>
            </w:r>
            <w:r w:rsidR="00A11A19">
              <w:rPr>
                <w:lang w:val="en-US"/>
              </w:rPr>
              <w:t>f</w:t>
            </w:r>
            <w:r w:rsidR="004254BC" w:rsidRPr="00C23CC4">
              <w:rPr>
                <w:lang w:val="en-US"/>
              </w:rPr>
              <w:t>rom</w:t>
            </w:r>
            <w:r w:rsidR="005135AF" w:rsidRPr="00C23CC4">
              <w:rPr>
                <w:lang w:val="en-US"/>
              </w:rPr>
              <w:t xml:space="preserve"> BUC-5 FaFo-5-1</w:t>
            </w:r>
            <w:r w:rsidR="004254BC" w:rsidRPr="00C23CC4">
              <w:rPr>
                <w:lang w:val="en-US"/>
              </w:rPr>
              <w:t>.</w:t>
            </w:r>
          </w:p>
        </w:tc>
      </w:tr>
      <w:tr w:rsidR="00E55983" w:rsidRPr="003B790D" w14:paraId="6B89B449" w14:textId="77777777" w:rsidTr="00631B3E">
        <w:tc>
          <w:tcPr>
            <w:tcW w:w="1104" w:type="pct"/>
          </w:tcPr>
          <w:p w14:paraId="4A1A1E5D" w14:textId="236C6CFE" w:rsidR="00E55983" w:rsidRPr="003B790D" w:rsidRDefault="00123BF1" w:rsidP="00631B3E">
            <w:r>
              <w:t>Diagram</w:t>
            </w:r>
          </w:p>
          <w:p w14:paraId="670BB970" w14:textId="02B252CC" w:rsidR="00E55983" w:rsidRPr="003B790D" w:rsidRDefault="00E55983" w:rsidP="00631B3E">
            <w:r w:rsidRPr="003B790D">
              <w:t>(</w:t>
            </w:r>
            <w:r w:rsidR="00990D45">
              <w:t>Recommended</w:t>
            </w:r>
            <w:r w:rsidRPr="003B790D">
              <w:t>)</w:t>
            </w:r>
          </w:p>
        </w:tc>
        <w:tc>
          <w:tcPr>
            <w:tcW w:w="3896" w:type="pct"/>
            <w:gridSpan w:val="4"/>
          </w:tcPr>
          <w:p w14:paraId="5A621260" w14:textId="77777777" w:rsidR="004C4E2F" w:rsidRDefault="004C4E2F" w:rsidP="00631B3E"/>
          <w:p w14:paraId="47D5EDDB" w14:textId="39DC7ADC" w:rsidR="00AD0A53" w:rsidRDefault="004C4E2F" w:rsidP="00631B3E">
            <w:r>
              <w:object w:dxaOrig="7011" w:dyaOrig="7330" w14:anchorId="79F4A7F6">
                <v:shape id="_x0000_i1059" type="#_x0000_t75" style="width:351pt;height:366.75pt" o:ole="">
                  <v:imagedata r:id="rId80" o:title=""/>
                </v:shape>
                <o:OLEObject Type="Embed" ProgID="Visio.Drawing.11" ShapeID="_x0000_i1059" DrawAspect="Content" ObjectID="_1568465757" r:id="rId84"/>
              </w:object>
            </w:r>
          </w:p>
          <w:p w14:paraId="7512C12C" w14:textId="77777777" w:rsidR="00AD0A53" w:rsidRPr="003B790D" w:rsidRDefault="00AD0A53" w:rsidP="00631B3E"/>
        </w:tc>
      </w:tr>
      <w:tr w:rsidR="006256D9" w:rsidRPr="00FE7A68" w14:paraId="130E8DCC" w14:textId="77777777" w:rsidTr="00631B3E">
        <w:tc>
          <w:tcPr>
            <w:tcW w:w="1104" w:type="pct"/>
          </w:tcPr>
          <w:p w14:paraId="1CD645BD" w14:textId="05C8A000" w:rsidR="006256D9" w:rsidRPr="003B790D" w:rsidRDefault="00990D45" w:rsidP="00631B3E">
            <w:r>
              <w:t>Standard process</w:t>
            </w:r>
          </w:p>
        </w:tc>
        <w:tc>
          <w:tcPr>
            <w:tcW w:w="3896" w:type="pct"/>
            <w:gridSpan w:val="4"/>
          </w:tcPr>
          <w:p w14:paraId="663A5C91" w14:textId="685AA680" w:rsidR="00C23CC4" w:rsidRPr="00C23CC4" w:rsidRDefault="00C23CC4" w:rsidP="00C23CC4">
            <w:pPr>
              <w:rPr>
                <w:lang w:val="en-US"/>
              </w:rPr>
            </w:pPr>
            <w:r w:rsidRPr="00C23CC4">
              <w:rPr>
                <w:lang w:val="en-US"/>
              </w:rPr>
              <w:t xml:space="preserve">The images </w:t>
            </w:r>
            <w:r w:rsidR="00BB11CA">
              <w:rPr>
                <w:lang w:val="en-US"/>
              </w:rPr>
              <w:t>(</w:t>
            </w:r>
            <w:r w:rsidRPr="00C23CC4">
              <w:rPr>
                <w:lang w:val="en-US"/>
              </w:rPr>
              <w:t>contained in the data</w:t>
            </w:r>
            <w:r w:rsidR="00BB11CA">
              <w:rPr>
                <w:lang w:val="en-US"/>
              </w:rPr>
              <w:t>)</w:t>
            </w:r>
            <w:r w:rsidRPr="00C23CC4">
              <w:rPr>
                <w:lang w:val="en-US"/>
              </w:rPr>
              <w:t xml:space="preserve"> </w:t>
            </w:r>
            <w:proofErr w:type="gramStart"/>
            <w:r w:rsidR="00BB11CA">
              <w:rPr>
                <w:lang w:val="en-US"/>
              </w:rPr>
              <w:t>are</w:t>
            </w:r>
            <w:r w:rsidRPr="00C23CC4">
              <w:rPr>
                <w:lang w:val="en-US"/>
              </w:rPr>
              <w:t xml:space="preserve"> read and checked for </w:t>
            </w:r>
            <w:r w:rsidR="00BB11CA">
              <w:rPr>
                <w:lang w:val="en-US"/>
              </w:rPr>
              <w:t>existing</w:t>
            </w:r>
            <w:r w:rsidRPr="00C23CC4">
              <w:rPr>
                <w:lang w:val="en-US"/>
              </w:rPr>
              <w:t xml:space="preserve"> DMC codes</w:t>
            </w:r>
            <w:proofErr w:type="gramEnd"/>
            <w:r w:rsidRPr="00C23CC4">
              <w:rPr>
                <w:lang w:val="en-US"/>
              </w:rPr>
              <w:t>.</w:t>
            </w:r>
          </w:p>
          <w:p w14:paraId="33B02C8D" w14:textId="30435780" w:rsidR="006256D9" w:rsidRPr="00C23CC4" w:rsidRDefault="00C23CC4" w:rsidP="00C23CC4">
            <w:pPr>
              <w:rPr>
                <w:lang w:val="en-US"/>
              </w:rPr>
            </w:pPr>
            <w:r w:rsidRPr="00C23CC4">
              <w:rPr>
                <w:lang w:val="en-US"/>
              </w:rPr>
              <w:t>Codes</w:t>
            </w:r>
            <w:r w:rsidR="00BB11CA">
              <w:rPr>
                <w:lang w:val="en-US"/>
              </w:rPr>
              <w:t xml:space="preserve"> listed below </w:t>
            </w:r>
            <w:r w:rsidR="0036625C">
              <w:rPr>
                <w:lang w:val="en-US"/>
              </w:rPr>
              <w:t xml:space="preserve">are to </w:t>
            </w:r>
            <w:proofErr w:type="gramStart"/>
            <w:r w:rsidR="0036625C">
              <w:rPr>
                <w:lang w:val="en-US"/>
              </w:rPr>
              <w:t>be read</w:t>
            </w:r>
            <w:proofErr w:type="gramEnd"/>
            <w:r w:rsidRPr="00C23CC4">
              <w:rPr>
                <w:lang w:val="en-US"/>
              </w:rPr>
              <w:t xml:space="preserve"> and the contents </w:t>
            </w:r>
            <w:r w:rsidR="00BB11CA">
              <w:rPr>
                <w:lang w:val="en-US"/>
              </w:rPr>
              <w:t>should be</w:t>
            </w:r>
            <w:r w:rsidRPr="00C23CC4">
              <w:rPr>
                <w:lang w:val="en-US"/>
              </w:rPr>
              <w:t xml:space="preserve"> stored.</w:t>
            </w:r>
          </w:p>
          <w:tbl>
            <w:tblPr>
              <w:tblW w:w="4794" w:type="pct"/>
              <w:tblLayout w:type="fixed"/>
              <w:tblCellMar>
                <w:left w:w="70" w:type="dxa"/>
                <w:right w:w="70" w:type="dxa"/>
              </w:tblCellMar>
              <w:tblLook w:val="04A0" w:firstRow="1" w:lastRow="0" w:firstColumn="1" w:lastColumn="0" w:noHBand="0" w:noVBand="1"/>
            </w:tblPr>
            <w:tblGrid>
              <w:gridCol w:w="2645"/>
              <w:gridCol w:w="4714"/>
            </w:tblGrid>
            <w:tr w:rsidR="006256D9" w:rsidRPr="00FE7A68" w14:paraId="31E4C254" w14:textId="77777777" w:rsidTr="00631B3E">
              <w:trPr>
                <w:trHeight w:val="288"/>
              </w:trPr>
              <w:tc>
                <w:tcPr>
                  <w:tcW w:w="1797" w:type="pct"/>
                  <w:tcBorders>
                    <w:top w:val="nil"/>
                    <w:left w:val="single" w:sz="4" w:space="0" w:color="auto"/>
                    <w:bottom w:val="single" w:sz="4" w:space="0" w:color="auto"/>
                    <w:right w:val="single" w:sz="4" w:space="0" w:color="auto"/>
                  </w:tcBorders>
                  <w:shd w:val="clear" w:color="000000" w:fill="D9D9D9"/>
                  <w:noWrap/>
                  <w:vAlign w:val="bottom"/>
                  <w:hideMark/>
                </w:tcPr>
                <w:p w14:paraId="08A9F724" w14:textId="2203EB9F" w:rsidR="006256D9" w:rsidRPr="00154B90" w:rsidRDefault="00C23CC4" w:rsidP="00631B3E">
                  <w:pPr>
                    <w:rPr>
                      <w:rFonts w:cs="Frutiger 45 Light"/>
                      <w:b/>
                      <w:bCs/>
                      <w:color w:val="000000"/>
                      <w:sz w:val="16"/>
                      <w:szCs w:val="16"/>
                      <w:lang w:val="en-US" w:eastAsia="de-CH"/>
                    </w:rPr>
                  </w:pPr>
                  <w:r w:rsidRPr="00154B90">
                    <w:rPr>
                      <w:rFonts w:cs="Frutiger 45 Light"/>
                      <w:b/>
                      <w:bCs/>
                      <w:color w:val="000000"/>
                      <w:sz w:val="16"/>
                      <w:szCs w:val="16"/>
                      <w:lang w:val="en-US" w:eastAsia="de-CH"/>
                    </w:rPr>
                    <w:t>Description</w:t>
                  </w:r>
                </w:p>
              </w:tc>
              <w:tc>
                <w:tcPr>
                  <w:tcW w:w="3203" w:type="pct"/>
                  <w:tcBorders>
                    <w:top w:val="nil"/>
                    <w:left w:val="nil"/>
                    <w:bottom w:val="single" w:sz="4" w:space="0" w:color="auto"/>
                    <w:right w:val="single" w:sz="4" w:space="0" w:color="auto"/>
                  </w:tcBorders>
                  <w:shd w:val="clear" w:color="000000" w:fill="D9D9D9"/>
                  <w:noWrap/>
                  <w:vAlign w:val="bottom"/>
                  <w:hideMark/>
                </w:tcPr>
                <w:p w14:paraId="7B7AD25A" w14:textId="27304207" w:rsidR="006256D9" w:rsidRPr="00154B90" w:rsidRDefault="00C23CC4" w:rsidP="00631B3E">
                  <w:pPr>
                    <w:rPr>
                      <w:rFonts w:cs="Frutiger 45 Light"/>
                      <w:b/>
                      <w:bCs/>
                      <w:color w:val="000000"/>
                      <w:sz w:val="16"/>
                      <w:szCs w:val="16"/>
                      <w:lang w:val="en-US" w:eastAsia="de-CH"/>
                    </w:rPr>
                  </w:pPr>
                  <w:r w:rsidRPr="00154B90">
                    <w:rPr>
                      <w:rFonts w:cs="Frutiger 45 Light"/>
                      <w:b/>
                      <w:bCs/>
                      <w:color w:val="000000"/>
                      <w:sz w:val="16"/>
                      <w:szCs w:val="16"/>
                      <w:lang w:val="en-US" w:eastAsia="de-CH"/>
                    </w:rPr>
                    <w:t>Value</w:t>
                  </w:r>
                </w:p>
              </w:tc>
            </w:tr>
            <w:tr w:rsidR="006256D9" w:rsidRPr="00FE7A68" w14:paraId="55F88581" w14:textId="77777777" w:rsidTr="00631B3E">
              <w:trPr>
                <w:trHeight w:val="288"/>
              </w:trPr>
              <w:tc>
                <w:tcPr>
                  <w:tcW w:w="1797" w:type="pct"/>
                  <w:tcBorders>
                    <w:top w:val="nil"/>
                    <w:left w:val="single" w:sz="4" w:space="0" w:color="auto"/>
                    <w:bottom w:val="single" w:sz="4" w:space="0" w:color="auto"/>
                    <w:right w:val="single" w:sz="4" w:space="0" w:color="auto"/>
                  </w:tcBorders>
                  <w:shd w:val="clear" w:color="auto" w:fill="auto"/>
                  <w:noWrap/>
                </w:tcPr>
                <w:p w14:paraId="2FFFDF44" w14:textId="77777777" w:rsidR="006256D9" w:rsidRPr="00154B90" w:rsidRDefault="006256D9" w:rsidP="00631B3E">
                  <w:pPr>
                    <w:pStyle w:val="TabInhalt"/>
                    <w:rPr>
                      <w:lang w:val="en-US"/>
                    </w:rPr>
                  </w:pPr>
                  <w:r w:rsidRPr="00154B90">
                    <w:rPr>
                      <w:szCs w:val="16"/>
                      <w:lang w:val="en-US"/>
                    </w:rPr>
                    <w:t>Frankiermerkmal SCHAPO</w:t>
                  </w:r>
                </w:p>
              </w:tc>
              <w:tc>
                <w:tcPr>
                  <w:tcW w:w="3203" w:type="pct"/>
                  <w:tcBorders>
                    <w:top w:val="nil"/>
                    <w:left w:val="nil"/>
                    <w:bottom w:val="single" w:sz="4" w:space="0" w:color="auto"/>
                    <w:right w:val="single" w:sz="4" w:space="0" w:color="auto"/>
                  </w:tcBorders>
                  <w:shd w:val="clear" w:color="auto" w:fill="auto"/>
                  <w:noWrap/>
                </w:tcPr>
                <w:p w14:paraId="062509E0" w14:textId="77777777" w:rsidR="006256D9" w:rsidRPr="00154B90" w:rsidRDefault="006256D9" w:rsidP="00631B3E">
                  <w:pPr>
                    <w:pStyle w:val="TabInhalt"/>
                    <w:rPr>
                      <w:lang w:val="en-US"/>
                    </w:rPr>
                  </w:pPr>
                  <w:r w:rsidRPr="00154B90">
                    <w:rPr>
                      <w:lang w:val="en-US"/>
                    </w:rPr>
                    <w:t>1;FM SCHAPO;DMC; (7561090)[0-9]{32}(0|1)[0-9]{19}(0)</w:t>
                  </w:r>
                </w:p>
              </w:tc>
            </w:tr>
            <w:tr w:rsidR="006256D9" w:rsidRPr="00FE7A68" w14:paraId="471E1119" w14:textId="77777777" w:rsidTr="00631B3E">
              <w:trPr>
                <w:trHeight w:val="288"/>
              </w:trPr>
              <w:tc>
                <w:tcPr>
                  <w:tcW w:w="1797" w:type="pct"/>
                  <w:tcBorders>
                    <w:top w:val="nil"/>
                    <w:left w:val="single" w:sz="4" w:space="0" w:color="auto"/>
                    <w:bottom w:val="single" w:sz="4" w:space="0" w:color="auto"/>
                    <w:right w:val="single" w:sz="4" w:space="0" w:color="auto"/>
                  </w:tcBorders>
                  <w:shd w:val="clear" w:color="auto" w:fill="auto"/>
                  <w:noWrap/>
                </w:tcPr>
                <w:p w14:paraId="3A26895E" w14:textId="77777777" w:rsidR="006256D9" w:rsidRPr="00154B90" w:rsidRDefault="006256D9" w:rsidP="00631B3E">
                  <w:pPr>
                    <w:pStyle w:val="TabInhalt"/>
                    <w:rPr>
                      <w:lang w:val="en-US"/>
                    </w:rPr>
                  </w:pPr>
                  <w:r w:rsidRPr="00154B90">
                    <w:rPr>
                      <w:szCs w:val="16"/>
                      <w:lang w:val="en-US"/>
                    </w:rPr>
                    <w:t>Frankiermerkmal IFS 1.0</w:t>
                  </w:r>
                </w:p>
              </w:tc>
              <w:tc>
                <w:tcPr>
                  <w:tcW w:w="3203" w:type="pct"/>
                  <w:tcBorders>
                    <w:top w:val="nil"/>
                    <w:left w:val="nil"/>
                    <w:bottom w:val="single" w:sz="4" w:space="0" w:color="auto"/>
                    <w:right w:val="single" w:sz="4" w:space="0" w:color="auto"/>
                  </w:tcBorders>
                  <w:shd w:val="clear" w:color="auto" w:fill="auto"/>
                  <w:noWrap/>
                </w:tcPr>
                <w:p w14:paraId="7370BD60" w14:textId="77777777" w:rsidR="006256D9" w:rsidRPr="00154B90" w:rsidRDefault="006256D9" w:rsidP="00631B3E">
                  <w:pPr>
                    <w:pStyle w:val="TabInhalt"/>
                    <w:rPr>
                      <w:lang w:val="en-US"/>
                    </w:rPr>
                  </w:pPr>
                  <w:r w:rsidRPr="00154B90">
                    <w:rPr>
                      <w:lang w:val="en-US"/>
                    </w:rPr>
                    <w:t>2;</w:t>
                  </w:r>
                  <w:r w:rsidRPr="00154B90">
                    <w:rPr>
                      <w:szCs w:val="18"/>
                      <w:lang w:val="en-US"/>
                    </w:rPr>
                    <w:t>FM IFS1;</w:t>
                  </w:r>
                  <w:r w:rsidRPr="00154B90">
                    <w:rPr>
                      <w:lang w:val="en-US"/>
                    </w:rPr>
                    <w:t>DMC; [0]{22}[0-9]{64}(00)</w:t>
                  </w:r>
                </w:p>
              </w:tc>
            </w:tr>
            <w:tr w:rsidR="006256D9" w:rsidRPr="00FE7A68" w14:paraId="5134E95B" w14:textId="77777777" w:rsidTr="00631B3E">
              <w:trPr>
                <w:trHeight w:val="288"/>
              </w:trPr>
              <w:tc>
                <w:tcPr>
                  <w:tcW w:w="1797" w:type="pct"/>
                  <w:tcBorders>
                    <w:top w:val="nil"/>
                    <w:left w:val="single" w:sz="4" w:space="0" w:color="auto"/>
                    <w:bottom w:val="single" w:sz="4" w:space="0" w:color="auto"/>
                    <w:right w:val="single" w:sz="4" w:space="0" w:color="auto"/>
                  </w:tcBorders>
                  <w:shd w:val="clear" w:color="auto" w:fill="auto"/>
                  <w:noWrap/>
                </w:tcPr>
                <w:p w14:paraId="6782C46C" w14:textId="77777777" w:rsidR="006256D9" w:rsidRPr="00154B90" w:rsidRDefault="006256D9" w:rsidP="00631B3E">
                  <w:pPr>
                    <w:pStyle w:val="TabInhalt"/>
                    <w:rPr>
                      <w:lang w:val="en-US"/>
                    </w:rPr>
                  </w:pPr>
                  <w:r w:rsidRPr="00154B90">
                    <w:rPr>
                      <w:szCs w:val="16"/>
                      <w:lang w:val="en-US"/>
                    </w:rPr>
                    <w:t>Frankiermerkmal IFS 2.0</w:t>
                  </w:r>
                </w:p>
              </w:tc>
              <w:tc>
                <w:tcPr>
                  <w:tcW w:w="3203" w:type="pct"/>
                  <w:tcBorders>
                    <w:top w:val="nil"/>
                    <w:left w:val="nil"/>
                    <w:bottom w:val="single" w:sz="4" w:space="0" w:color="auto"/>
                    <w:right w:val="single" w:sz="4" w:space="0" w:color="auto"/>
                  </w:tcBorders>
                  <w:shd w:val="clear" w:color="auto" w:fill="auto"/>
                  <w:noWrap/>
                </w:tcPr>
                <w:p w14:paraId="1EB642FF" w14:textId="77777777" w:rsidR="006256D9" w:rsidRPr="00154B90" w:rsidRDefault="006256D9" w:rsidP="00631B3E">
                  <w:pPr>
                    <w:pStyle w:val="TabInhalt"/>
                    <w:rPr>
                      <w:lang w:val="en-US"/>
                    </w:rPr>
                  </w:pPr>
                  <w:r w:rsidRPr="00154B90">
                    <w:rPr>
                      <w:lang w:val="en-US"/>
                    </w:rPr>
                    <w:t>3;</w:t>
                  </w:r>
                  <w:r w:rsidRPr="00154B90">
                    <w:rPr>
                      <w:szCs w:val="18"/>
                      <w:lang w:val="en-US"/>
                    </w:rPr>
                    <w:t>FM IFS2;</w:t>
                  </w:r>
                  <w:r w:rsidRPr="00154B90">
                    <w:rPr>
                      <w:lang w:val="en-US"/>
                    </w:rPr>
                    <w:t>DMC; (7568001)[0-9]{53}</w:t>
                  </w:r>
                </w:p>
              </w:tc>
            </w:tr>
            <w:tr w:rsidR="006256D9" w:rsidRPr="00FE7A68" w14:paraId="05314670" w14:textId="77777777" w:rsidTr="00631B3E">
              <w:trPr>
                <w:trHeight w:val="288"/>
              </w:trPr>
              <w:tc>
                <w:tcPr>
                  <w:tcW w:w="1797" w:type="pct"/>
                  <w:tcBorders>
                    <w:top w:val="nil"/>
                    <w:left w:val="single" w:sz="4" w:space="0" w:color="auto"/>
                    <w:bottom w:val="single" w:sz="4" w:space="0" w:color="auto"/>
                    <w:right w:val="single" w:sz="4" w:space="0" w:color="auto"/>
                  </w:tcBorders>
                  <w:shd w:val="clear" w:color="auto" w:fill="auto"/>
                  <w:noWrap/>
                </w:tcPr>
                <w:p w14:paraId="75E93527" w14:textId="77777777" w:rsidR="006256D9" w:rsidRPr="00154B90" w:rsidRDefault="006256D9" w:rsidP="00631B3E">
                  <w:pPr>
                    <w:pStyle w:val="TabInhalt"/>
                    <w:rPr>
                      <w:lang w:val="en-US"/>
                    </w:rPr>
                  </w:pPr>
                  <w:r w:rsidRPr="00154B90">
                    <w:rPr>
                      <w:szCs w:val="16"/>
                      <w:lang w:val="en-US"/>
                    </w:rPr>
                    <w:t>Frankiermerkmal WebStampPM</w:t>
                  </w:r>
                </w:p>
              </w:tc>
              <w:tc>
                <w:tcPr>
                  <w:tcW w:w="3203" w:type="pct"/>
                  <w:tcBorders>
                    <w:top w:val="nil"/>
                    <w:left w:val="nil"/>
                    <w:bottom w:val="single" w:sz="4" w:space="0" w:color="auto"/>
                    <w:right w:val="single" w:sz="4" w:space="0" w:color="auto"/>
                  </w:tcBorders>
                  <w:shd w:val="clear" w:color="auto" w:fill="auto"/>
                  <w:noWrap/>
                </w:tcPr>
                <w:p w14:paraId="0EA904FE" w14:textId="77777777" w:rsidR="006256D9" w:rsidRPr="00154B90" w:rsidRDefault="006256D9" w:rsidP="00631B3E">
                  <w:pPr>
                    <w:pStyle w:val="TabInhalt"/>
                    <w:rPr>
                      <w:lang w:val="en-US"/>
                    </w:rPr>
                  </w:pPr>
                  <w:r w:rsidRPr="00154B90">
                    <w:rPr>
                      <w:lang w:val="en-US"/>
                    </w:rPr>
                    <w:t>4;</w:t>
                  </w:r>
                  <w:r w:rsidRPr="00154B90">
                    <w:rPr>
                      <w:szCs w:val="18"/>
                      <w:lang w:val="en-US"/>
                    </w:rPr>
                    <w:t>FM WSM;</w:t>
                  </w:r>
                  <w:r w:rsidRPr="00154B90">
                    <w:rPr>
                      <w:lang w:val="en-US"/>
                    </w:rPr>
                    <w:t>DMC; (7568015)[0]{9}[0-9]{70}(01)</w:t>
                  </w:r>
                </w:p>
              </w:tc>
            </w:tr>
            <w:tr w:rsidR="006256D9" w:rsidRPr="00FE7A68" w14:paraId="5D5EBA17" w14:textId="77777777" w:rsidTr="00631B3E">
              <w:trPr>
                <w:trHeight w:val="288"/>
              </w:trPr>
              <w:tc>
                <w:tcPr>
                  <w:tcW w:w="1797" w:type="pct"/>
                  <w:tcBorders>
                    <w:top w:val="nil"/>
                    <w:left w:val="single" w:sz="4" w:space="0" w:color="auto"/>
                    <w:bottom w:val="single" w:sz="4" w:space="0" w:color="auto"/>
                    <w:right w:val="single" w:sz="4" w:space="0" w:color="auto"/>
                  </w:tcBorders>
                  <w:shd w:val="clear" w:color="auto" w:fill="auto"/>
                  <w:noWrap/>
                </w:tcPr>
                <w:p w14:paraId="4E67F913" w14:textId="77777777" w:rsidR="006256D9" w:rsidRPr="00154B90" w:rsidRDefault="006256D9" w:rsidP="00631B3E">
                  <w:pPr>
                    <w:pStyle w:val="TabInhalt"/>
                    <w:rPr>
                      <w:lang w:val="en-US"/>
                    </w:rPr>
                  </w:pPr>
                  <w:r w:rsidRPr="00154B90">
                    <w:rPr>
                      <w:szCs w:val="16"/>
                      <w:lang w:val="en-US"/>
                    </w:rPr>
                    <w:t>Frankiermerkmal YMAGO</w:t>
                  </w:r>
                </w:p>
              </w:tc>
              <w:tc>
                <w:tcPr>
                  <w:tcW w:w="3203" w:type="pct"/>
                  <w:tcBorders>
                    <w:top w:val="nil"/>
                    <w:left w:val="nil"/>
                    <w:bottom w:val="single" w:sz="4" w:space="0" w:color="auto"/>
                    <w:right w:val="single" w:sz="4" w:space="0" w:color="auto"/>
                  </w:tcBorders>
                  <w:shd w:val="clear" w:color="auto" w:fill="auto"/>
                  <w:noWrap/>
                </w:tcPr>
                <w:p w14:paraId="05CB2533" w14:textId="77777777" w:rsidR="006256D9" w:rsidRPr="00154B90" w:rsidRDefault="006256D9" w:rsidP="00631B3E">
                  <w:pPr>
                    <w:pStyle w:val="TabInhalt"/>
                    <w:rPr>
                      <w:lang w:val="en-US"/>
                    </w:rPr>
                  </w:pPr>
                  <w:r w:rsidRPr="00154B90">
                    <w:rPr>
                      <w:lang w:val="en-US"/>
                    </w:rPr>
                    <w:t>5;FM YMA;DMC; (7561029)[0-9]29</w:t>
                  </w:r>
                </w:p>
              </w:tc>
            </w:tr>
            <w:tr w:rsidR="006256D9" w:rsidRPr="00FE7A68" w14:paraId="5D909845" w14:textId="77777777" w:rsidTr="00631B3E">
              <w:trPr>
                <w:trHeight w:val="288"/>
              </w:trPr>
              <w:tc>
                <w:tcPr>
                  <w:tcW w:w="1797" w:type="pct"/>
                  <w:tcBorders>
                    <w:top w:val="nil"/>
                    <w:left w:val="single" w:sz="4" w:space="0" w:color="auto"/>
                    <w:bottom w:val="single" w:sz="4" w:space="0" w:color="auto"/>
                    <w:right w:val="single" w:sz="4" w:space="0" w:color="auto"/>
                  </w:tcBorders>
                  <w:shd w:val="clear" w:color="auto" w:fill="auto"/>
                  <w:noWrap/>
                </w:tcPr>
                <w:p w14:paraId="1615F6C6" w14:textId="77777777" w:rsidR="006256D9" w:rsidRPr="00154B90" w:rsidRDefault="006256D9" w:rsidP="00631B3E">
                  <w:pPr>
                    <w:pStyle w:val="TabInhalt"/>
                    <w:rPr>
                      <w:lang w:val="en-US"/>
                    </w:rPr>
                  </w:pPr>
                  <w:r w:rsidRPr="00154B90">
                    <w:rPr>
                      <w:szCs w:val="16"/>
                      <w:lang w:val="en-US"/>
                    </w:rPr>
                    <w:t>Frankiermerkmal IFS 3.0</w:t>
                  </w:r>
                </w:p>
              </w:tc>
              <w:tc>
                <w:tcPr>
                  <w:tcW w:w="3203" w:type="pct"/>
                  <w:tcBorders>
                    <w:top w:val="nil"/>
                    <w:left w:val="nil"/>
                    <w:bottom w:val="single" w:sz="4" w:space="0" w:color="auto"/>
                    <w:right w:val="single" w:sz="4" w:space="0" w:color="auto"/>
                  </w:tcBorders>
                  <w:shd w:val="clear" w:color="auto" w:fill="auto"/>
                  <w:noWrap/>
                  <w:vAlign w:val="bottom"/>
                </w:tcPr>
                <w:p w14:paraId="63A8CB6A" w14:textId="77777777" w:rsidR="006256D9" w:rsidRPr="00154B90" w:rsidRDefault="006256D9" w:rsidP="00631B3E">
                  <w:pPr>
                    <w:pStyle w:val="TabInhalt"/>
                    <w:rPr>
                      <w:lang w:val="en-US"/>
                    </w:rPr>
                  </w:pPr>
                  <w:r w:rsidRPr="00154B90">
                    <w:rPr>
                      <w:lang w:val="en-US"/>
                    </w:rPr>
                    <w:t>6;FM IFS3;DMC; (7568003)[0-9]{53}</w:t>
                  </w:r>
                </w:p>
              </w:tc>
            </w:tr>
          </w:tbl>
          <w:p w14:paraId="0F2E6516" w14:textId="77777777" w:rsidR="006256D9" w:rsidRPr="00154B90" w:rsidRDefault="006256D9" w:rsidP="00631B3E">
            <w:pPr>
              <w:rPr>
                <w:lang w:val="en-US"/>
              </w:rPr>
            </w:pPr>
          </w:p>
          <w:p w14:paraId="59C91A9B" w14:textId="69A03D78" w:rsidR="006256D9" w:rsidRPr="00C23CC4" w:rsidRDefault="00C23CC4" w:rsidP="00631B3E">
            <w:pPr>
              <w:rPr>
                <w:lang w:val="en-US"/>
              </w:rPr>
            </w:pPr>
            <w:r w:rsidRPr="00C23CC4">
              <w:rPr>
                <w:lang w:val="en-US"/>
              </w:rPr>
              <w:t>Processed data will be marked as BCsend.</w:t>
            </w:r>
          </w:p>
        </w:tc>
      </w:tr>
      <w:tr w:rsidR="006256D9" w:rsidRPr="00FE7A68" w14:paraId="07831B9D" w14:textId="77777777" w:rsidTr="00631B3E">
        <w:tc>
          <w:tcPr>
            <w:tcW w:w="1104" w:type="pct"/>
            <w:tcBorders>
              <w:top w:val="single" w:sz="4" w:space="0" w:color="C0C0C0"/>
              <w:left w:val="single" w:sz="4" w:space="0" w:color="C0C0C0"/>
              <w:bottom w:val="single" w:sz="4" w:space="0" w:color="C0C0C0"/>
              <w:right w:val="single" w:sz="4" w:space="0" w:color="C0C0C0"/>
            </w:tcBorders>
            <w:hideMark/>
          </w:tcPr>
          <w:p w14:paraId="30627B4A" w14:textId="595C7765" w:rsidR="006256D9" w:rsidRPr="003B790D" w:rsidRDefault="00990D45" w:rsidP="00631B3E">
            <w:r>
              <w:t>Alternative</w:t>
            </w:r>
          </w:p>
        </w:tc>
        <w:tc>
          <w:tcPr>
            <w:tcW w:w="3896" w:type="pct"/>
            <w:gridSpan w:val="4"/>
            <w:tcBorders>
              <w:top w:val="single" w:sz="4" w:space="0" w:color="C0C0C0"/>
              <w:left w:val="single" w:sz="4" w:space="0" w:color="C0C0C0"/>
              <w:bottom w:val="single" w:sz="4" w:space="0" w:color="C0C0C0"/>
              <w:right w:val="single" w:sz="4" w:space="0" w:color="C0C0C0"/>
            </w:tcBorders>
          </w:tcPr>
          <w:p w14:paraId="766E7B75" w14:textId="311ED948" w:rsidR="00CC71CF" w:rsidRPr="00C23CC4" w:rsidRDefault="00C23CC4" w:rsidP="0036625C">
            <w:pPr>
              <w:rPr>
                <w:lang w:val="en-US"/>
              </w:rPr>
            </w:pPr>
            <w:r w:rsidRPr="00C23CC4">
              <w:rPr>
                <w:lang w:val="en-US"/>
              </w:rPr>
              <w:t xml:space="preserve">If there are no </w:t>
            </w:r>
            <w:r w:rsidR="0036625C">
              <w:rPr>
                <w:lang w:val="en-US"/>
              </w:rPr>
              <w:t xml:space="preserve">such </w:t>
            </w:r>
            <w:r w:rsidRPr="00C23CC4">
              <w:rPr>
                <w:lang w:val="en-US"/>
              </w:rPr>
              <w:t>codes available</w:t>
            </w:r>
            <w:r w:rsidR="0036625C">
              <w:rPr>
                <w:lang w:val="en-US"/>
              </w:rPr>
              <w:t>,</w:t>
            </w:r>
            <w:r w:rsidRPr="00C23CC4">
              <w:rPr>
                <w:lang w:val="en-US"/>
              </w:rPr>
              <w:t xml:space="preserve"> data is marked as BCworked</w:t>
            </w:r>
            <w:r w:rsidR="004C4E2F">
              <w:rPr>
                <w:lang w:val="en-US"/>
              </w:rPr>
              <w:t>.</w:t>
            </w:r>
          </w:p>
        </w:tc>
      </w:tr>
      <w:tr w:rsidR="006256D9" w:rsidRPr="003B790D" w14:paraId="10A83E1A" w14:textId="77777777" w:rsidTr="00631B3E">
        <w:tc>
          <w:tcPr>
            <w:tcW w:w="1104" w:type="pct"/>
            <w:tcBorders>
              <w:top w:val="single" w:sz="4" w:space="0" w:color="C0C0C0"/>
              <w:left w:val="single" w:sz="4" w:space="0" w:color="C0C0C0"/>
              <w:bottom w:val="single" w:sz="4" w:space="0" w:color="C0C0C0"/>
              <w:right w:val="single" w:sz="4" w:space="0" w:color="C0C0C0"/>
            </w:tcBorders>
            <w:hideMark/>
          </w:tcPr>
          <w:p w14:paraId="4BC6FCEC" w14:textId="30D2928A" w:rsidR="006256D9" w:rsidRPr="003B790D" w:rsidRDefault="00990D45" w:rsidP="00631B3E">
            <w:r>
              <w:t>Exceptions</w:t>
            </w:r>
          </w:p>
        </w:tc>
        <w:tc>
          <w:tcPr>
            <w:tcW w:w="3896" w:type="pct"/>
            <w:gridSpan w:val="4"/>
            <w:tcBorders>
              <w:top w:val="single" w:sz="4" w:space="0" w:color="C0C0C0"/>
              <w:left w:val="single" w:sz="4" w:space="0" w:color="C0C0C0"/>
              <w:bottom w:val="single" w:sz="4" w:space="0" w:color="C0C0C0"/>
              <w:right w:val="single" w:sz="4" w:space="0" w:color="C0C0C0"/>
            </w:tcBorders>
          </w:tcPr>
          <w:p w14:paraId="2BE1CDFD" w14:textId="3C66282E" w:rsidR="006256D9" w:rsidRPr="004926E5" w:rsidRDefault="00C23CC4" w:rsidP="00631B3E">
            <w:r>
              <w:t>No</w:t>
            </w:r>
          </w:p>
        </w:tc>
      </w:tr>
      <w:tr w:rsidR="006256D9" w:rsidRPr="00FE7A68" w14:paraId="596E4C3D" w14:textId="77777777" w:rsidTr="00631B3E">
        <w:tc>
          <w:tcPr>
            <w:tcW w:w="1104" w:type="pct"/>
          </w:tcPr>
          <w:p w14:paraId="21632119" w14:textId="771A86B7" w:rsidR="006256D9" w:rsidRPr="003B790D" w:rsidRDefault="00990D45" w:rsidP="00631B3E">
            <w:r>
              <w:t>Postcondition</w:t>
            </w:r>
            <w:r w:rsidR="006256D9" w:rsidRPr="003B790D">
              <w:t xml:space="preserve"> (</w:t>
            </w:r>
            <w:r>
              <w:t>Result</w:t>
            </w:r>
            <w:r w:rsidR="006256D9" w:rsidRPr="003B790D">
              <w:t>)</w:t>
            </w:r>
          </w:p>
        </w:tc>
        <w:tc>
          <w:tcPr>
            <w:tcW w:w="3896" w:type="pct"/>
            <w:gridSpan w:val="4"/>
          </w:tcPr>
          <w:p w14:paraId="05E5450B" w14:textId="6A26B457" w:rsidR="00C23CC4" w:rsidRPr="00C23CC4" w:rsidRDefault="00C23CC4" w:rsidP="00C23CC4">
            <w:pPr>
              <w:rPr>
                <w:lang w:val="en-US"/>
              </w:rPr>
            </w:pPr>
            <w:r w:rsidRPr="00C23CC4">
              <w:rPr>
                <w:lang w:val="en-US"/>
              </w:rPr>
              <w:t xml:space="preserve">Contents of the relevant codes are </w:t>
            </w:r>
            <w:proofErr w:type="gramStart"/>
            <w:r w:rsidRPr="00C23CC4">
              <w:rPr>
                <w:lang w:val="en-US"/>
              </w:rPr>
              <w:t>stored,</w:t>
            </w:r>
            <w:proofErr w:type="gramEnd"/>
            <w:r w:rsidRPr="00C23CC4">
              <w:rPr>
                <w:lang w:val="en-US"/>
              </w:rPr>
              <w:t xml:space="preserve"> data are marked as BCsend or BCworked.</w:t>
            </w:r>
          </w:p>
          <w:p w14:paraId="50A4852D" w14:textId="77777777" w:rsidR="006256D9" w:rsidRPr="00933CFA" w:rsidRDefault="00C23CC4" w:rsidP="00C23CC4">
            <w:pPr>
              <w:rPr>
                <w:lang w:val="en-US"/>
              </w:rPr>
            </w:pPr>
            <w:r w:rsidRPr="00933CFA">
              <w:rPr>
                <w:lang w:val="en-US"/>
              </w:rPr>
              <w:t xml:space="preserve">The statistics </w:t>
            </w:r>
            <w:proofErr w:type="gramStart"/>
            <w:r w:rsidRPr="00933CFA">
              <w:rPr>
                <w:lang w:val="en-US"/>
              </w:rPr>
              <w:t>are tracked</w:t>
            </w:r>
            <w:proofErr w:type="gramEnd"/>
            <w:r w:rsidRPr="00933CFA">
              <w:rPr>
                <w:lang w:val="en-US"/>
              </w:rPr>
              <w:t>.</w:t>
            </w:r>
          </w:p>
          <w:p w14:paraId="668A0EFF" w14:textId="5295EEF5" w:rsidR="003C3E1E" w:rsidRPr="00933CFA" w:rsidRDefault="003C3E1E" w:rsidP="00C23CC4">
            <w:pPr>
              <w:rPr>
                <w:lang w:val="en-US"/>
              </w:rPr>
            </w:pPr>
            <w:r w:rsidRPr="00933CFA">
              <w:rPr>
                <w:lang w:val="en-US"/>
              </w:rPr>
              <w:t>Trigger to FUN-5-2</w:t>
            </w:r>
          </w:p>
        </w:tc>
      </w:tr>
    </w:tbl>
    <w:p w14:paraId="776FA6CF" w14:textId="77777777" w:rsidR="00E55983" w:rsidRPr="00933CFA" w:rsidRDefault="00E55983" w:rsidP="00B47162">
      <w:pPr>
        <w:rPr>
          <w:lang w:val="en-US"/>
        </w:rPr>
      </w:pPr>
    </w:p>
    <w:p w14:paraId="115F4D8F" w14:textId="77777777" w:rsidR="0087775C" w:rsidRPr="00933CFA" w:rsidRDefault="0087775C">
      <w:pPr>
        <w:rPr>
          <w:lang w:val="en-US"/>
        </w:rPr>
      </w:pPr>
    </w:p>
    <w:p w14:paraId="5EA40199" w14:textId="77777777" w:rsidR="00F250F8" w:rsidRPr="00933CFA" w:rsidRDefault="00F250F8">
      <w:pPr>
        <w:rPr>
          <w:rFonts w:eastAsiaTheme="majorEastAsia" w:cstheme="majorBidi"/>
          <w:bCs/>
          <w:szCs w:val="28"/>
          <w:lang w:val="en-US"/>
        </w:rPr>
      </w:pPr>
      <w:r w:rsidRPr="00933CFA">
        <w:rPr>
          <w:lang w:val="en-US"/>
        </w:rPr>
        <w:br w:type="page"/>
      </w:r>
    </w:p>
    <w:p w14:paraId="102F3241" w14:textId="5A2F2B7B" w:rsidR="0087775C" w:rsidRDefault="0087775C" w:rsidP="0087775C">
      <w:pPr>
        <w:pStyle w:val="berschrift4"/>
      </w:pPr>
      <w:r w:rsidRPr="001F7AF2">
        <w:lastRenderedPageBreak/>
        <w:t>F</w:t>
      </w:r>
      <w:r>
        <w:t xml:space="preserve">UN-5-2 </w:t>
      </w:r>
      <w:r w:rsidR="00C23CC4">
        <w:t>Send barcode data</w:t>
      </w:r>
    </w:p>
    <w:tbl>
      <w:tblPr>
        <w:tblW w:w="4891" w:type="pct"/>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2238"/>
        <w:gridCol w:w="2008"/>
        <w:gridCol w:w="2938"/>
        <w:gridCol w:w="1959"/>
        <w:gridCol w:w="996"/>
      </w:tblGrid>
      <w:tr w:rsidR="0087775C" w:rsidRPr="00FE7A68" w14:paraId="70608848" w14:textId="77777777" w:rsidTr="00631B3E">
        <w:tc>
          <w:tcPr>
            <w:tcW w:w="1104" w:type="pct"/>
            <w:tcBorders>
              <w:top w:val="single" w:sz="4" w:space="0" w:color="C0C0C0"/>
              <w:left w:val="single" w:sz="4" w:space="0" w:color="C0C0C0"/>
              <w:bottom w:val="single" w:sz="4" w:space="0" w:color="C0C0C0"/>
              <w:right w:val="single" w:sz="4" w:space="0" w:color="C0C0C0"/>
            </w:tcBorders>
            <w:shd w:val="clear" w:color="auto" w:fill="D9D9D9"/>
          </w:tcPr>
          <w:p w14:paraId="7DA7B024" w14:textId="77777777" w:rsidR="0087775C" w:rsidRPr="003B790D" w:rsidRDefault="0087775C" w:rsidP="00631B3E">
            <w:pPr>
              <w:rPr>
                <w:b/>
                <w:sz w:val="18"/>
                <w:szCs w:val="18"/>
              </w:rPr>
            </w:pPr>
            <w:r w:rsidRPr="003B790D">
              <w:rPr>
                <w:b/>
                <w:sz w:val="18"/>
                <w:szCs w:val="18"/>
              </w:rPr>
              <w:t>FAfo-</w:t>
            </w:r>
            <w:r>
              <w:rPr>
                <w:b/>
                <w:sz w:val="18"/>
                <w:szCs w:val="18"/>
              </w:rPr>
              <w:t>5-3</w:t>
            </w:r>
          </w:p>
        </w:tc>
        <w:tc>
          <w:tcPr>
            <w:tcW w:w="3896" w:type="pct"/>
            <w:gridSpan w:val="4"/>
            <w:tcBorders>
              <w:top w:val="single" w:sz="4" w:space="0" w:color="C0C0C0"/>
              <w:left w:val="single" w:sz="4" w:space="0" w:color="C0C0C0"/>
              <w:bottom w:val="single" w:sz="4" w:space="0" w:color="C0C0C0"/>
              <w:right w:val="single" w:sz="4" w:space="0" w:color="C0C0C0"/>
            </w:tcBorders>
            <w:shd w:val="clear" w:color="auto" w:fill="D9D9D9"/>
          </w:tcPr>
          <w:p w14:paraId="251D4EB0" w14:textId="749595F6" w:rsidR="0087775C" w:rsidRPr="00887F1A" w:rsidRDefault="00C23CC4" w:rsidP="00C23CC4">
            <w:pPr>
              <w:rPr>
                <w:b/>
                <w:sz w:val="18"/>
                <w:szCs w:val="18"/>
                <w:lang w:val="it-CH"/>
              </w:rPr>
            </w:pPr>
            <w:r w:rsidRPr="00887F1A">
              <w:rPr>
                <w:b/>
                <w:sz w:val="18"/>
                <w:szCs w:val="18"/>
                <w:lang w:val="it-CH"/>
              </w:rPr>
              <w:t xml:space="preserve">Send </w:t>
            </w:r>
            <w:r w:rsidR="0087775C" w:rsidRPr="00887F1A">
              <w:rPr>
                <w:b/>
                <w:sz w:val="18"/>
                <w:szCs w:val="18"/>
                <w:lang w:val="it-CH"/>
              </w:rPr>
              <w:t>Barcode</w:t>
            </w:r>
            <w:r w:rsidRPr="00887F1A">
              <w:rPr>
                <w:b/>
                <w:sz w:val="18"/>
                <w:szCs w:val="18"/>
                <w:lang w:val="it-CH"/>
              </w:rPr>
              <w:t xml:space="preserve"> data to Padasa</w:t>
            </w:r>
          </w:p>
        </w:tc>
      </w:tr>
      <w:tr w:rsidR="0087775C" w:rsidRPr="003B790D" w14:paraId="362935C2" w14:textId="77777777" w:rsidTr="00631B3E">
        <w:tc>
          <w:tcPr>
            <w:tcW w:w="1104" w:type="pct"/>
            <w:vMerge w:val="restart"/>
            <w:tcBorders>
              <w:top w:val="single" w:sz="4" w:space="0" w:color="C0C0C0"/>
              <w:left w:val="single" w:sz="4" w:space="0" w:color="C0C0C0"/>
              <w:right w:val="single" w:sz="4" w:space="0" w:color="C0C0C0"/>
            </w:tcBorders>
            <w:shd w:val="clear" w:color="auto" w:fill="F2F2F2"/>
          </w:tcPr>
          <w:p w14:paraId="425923E6" w14:textId="14E697C9" w:rsidR="0087775C" w:rsidRPr="003B790D" w:rsidRDefault="00990D45" w:rsidP="00631B3E">
            <w:pPr>
              <w:rPr>
                <w:b/>
                <w:sz w:val="18"/>
                <w:szCs w:val="18"/>
              </w:rPr>
            </w:pPr>
            <w:r>
              <w:rPr>
                <w:b/>
                <w:sz w:val="16"/>
                <w:szCs w:val="16"/>
              </w:rPr>
              <w:t>Categorization</w:t>
            </w:r>
            <w:r w:rsidR="0087775C" w:rsidRPr="003B790D" w:rsidDel="00AF399A">
              <w:rPr>
                <w:b/>
                <w:sz w:val="18"/>
                <w:szCs w:val="18"/>
              </w:rPr>
              <w:t xml:space="preserve"> </w:t>
            </w: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70C2FE33" w14:textId="55FA81C3" w:rsidR="0087775C" w:rsidRPr="003B790D" w:rsidRDefault="00990D45" w:rsidP="00631B3E">
            <w:pPr>
              <w:tabs>
                <w:tab w:val="left" w:pos="3152"/>
              </w:tabs>
              <w:rPr>
                <w:sz w:val="18"/>
                <w:szCs w:val="18"/>
              </w:rPr>
            </w:pPr>
            <w:r>
              <w:rPr>
                <w:b/>
                <w:sz w:val="16"/>
                <w:szCs w:val="16"/>
              </w:rPr>
              <w:t>Person in charge</w:t>
            </w:r>
            <w:r w:rsidR="0087775C" w:rsidRPr="003B790D" w:rsidDel="00017BF7">
              <w:rPr>
                <w:sz w:val="18"/>
                <w:szCs w:val="18"/>
              </w:rPr>
              <w:t xml:space="preserve"> </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039EEDF5" w14:textId="77777777" w:rsidR="0087775C" w:rsidRPr="003B790D" w:rsidRDefault="0087775C" w:rsidP="00631B3E">
            <w:r>
              <w:t>STK-2</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031B7433" w14:textId="77777777" w:rsidR="0087775C" w:rsidRPr="003B790D" w:rsidRDefault="0087775C" w:rsidP="00631B3E">
            <w:r w:rsidRPr="003B790D">
              <w:rPr>
                <w:b/>
                <w:sz w:val="16"/>
                <w:szCs w:val="16"/>
              </w:rPr>
              <w:t>Version</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4F4571BD" w14:textId="77777777" w:rsidR="0087775C" w:rsidRPr="003B790D" w:rsidRDefault="0087775C" w:rsidP="00631B3E">
            <w:r w:rsidRPr="003B790D">
              <w:t>1</w:t>
            </w:r>
          </w:p>
        </w:tc>
      </w:tr>
      <w:tr w:rsidR="0087775C" w:rsidRPr="003B790D" w14:paraId="1CA65A4D" w14:textId="77777777" w:rsidTr="00631B3E">
        <w:tc>
          <w:tcPr>
            <w:tcW w:w="1104" w:type="pct"/>
            <w:vMerge/>
            <w:tcBorders>
              <w:left w:val="single" w:sz="4" w:space="0" w:color="C0C0C0"/>
              <w:right w:val="single" w:sz="4" w:space="0" w:color="C0C0C0"/>
            </w:tcBorders>
            <w:shd w:val="clear" w:color="auto" w:fill="F2F2F2"/>
          </w:tcPr>
          <w:p w14:paraId="660012A4" w14:textId="77777777" w:rsidR="0087775C" w:rsidRPr="003B790D" w:rsidRDefault="0087775C" w:rsidP="00631B3E">
            <w:pPr>
              <w:rPr>
                <w:b/>
                <w:sz w:val="18"/>
                <w:szCs w:val="18"/>
              </w:rPr>
            </w:pP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2BD7FC24" w14:textId="70DC983E" w:rsidR="0087775C" w:rsidRPr="003B790D" w:rsidRDefault="00990D45" w:rsidP="00631B3E">
            <w:pPr>
              <w:tabs>
                <w:tab w:val="left" w:pos="3152"/>
              </w:tabs>
              <w:rPr>
                <w:sz w:val="18"/>
                <w:szCs w:val="18"/>
              </w:rPr>
            </w:pPr>
            <w:r>
              <w:rPr>
                <w:b/>
                <w:sz w:val="16"/>
                <w:szCs w:val="16"/>
              </w:rPr>
              <w:t>Priority</w:t>
            </w:r>
            <w:r w:rsidR="0087775C" w:rsidRPr="003B790D">
              <w:rPr>
                <w:b/>
                <w:sz w:val="16"/>
                <w:szCs w:val="16"/>
              </w:rPr>
              <w:t xml:space="preserve"> </w:t>
            </w:r>
            <w:r w:rsidR="0087775C" w:rsidRPr="003B790D">
              <w:rPr>
                <w:sz w:val="12"/>
                <w:szCs w:val="12"/>
              </w:rPr>
              <w:t>(M / K)</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17F0AD66" w14:textId="77777777" w:rsidR="0087775C" w:rsidRPr="003B790D" w:rsidRDefault="0087775C" w:rsidP="00631B3E">
            <w:r w:rsidRPr="003B790D">
              <w:t>M</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0738DE00" w14:textId="77777777" w:rsidR="0087775C" w:rsidRPr="003B790D" w:rsidRDefault="0087775C" w:rsidP="00631B3E">
            <w:r w:rsidRPr="003B790D">
              <w:rPr>
                <w:b/>
                <w:sz w:val="16"/>
                <w:szCs w:val="16"/>
              </w:rPr>
              <w:t xml:space="preserve">Status </w:t>
            </w:r>
            <w:r w:rsidRPr="003B790D">
              <w:rPr>
                <w:sz w:val="12"/>
                <w:szCs w:val="12"/>
              </w:rPr>
              <w:t>(OK / NOK)</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2BA96577" w14:textId="77777777" w:rsidR="0087775C" w:rsidRPr="003B790D" w:rsidRDefault="0087775C" w:rsidP="00631B3E">
            <w:r w:rsidRPr="003B790D">
              <w:t>OK</w:t>
            </w:r>
          </w:p>
        </w:tc>
      </w:tr>
      <w:tr w:rsidR="0087775C" w:rsidRPr="003B790D" w14:paraId="2969FDE0" w14:textId="77777777" w:rsidTr="00631B3E">
        <w:tc>
          <w:tcPr>
            <w:tcW w:w="1104" w:type="pct"/>
            <w:tcBorders>
              <w:top w:val="single" w:sz="4" w:space="0" w:color="C0C0C0"/>
              <w:left w:val="single" w:sz="4" w:space="0" w:color="C0C0C0"/>
              <w:bottom w:val="single" w:sz="4" w:space="0" w:color="C0C0C0"/>
              <w:right w:val="single" w:sz="4" w:space="0" w:color="C0C0C0"/>
            </w:tcBorders>
            <w:hideMark/>
          </w:tcPr>
          <w:p w14:paraId="34E30E2C" w14:textId="18896E78" w:rsidR="0087775C" w:rsidRPr="003B790D" w:rsidRDefault="00123BF1" w:rsidP="00631B3E">
            <w:r>
              <w:t>Use case diagram</w:t>
            </w:r>
          </w:p>
        </w:tc>
        <w:tc>
          <w:tcPr>
            <w:tcW w:w="3896" w:type="pct"/>
            <w:gridSpan w:val="4"/>
            <w:tcBorders>
              <w:top w:val="single" w:sz="4" w:space="0" w:color="C0C0C0"/>
              <w:left w:val="single" w:sz="4" w:space="0" w:color="C0C0C0"/>
              <w:bottom w:val="single" w:sz="4" w:space="0" w:color="C0C0C0"/>
              <w:right w:val="single" w:sz="4" w:space="0" w:color="C0C0C0"/>
            </w:tcBorders>
          </w:tcPr>
          <w:p w14:paraId="05A36B6E" w14:textId="77777777" w:rsidR="0087775C" w:rsidRDefault="0087775C" w:rsidP="00631B3E"/>
          <w:p w14:paraId="695D0C56" w14:textId="407474D0" w:rsidR="0087775C" w:rsidRDefault="00E73112" w:rsidP="00631B3E">
            <w:r>
              <w:object w:dxaOrig="10938" w:dyaOrig="3361" w14:anchorId="5C293082">
                <v:shape id="_x0000_i1060" type="#_x0000_t75" style="width:391.5pt;height:120.75pt" o:ole="">
                  <v:imagedata r:id="rId85" o:title=""/>
                </v:shape>
                <o:OLEObject Type="Embed" ProgID="Visio.Drawing.11" ShapeID="_x0000_i1060" DrawAspect="Content" ObjectID="_1568465758" r:id="rId86"/>
              </w:object>
            </w:r>
          </w:p>
          <w:p w14:paraId="31AF33FB" w14:textId="77777777" w:rsidR="0087775C" w:rsidRPr="003B790D" w:rsidRDefault="0087775C" w:rsidP="00631B3E"/>
        </w:tc>
      </w:tr>
      <w:tr w:rsidR="0087775C" w:rsidRPr="00401D2F" w14:paraId="285002C0" w14:textId="77777777" w:rsidTr="00631B3E">
        <w:tc>
          <w:tcPr>
            <w:tcW w:w="1104" w:type="pct"/>
          </w:tcPr>
          <w:p w14:paraId="623D3E1C" w14:textId="3716A569" w:rsidR="0087775C" w:rsidRPr="003B790D" w:rsidRDefault="00990D45" w:rsidP="00631B3E">
            <w:r>
              <w:t>Short description</w:t>
            </w:r>
          </w:p>
        </w:tc>
        <w:tc>
          <w:tcPr>
            <w:tcW w:w="3896" w:type="pct"/>
            <w:gridSpan w:val="4"/>
          </w:tcPr>
          <w:p w14:paraId="47A1BE87" w14:textId="74B5527E" w:rsidR="00F36623" w:rsidRPr="00F36623" w:rsidRDefault="00F36623" w:rsidP="00F36623">
            <w:pPr>
              <w:rPr>
                <w:lang w:val="en-US"/>
              </w:rPr>
            </w:pPr>
            <w:r w:rsidRPr="00F36623">
              <w:rPr>
                <w:lang w:val="en-US"/>
              </w:rPr>
              <w:t>Data mark</w:t>
            </w:r>
            <w:r w:rsidR="00417C55">
              <w:rPr>
                <w:lang w:val="en-US"/>
              </w:rPr>
              <w:t>ed with</w:t>
            </w:r>
            <w:r w:rsidRPr="00F36623">
              <w:rPr>
                <w:lang w:val="en-US"/>
              </w:rPr>
              <w:t xml:space="preserve"> BCsend </w:t>
            </w:r>
            <w:proofErr w:type="gramStart"/>
            <w:r w:rsidR="00417C55">
              <w:rPr>
                <w:lang w:val="en-US"/>
              </w:rPr>
              <w:t>will be p</w:t>
            </w:r>
            <w:r w:rsidRPr="00F36623">
              <w:rPr>
                <w:lang w:val="en-US"/>
              </w:rPr>
              <w:t>assed to Padasa and</w:t>
            </w:r>
            <w:r w:rsidR="00417C55">
              <w:rPr>
                <w:lang w:val="en-US"/>
              </w:rPr>
              <w:t xml:space="preserve"> then</w:t>
            </w:r>
            <w:r w:rsidRPr="00F36623">
              <w:rPr>
                <w:lang w:val="en-US"/>
              </w:rPr>
              <w:t xml:space="preserve"> marked as BCworked</w:t>
            </w:r>
            <w:proofErr w:type="gramEnd"/>
            <w:r w:rsidRPr="00F36623">
              <w:rPr>
                <w:lang w:val="en-US"/>
              </w:rPr>
              <w:t>.</w:t>
            </w:r>
          </w:p>
          <w:p w14:paraId="5B8F6CDB" w14:textId="509BBE7D" w:rsidR="0087775C" w:rsidRPr="00F36623" w:rsidRDefault="00854501" w:rsidP="00F36623">
            <w:pPr>
              <w:rPr>
                <w:lang w:val="en-US"/>
              </w:rPr>
            </w:pPr>
            <w:r>
              <w:rPr>
                <w:lang w:val="en-US"/>
              </w:rPr>
              <w:t>S</w:t>
            </w:r>
            <w:r w:rsidR="00F36623" w:rsidRPr="00F36623">
              <w:rPr>
                <w:lang w:val="en-US"/>
              </w:rPr>
              <w:t xml:space="preserve">tatistics </w:t>
            </w:r>
            <w:proofErr w:type="gramStart"/>
            <w:r w:rsidR="00F36623" w:rsidRPr="00F36623">
              <w:rPr>
                <w:lang w:val="en-US"/>
              </w:rPr>
              <w:t>will be tracked</w:t>
            </w:r>
            <w:proofErr w:type="gramEnd"/>
            <w:r w:rsidR="00F36623" w:rsidRPr="00F36623">
              <w:rPr>
                <w:lang w:val="en-US"/>
              </w:rPr>
              <w:t>.</w:t>
            </w:r>
          </w:p>
        </w:tc>
      </w:tr>
      <w:tr w:rsidR="0087775C" w:rsidRPr="003B790D" w14:paraId="4164CA9A" w14:textId="77777777" w:rsidTr="00631B3E">
        <w:tc>
          <w:tcPr>
            <w:tcW w:w="1104" w:type="pct"/>
          </w:tcPr>
          <w:p w14:paraId="20863686" w14:textId="4F558F14" w:rsidR="0087775C" w:rsidRPr="003B790D" w:rsidRDefault="00990D45" w:rsidP="00631B3E">
            <w:r>
              <w:t>Actor</w:t>
            </w:r>
          </w:p>
        </w:tc>
        <w:tc>
          <w:tcPr>
            <w:tcW w:w="3896" w:type="pct"/>
            <w:gridSpan w:val="4"/>
          </w:tcPr>
          <w:p w14:paraId="57E6840D" w14:textId="4235115B" w:rsidR="0087775C" w:rsidRPr="003B790D" w:rsidRDefault="0062546E" w:rsidP="00631B3E">
            <w:r>
              <w:t>DisCo</w:t>
            </w:r>
          </w:p>
        </w:tc>
      </w:tr>
      <w:tr w:rsidR="0087775C" w:rsidRPr="003B790D" w14:paraId="04377996" w14:textId="77777777" w:rsidTr="00631B3E">
        <w:tc>
          <w:tcPr>
            <w:tcW w:w="1104" w:type="pct"/>
          </w:tcPr>
          <w:p w14:paraId="52BD54A7" w14:textId="1225850C" w:rsidR="0087775C" w:rsidRPr="003B790D" w:rsidRDefault="00154B90" w:rsidP="00631B3E">
            <w:r>
              <w:t>Triggering event</w:t>
            </w:r>
          </w:p>
        </w:tc>
        <w:tc>
          <w:tcPr>
            <w:tcW w:w="3896" w:type="pct"/>
            <w:gridSpan w:val="4"/>
          </w:tcPr>
          <w:p w14:paraId="44657B49" w14:textId="77777777" w:rsidR="0087775C" w:rsidRPr="003B790D" w:rsidRDefault="0087775C" w:rsidP="00631B3E">
            <w:r>
              <w:t>BUC-5 FaFo-5-1</w:t>
            </w:r>
          </w:p>
        </w:tc>
      </w:tr>
      <w:tr w:rsidR="0087775C" w:rsidRPr="00FE7A68" w14:paraId="22CB6B02" w14:textId="77777777" w:rsidTr="00631B3E">
        <w:tc>
          <w:tcPr>
            <w:tcW w:w="1104" w:type="pct"/>
          </w:tcPr>
          <w:p w14:paraId="5F402FB4" w14:textId="592A23E7" w:rsidR="0087775C" w:rsidRPr="003B790D" w:rsidRDefault="00990D45" w:rsidP="00631B3E">
            <w:r>
              <w:t>Precondition</w:t>
            </w:r>
          </w:p>
        </w:tc>
        <w:tc>
          <w:tcPr>
            <w:tcW w:w="3896" w:type="pct"/>
            <w:gridSpan w:val="4"/>
          </w:tcPr>
          <w:p w14:paraId="3C72FFC8" w14:textId="1A5DD01A" w:rsidR="0087775C" w:rsidRPr="00F36623" w:rsidRDefault="00340D5C" w:rsidP="00340D5C">
            <w:pPr>
              <w:rPr>
                <w:lang w:val="en-US"/>
              </w:rPr>
            </w:pPr>
            <w:r>
              <w:rPr>
                <w:lang w:val="en-US"/>
              </w:rPr>
              <w:t>D</w:t>
            </w:r>
            <w:r w:rsidRPr="00F36623">
              <w:rPr>
                <w:lang w:val="en-US"/>
              </w:rPr>
              <w:t>ata are made available</w:t>
            </w:r>
            <w:r>
              <w:rPr>
                <w:lang w:val="en-US"/>
              </w:rPr>
              <w:t xml:space="preserve"> f</w:t>
            </w:r>
            <w:r w:rsidR="00F36623" w:rsidRPr="00F36623">
              <w:rPr>
                <w:lang w:val="en-US"/>
              </w:rPr>
              <w:t xml:space="preserve">rom </w:t>
            </w:r>
            <w:r w:rsidR="0087775C" w:rsidRPr="00F36623">
              <w:rPr>
                <w:lang w:val="en-US"/>
              </w:rPr>
              <w:t>BUC-5 FaFo-5</w:t>
            </w:r>
            <w:r>
              <w:rPr>
                <w:lang w:val="en-US"/>
              </w:rPr>
              <w:t>-1</w:t>
            </w:r>
          </w:p>
        </w:tc>
      </w:tr>
      <w:tr w:rsidR="0087775C" w:rsidRPr="003B790D" w14:paraId="6FACD291" w14:textId="77777777" w:rsidTr="00631B3E">
        <w:tc>
          <w:tcPr>
            <w:tcW w:w="1104" w:type="pct"/>
          </w:tcPr>
          <w:p w14:paraId="70D4ECE9" w14:textId="79C1A85F" w:rsidR="0087775C" w:rsidRPr="003B790D" w:rsidRDefault="00123BF1" w:rsidP="00631B3E">
            <w:r>
              <w:t>Diagram</w:t>
            </w:r>
          </w:p>
          <w:p w14:paraId="3391A7E6" w14:textId="573B8F76" w:rsidR="0087775C" w:rsidRPr="003B790D" w:rsidRDefault="0087775C" w:rsidP="00631B3E">
            <w:r w:rsidRPr="003B790D">
              <w:t>(</w:t>
            </w:r>
            <w:r w:rsidR="00990D45">
              <w:t>Recommended</w:t>
            </w:r>
            <w:r w:rsidRPr="003B790D">
              <w:t>)</w:t>
            </w:r>
          </w:p>
        </w:tc>
        <w:tc>
          <w:tcPr>
            <w:tcW w:w="3896" w:type="pct"/>
            <w:gridSpan w:val="4"/>
          </w:tcPr>
          <w:p w14:paraId="75E2E2C4" w14:textId="1DE32CDD" w:rsidR="0087775C" w:rsidRDefault="00221456" w:rsidP="00631B3E">
            <w:r>
              <w:object w:dxaOrig="7011" w:dyaOrig="7330" w14:anchorId="3C7CE17C">
                <v:shape id="_x0000_i1061" type="#_x0000_t75" style="width:351pt;height:366.75pt" o:ole="">
                  <v:imagedata r:id="rId80" o:title=""/>
                </v:shape>
                <o:OLEObject Type="Embed" ProgID="Visio.Drawing.11" ShapeID="_x0000_i1061" DrawAspect="Content" ObjectID="_1568465759" r:id="rId87"/>
              </w:object>
            </w:r>
          </w:p>
          <w:p w14:paraId="1C226C98" w14:textId="77777777" w:rsidR="00AD0A53" w:rsidRPr="003B790D" w:rsidRDefault="00AD0A53" w:rsidP="00631B3E"/>
        </w:tc>
      </w:tr>
      <w:tr w:rsidR="0087775C" w:rsidRPr="00401D2F" w14:paraId="3099A965" w14:textId="77777777" w:rsidTr="00631B3E">
        <w:tc>
          <w:tcPr>
            <w:tcW w:w="1104" w:type="pct"/>
          </w:tcPr>
          <w:p w14:paraId="5416EC3A" w14:textId="5AE81600" w:rsidR="0087775C" w:rsidRPr="003B790D" w:rsidRDefault="00990D45" w:rsidP="00631B3E">
            <w:r>
              <w:t>Standard process</w:t>
            </w:r>
          </w:p>
        </w:tc>
        <w:tc>
          <w:tcPr>
            <w:tcW w:w="3896" w:type="pct"/>
            <w:gridSpan w:val="4"/>
          </w:tcPr>
          <w:p w14:paraId="1EA1CB9B" w14:textId="0DC0EE6C" w:rsidR="00276D09" w:rsidRPr="00276D09" w:rsidRDefault="000F6292" w:rsidP="00276D09">
            <w:pPr>
              <w:rPr>
                <w:lang w:val="en-US"/>
              </w:rPr>
            </w:pPr>
            <w:r w:rsidRPr="000F6292">
              <w:rPr>
                <w:lang w:val="en-US"/>
              </w:rPr>
              <w:t>Barcode</w:t>
            </w:r>
            <w:r w:rsidR="00276D09" w:rsidRPr="00276D09">
              <w:rPr>
                <w:lang w:val="en-US"/>
              </w:rPr>
              <w:t xml:space="preserve"> contents with the mark BCsend </w:t>
            </w:r>
            <w:proofErr w:type="gramStart"/>
            <w:r w:rsidR="00276D09" w:rsidRPr="00276D09">
              <w:rPr>
                <w:lang w:val="en-US"/>
              </w:rPr>
              <w:t>is used</w:t>
            </w:r>
            <w:proofErr w:type="gramEnd"/>
            <w:r w:rsidR="00276D09" w:rsidRPr="00276D09">
              <w:rPr>
                <w:lang w:val="en-US"/>
              </w:rPr>
              <w:t xml:space="preserve"> to call the </w:t>
            </w:r>
            <w:r>
              <w:rPr>
                <w:lang w:val="en-US"/>
              </w:rPr>
              <w:t>w</w:t>
            </w:r>
            <w:r w:rsidR="00276D09" w:rsidRPr="00276D09">
              <w:rPr>
                <w:lang w:val="en-US"/>
              </w:rPr>
              <w:t xml:space="preserve">eb service </w:t>
            </w:r>
            <w:r>
              <w:rPr>
                <w:lang w:val="en-US"/>
              </w:rPr>
              <w:t xml:space="preserve">of </w:t>
            </w:r>
            <w:r w:rsidR="00276D09" w:rsidRPr="00276D09">
              <w:rPr>
                <w:lang w:val="en-US"/>
              </w:rPr>
              <w:t xml:space="preserve">Padasa and the data </w:t>
            </w:r>
            <w:r>
              <w:rPr>
                <w:lang w:val="en-US"/>
              </w:rPr>
              <w:t>are</w:t>
            </w:r>
            <w:r w:rsidR="00276D09" w:rsidRPr="00276D09">
              <w:rPr>
                <w:lang w:val="en-US"/>
              </w:rPr>
              <w:t xml:space="preserve"> passed to Padasa.</w:t>
            </w:r>
          </w:p>
          <w:p w14:paraId="275CDD11" w14:textId="33CDE9EA" w:rsidR="008D65F9" w:rsidRPr="00276D09" w:rsidRDefault="000F6292" w:rsidP="000F6292">
            <w:pPr>
              <w:rPr>
                <w:lang w:val="en-US"/>
              </w:rPr>
            </w:pPr>
            <w:r>
              <w:rPr>
                <w:lang w:val="en-US"/>
              </w:rPr>
              <w:t>D</w:t>
            </w:r>
            <w:r w:rsidR="00276D09" w:rsidRPr="00276D09">
              <w:rPr>
                <w:lang w:val="en-US"/>
              </w:rPr>
              <w:t>ata are marked a</w:t>
            </w:r>
            <w:r>
              <w:rPr>
                <w:lang w:val="en-US"/>
              </w:rPr>
              <w:t xml:space="preserve">s BCworked. Statistics </w:t>
            </w:r>
            <w:proofErr w:type="gramStart"/>
            <w:r>
              <w:rPr>
                <w:lang w:val="en-US"/>
              </w:rPr>
              <w:t xml:space="preserve">will be </w:t>
            </w:r>
            <w:r w:rsidR="00276D09" w:rsidRPr="00276D09">
              <w:rPr>
                <w:lang w:val="en-US"/>
              </w:rPr>
              <w:t>tracked</w:t>
            </w:r>
            <w:proofErr w:type="gramEnd"/>
            <w:r>
              <w:rPr>
                <w:lang w:val="en-US"/>
              </w:rPr>
              <w:t>.</w:t>
            </w:r>
          </w:p>
        </w:tc>
      </w:tr>
      <w:tr w:rsidR="0087775C" w:rsidRPr="003B790D" w14:paraId="7497B449" w14:textId="77777777" w:rsidTr="00631B3E">
        <w:tc>
          <w:tcPr>
            <w:tcW w:w="1104" w:type="pct"/>
            <w:tcBorders>
              <w:top w:val="single" w:sz="4" w:space="0" w:color="C0C0C0"/>
              <w:left w:val="single" w:sz="4" w:space="0" w:color="C0C0C0"/>
              <w:bottom w:val="single" w:sz="4" w:space="0" w:color="C0C0C0"/>
              <w:right w:val="single" w:sz="4" w:space="0" w:color="C0C0C0"/>
            </w:tcBorders>
            <w:hideMark/>
          </w:tcPr>
          <w:p w14:paraId="120467D4" w14:textId="52226E56" w:rsidR="0087775C" w:rsidRPr="003B790D" w:rsidRDefault="00990D45" w:rsidP="00631B3E">
            <w:r>
              <w:t>Alternative</w:t>
            </w:r>
          </w:p>
        </w:tc>
        <w:tc>
          <w:tcPr>
            <w:tcW w:w="3896" w:type="pct"/>
            <w:gridSpan w:val="4"/>
            <w:tcBorders>
              <w:top w:val="single" w:sz="4" w:space="0" w:color="C0C0C0"/>
              <w:left w:val="single" w:sz="4" w:space="0" w:color="C0C0C0"/>
              <w:bottom w:val="single" w:sz="4" w:space="0" w:color="C0C0C0"/>
              <w:right w:val="single" w:sz="4" w:space="0" w:color="C0C0C0"/>
            </w:tcBorders>
          </w:tcPr>
          <w:p w14:paraId="52D94778" w14:textId="381CD0B1" w:rsidR="0087775C" w:rsidRPr="003B790D" w:rsidRDefault="00276D09" w:rsidP="00631B3E">
            <w:r>
              <w:t>No</w:t>
            </w:r>
          </w:p>
        </w:tc>
      </w:tr>
      <w:tr w:rsidR="0087775C" w:rsidRPr="00FE7A68" w14:paraId="49D32CDD" w14:textId="77777777" w:rsidTr="00631B3E">
        <w:tc>
          <w:tcPr>
            <w:tcW w:w="1104" w:type="pct"/>
            <w:tcBorders>
              <w:top w:val="single" w:sz="4" w:space="0" w:color="C0C0C0"/>
              <w:left w:val="single" w:sz="4" w:space="0" w:color="C0C0C0"/>
              <w:bottom w:val="single" w:sz="4" w:space="0" w:color="C0C0C0"/>
              <w:right w:val="single" w:sz="4" w:space="0" w:color="C0C0C0"/>
            </w:tcBorders>
            <w:hideMark/>
          </w:tcPr>
          <w:p w14:paraId="7AEC51B9" w14:textId="257B1DD1" w:rsidR="0087775C" w:rsidRPr="003B790D" w:rsidRDefault="00990D45" w:rsidP="00631B3E">
            <w:r>
              <w:t>Exceptions</w:t>
            </w:r>
          </w:p>
        </w:tc>
        <w:tc>
          <w:tcPr>
            <w:tcW w:w="3896" w:type="pct"/>
            <w:gridSpan w:val="4"/>
            <w:tcBorders>
              <w:top w:val="single" w:sz="4" w:space="0" w:color="C0C0C0"/>
              <w:left w:val="single" w:sz="4" w:space="0" w:color="C0C0C0"/>
              <w:bottom w:val="single" w:sz="4" w:space="0" w:color="C0C0C0"/>
              <w:right w:val="single" w:sz="4" w:space="0" w:color="C0C0C0"/>
            </w:tcBorders>
          </w:tcPr>
          <w:p w14:paraId="6BF8FB72" w14:textId="5E8A9A06" w:rsidR="0087775C" w:rsidRPr="00276D09" w:rsidRDefault="002F7951" w:rsidP="00BD44BE">
            <w:pPr>
              <w:rPr>
                <w:lang w:val="en-US"/>
              </w:rPr>
            </w:pPr>
            <w:r w:rsidRPr="00177989">
              <w:rPr>
                <w:lang w:val="en-US"/>
              </w:rPr>
              <w:t>I</w:t>
            </w:r>
            <w:r>
              <w:rPr>
                <w:lang w:val="en-US"/>
              </w:rPr>
              <w:t xml:space="preserve">f </w:t>
            </w:r>
            <w:r w:rsidR="00BD44BE">
              <w:rPr>
                <w:lang w:val="en-US"/>
              </w:rPr>
              <w:t xml:space="preserve">Padasa </w:t>
            </w:r>
            <w:r>
              <w:rPr>
                <w:lang w:val="en-US"/>
              </w:rPr>
              <w:t>is</w:t>
            </w:r>
            <w:r w:rsidRPr="00177989">
              <w:rPr>
                <w:lang w:val="en-US"/>
              </w:rPr>
              <w:t xml:space="preserve"> unavailable</w:t>
            </w:r>
            <w:r>
              <w:rPr>
                <w:lang w:val="en-US"/>
              </w:rPr>
              <w:t xml:space="preserve">, data from BUC-5 </w:t>
            </w:r>
            <w:proofErr w:type="gramStart"/>
            <w:r>
              <w:rPr>
                <w:lang w:val="en-US"/>
              </w:rPr>
              <w:t>cannot be transmitted</w:t>
            </w:r>
            <w:proofErr w:type="gramEnd"/>
            <w:r>
              <w:rPr>
                <w:lang w:val="en-US"/>
              </w:rPr>
              <w:t>.</w:t>
            </w:r>
            <w:r w:rsidRPr="00177989">
              <w:rPr>
                <w:lang w:val="en-US"/>
              </w:rPr>
              <w:t xml:space="preserve"> In this case, an error message </w:t>
            </w:r>
            <w:proofErr w:type="gramStart"/>
            <w:r w:rsidRPr="00177989">
              <w:rPr>
                <w:lang w:val="en-US"/>
              </w:rPr>
              <w:t>is written</w:t>
            </w:r>
            <w:proofErr w:type="gramEnd"/>
            <w:r w:rsidRPr="00177989">
              <w:rPr>
                <w:lang w:val="en-US"/>
              </w:rPr>
              <w:t xml:space="preserve"> </w:t>
            </w:r>
            <w:r w:rsidR="003C3E1E">
              <w:rPr>
                <w:lang w:val="en-US"/>
              </w:rPr>
              <w:t>(</w:t>
            </w:r>
            <w:r w:rsidR="003C3E1E" w:rsidRPr="00AC2323">
              <w:rPr>
                <w:lang w:val="en-US"/>
              </w:rPr>
              <w:t xml:space="preserve">every </w:t>
            </w:r>
            <w:r w:rsidR="003C3E1E">
              <w:rPr>
                <w:lang w:val="en-US"/>
              </w:rPr>
              <w:t>1</w:t>
            </w:r>
            <w:r w:rsidR="003C3E1E" w:rsidRPr="00AC2323">
              <w:rPr>
                <w:lang w:val="en-US"/>
              </w:rPr>
              <w:t>5 minutes</w:t>
            </w:r>
            <w:r w:rsidR="003C3E1E">
              <w:rPr>
                <w:lang w:val="en-US"/>
              </w:rPr>
              <w:t>, adjustable about parameter)</w:t>
            </w:r>
            <w:r w:rsidRPr="00177989">
              <w:rPr>
                <w:lang w:val="en-US"/>
              </w:rPr>
              <w:t xml:space="preserve">. </w:t>
            </w:r>
            <w:r>
              <w:rPr>
                <w:lang w:val="en-US"/>
              </w:rPr>
              <w:t xml:space="preserve">The transmission </w:t>
            </w:r>
            <w:proofErr w:type="gramStart"/>
            <w:r>
              <w:rPr>
                <w:lang w:val="en-US"/>
              </w:rPr>
              <w:t>should be executed</w:t>
            </w:r>
            <w:proofErr w:type="gramEnd"/>
            <w:r w:rsidRPr="00AC2323">
              <w:rPr>
                <w:lang w:val="en-US"/>
              </w:rPr>
              <w:t xml:space="preserve"> periodically, if successful, a success message is written.</w:t>
            </w:r>
          </w:p>
        </w:tc>
      </w:tr>
      <w:tr w:rsidR="0087775C" w:rsidRPr="00FE7A68" w14:paraId="6A98D61F" w14:textId="77777777" w:rsidTr="00631B3E">
        <w:tc>
          <w:tcPr>
            <w:tcW w:w="1104" w:type="pct"/>
          </w:tcPr>
          <w:p w14:paraId="456CFC37" w14:textId="0AED4558" w:rsidR="0087775C" w:rsidRPr="003B790D" w:rsidRDefault="00990D45" w:rsidP="00631B3E">
            <w:r>
              <w:t>Postcondition</w:t>
            </w:r>
            <w:r w:rsidR="0087775C" w:rsidRPr="003B790D">
              <w:t xml:space="preserve"> (</w:t>
            </w:r>
            <w:r>
              <w:t>Result</w:t>
            </w:r>
            <w:r w:rsidR="0087775C" w:rsidRPr="003B790D">
              <w:t>)</w:t>
            </w:r>
          </w:p>
        </w:tc>
        <w:tc>
          <w:tcPr>
            <w:tcW w:w="3896" w:type="pct"/>
            <w:gridSpan w:val="4"/>
          </w:tcPr>
          <w:p w14:paraId="6270911C" w14:textId="5C0C9DE4" w:rsidR="00276D09" w:rsidRPr="00276D09" w:rsidRDefault="00276D09" w:rsidP="00276D09">
            <w:pPr>
              <w:rPr>
                <w:lang w:val="en-US"/>
              </w:rPr>
            </w:pPr>
            <w:r w:rsidRPr="00276D09">
              <w:rPr>
                <w:lang w:val="en-US"/>
              </w:rPr>
              <w:t xml:space="preserve">Contents of relevant </w:t>
            </w:r>
            <w:r w:rsidR="00D6025A">
              <w:rPr>
                <w:lang w:val="en-US"/>
              </w:rPr>
              <w:t>bar</w:t>
            </w:r>
            <w:r w:rsidRPr="00276D09">
              <w:rPr>
                <w:lang w:val="en-US"/>
              </w:rPr>
              <w:t>codes are stored</w:t>
            </w:r>
            <w:r w:rsidR="00D6025A">
              <w:rPr>
                <w:lang w:val="en-US"/>
              </w:rPr>
              <w:t>. D</w:t>
            </w:r>
            <w:r w:rsidRPr="00276D09">
              <w:rPr>
                <w:lang w:val="en-US"/>
              </w:rPr>
              <w:t>ata are marked as BCworked.</w:t>
            </w:r>
          </w:p>
          <w:p w14:paraId="1D1F6901" w14:textId="77777777" w:rsidR="0087775C" w:rsidRDefault="00276D09" w:rsidP="00276D09">
            <w:pPr>
              <w:rPr>
                <w:lang w:val="en-US"/>
              </w:rPr>
            </w:pPr>
            <w:r w:rsidRPr="00D6025A">
              <w:rPr>
                <w:lang w:val="en-US"/>
              </w:rPr>
              <w:t xml:space="preserve">The statistics </w:t>
            </w:r>
            <w:proofErr w:type="gramStart"/>
            <w:r w:rsidRPr="00D6025A">
              <w:rPr>
                <w:lang w:val="en-US"/>
              </w:rPr>
              <w:t>are tracked</w:t>
            </w:r>
            <w:proofErr w:type="gramEnd"/>
            <w:r w:rsidRPr="00D6025A">
              <w:rPr>
                <w:lang w:val="en-US"/>
              </w:rPr>
              <w:t>.</w:t>
            </w:r>
          </w:p>
          <w:p w14:paraId="12308632" w14:textId="7B744433" w:rsidR="003C3E1E" w:rsidRPr="00D6025A" w:rsidRDefault="003C3E1E" w:rsidP="00276D09">
            <w:pPr>
              <w:rPr>
                <w:lang w:val="en-US"/>
              </w:rPr>
            </w:pPr>
            <w:r w:rsidRPr="00933CFA">
              <w:rPr>
                <w:lang w:val="en-US"/>
              </w:rPr>
              <w:t>Trigger to FaFo-5-4</w:t>
            </w:r>
          </w:p>
        </w:tc>
      </w:tr>
    </w:tbl>
    <w:p w14:paraId="411EECB6" w14:textId="77777777" w:rsidR="00CA39E9" w:rsidRPr="00D6025A" w:rsidRDefault="00CA39E9">
      <w:pPr>
        <w:rPr>
          <w:lang w:val="en-US"/>
        </w:rPr>
      </w:pPr>
    </w:p>
    <w:tbl>
      <w:tblPr>
        <w:tblW w:w="4891" w:type="pct"/>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2238"/>
        <w:gridCol w:w="2008"/>
        <w:gridCol w:w="2938"/>
        <w:gridCol w:w="1959"/>
        <w:gridCol w:w="996"/>
      </w:tblGrid>
      <w:tr w:rsidR="00CA39E9" w:rsidRPr="00D6025A" w14:paraId="46F389F5" w14:textId="77777777" w:rsidTr="00631B3E">
        <w:tc>
          <w:tcPr>
            <w:tcW w:w="1104" w:type="pct"/>
            <w:tcBorders>
              <w:top w:val="single" w:sz="4" w:space="0" w:color="C0C0C0"/>
              <w:left w:val="single" w:sz="4" w:space="0" w:color="C0C0C0"/>
              <w:bottom w:val="single" w:sz="4" w:space="0" w:color="C0C0C0"/>
              <w:right w:val="single" w:sz="4" w:space="0" w:color="C0C0C0"/>
            </w:tcBorders>
            <w:shd w:val="clear" w:color="auto" w:fill="D9D9D9"/>
          </w:tcPr>
          <w:p w14:paraId="5A6BDE34" w14:textId="77777777" w:rsidR="00CA39E9" w:rsidRPr="00D6025A" w:rsidRDefault="00CA39E9" w:rsidP="00631B3E">
            <w:pPr>
              <w:rPr>
                <w:b/>
                <w:sz w:val="18"/>
                <w:szCs w:val="18"/>
                <w:lang w:val="en-US"/>
              </w:rPr>
            </w:pPr>
            <w:r w:rsidRPr="00D6025A">
              <w:rPr>
                <w:b/>
                <w:sz w:val="18"/>
                <w:szCs w:val="18"/>
                <w:lang w:val="en-US"/>
              </w:rPr>
              <w:t>FAfo-5-4</w:t>
            </w:r>
          </w:p>
        </w:tc>
        <w:tc>
          <w:tcPr>
            <w:tcW w:w="3896" w:type="pct"/>
            <w:gridSpan w:val="4"/>
            <w:tcBorders>
              <w:top w:val="single" w:sz="4" w:space="0" w:color="C0C0C0"/>
              <w:left w:val="single" w:sz="4" w:space="0" w:color="C0C0C0"/>
              <w:bottom w:val="single" w:sz="4" w:space="0" w:color="C0C0C0"/>
              <w:right w:val="single" w:sz="4" w:space="0" w:color="C0C0C0"/>
            </w:tcBorders>
            <w:shd w:val="clear" w:color="auto" w:fill="D9D9D9"/>
          </w:tcPr>
          <w:p w14:paraId="773853CB" w14:textId="1D066DF4" w:rsidR="00CA39E9" w:rsidRPr="00D6025A" w:rsidRDefault="00276D09" w:rsidP="00631B3E">
            <w:pPr>
              <w:rPr>
                <w:b/>
                <w:sz w:val="18"/>
                <w:szCs w:val="18"/>
                <w:lang w:val="en-US"/>
              </w:rPr>
            </w:pPr>
            <w:r w:rsidRPr="00D6025A">
              <w:rPr>
                <w:b/>
                <w:sz w:val="18"/>
                <w:szCs w:val="18"/>
                <w:lang w:val="en-US"/>
              </w:rPr>
              <w:t>Complete</w:t>
            </w:r>
          </w:p>
        </w:tc>
      </w:tr>
      <w:tr w:rsidR="00CA39E9" w:rsidRPr="00D6025A" w14:paraId="13ED025A" w14:textId="77777777" w:rsidTr="00631B3E">
        <w:tc>
          <w:tcPr>
            <w:tcW w:w="1104" w:type="pct"/>
            <w:vMerge w:val="restart"/>
            <w:tcBorders>
              <w:top w:val="single" w:sz="4" w:space="0" w:color="C0C0C0"/>
              <w:left w:val="single" w:sz="4" w:space="0" w:color="C0C0C0"/>
              <w:right w:val="single" w:sz="4" w:space="0" w:color="C0C0C0"/>
            </w:tcBorders>
            <w:shd w:val="clear" w:color="auto" w:fill="F2F2F2"/>
          </w:tcPr>
          <w:p w14:paraId="0800558C" w14:textId="2516CAAA" w:rsidR="00CA39E9" w:rsidRPr="00D6025A" w:rsidRDefault="00990D45" w:rsidP="00631B3E">
            <w:pPr>
              <w:rPr>
                <w:b/>
                <w:sz w:val="18"/>
                <w:szCs w:val="18"/>
                <w:lang w:val="en-US"/>
              </w:rPr>
            </w:pPr>
            <w:r w:rsidRPr="00D6025A">
              <w:rPr>
                <w:b/>
                <w:sz w:val="16"/>
                <w:szCs w:val="16"/>
                <w:lang w:val="en-US"/>
              </w:rPr>
              <w:t>Categorization</w:t>
            </w:r>
            <w:r w:rsidR="00CA39E9" w:rsidRPr="00D6025A" w:rsidDel="00AF399A">
              <w:rPr>
                <w:b/>
                <w:sz w:val="18"/>
                <w:szCs w:val="18"/>
                <w:lang w:val="en-US"/>
              </w:rPr>
              <w:t xml:space="preserve"> </w:t>
            </w: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0FDE91A9" w14:textId="698C1D71" w:rsidR="00CA39E9" w:rsidRPr="00D6025A" w:rsidRDefault="00990D45" w:rsidP="00631B3E">
            <w:pPr>
              <w:tabs>
                <w:tab w:val="left" w:pos="3152"/>
              </w:tabs>
              <w:rPr>
                <w:sz w:val="18"/>
                <w:szCs w:val="18"/>
                <w:lang w:val="en-US"/>
              </w:rPr>
            </w:pPr>
            <w:r w:rsidRPr="00D6025A">
              <w:rPr>
                <w:b/>
                <w:sz w:val="16"/>
                <w:szCs w:val="16"/>
                <w:lang w:val="en-US"/>
              </w:rPr>
              <w:t>Person in charge</w:t>
            </w:r>
            <w:r w:rsidR="00CA39E9" w:rsidRPr="00D6025A" w:rsidDel="00017BF7">
              <w:rPr>
                <w:sz w:val="18"/>
                <w:szCs w:val="18"/>
                <w:lang w:val="en-US"/>
              </w:rPr>
              <w:t xml:space="preserve"> </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6886C3E7" w14:textId="77777777" w:rsidR="00CA39E9" w:rsidRPr="00D6025A" w:rsidRDefault="00CA39E9" w:rsidP="00631B3E">
            <w:pPr>
              <w:rPr>
                <w:lang w:val="en-US"/>
              </w:rPr>
            </w:pPr>
            <w:r w:rsidRPr="00D6025A">
              <w:rPr>
                <w:lang w:val="en-US"/>
              </w:rPr>
              <w:t>STK-2</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15166803" w14:textId="77777777" w:rsidR="00CA39E9" w:rsidRPr="00D6025A" w:rsidRDefault="00CA39E9" w:rsidP="00631B3E">
            <w:pPr>
              <w:rPr>
                <w:lang w:val="en-US"/>
              </w:rPr>
            </w:pPr>
            <w:r w:rsidRPr="00D6025A">
              <w:rPr>
                <w:b/>
                <w:sz w:val="16"/>
                <w:szCs w:val="16"/>
                <w:lang w:val="en-US"/>
              </w:rPr>
              <w:t>Version</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17A0EE92" w14:textId="77777777" w:rsidR="00CA39E9" w:rsidRPr="00D6025A" w:rsidRDefault="00CA39E9" w:rsidP="00631B3E">
            <w:pPr>
              <w:rPr>
                <w:lang w:val="en-US"/>
              </w:rPr>
            </w:pPr>
            <w:r w:rsidRPr="00D6025A">
              <w:rPr>
                <w:lang w:val="en-US"/>
              </w:rPr>
              <w:t>1</w:t>
            </w:r>
          </w:p>
        </w:tc>
      </w:tr>
      <w:tr w:rsidR="00CA39E9" w:rsidRPr="00D6025A" w14:paraId="6388E830" w14:textId="77777777" w:rsidTr="00631B3E">
        <w:tc>
          <w:tcPr>
            <w:tcW w:w="1104" w:type="pct"/>
            <w:vMerge/>
            <w:tcBorders>
              <w:left w:val="single" w:sz="4" w:space="0" w:color="C0C0C0"/>
              <w:right w:val="single" w:sz="4" w:space="0" w:color="C0C0C0"/>
            </w:tcBorders>
            <w:shd w:val="clear" w:color="auto" w:fill="F2F2F2"/>
          </w:tcPr>
          <w:p w14:paraId="067FE9BA" w14:textId="77777777" w:rsidR="00CA39E9" w:rsidRPr="00D6025A" w:rsidRDefault="00CA39E9" w:rsidP="00631B3E">
            <w:pPr>
              <w:rPr>
                <w:b/>
                <w:sz w:val="18"/>
                <w:szCs w:val="18"/>
                <w:lang w:val="en-US"/>
              </w:rPr>
            </w:pPr>
          </w:p>
        </w:tc>
        <w:tc>
          <w:tcPr>
            <w:tcW w:w="990" w:type="pct"/>
            <w:tcBorders>
              <w:top w:val="single" w:sz="4" w:space="0" w:color="C0C0C0"/>
              <w:left w:val="single" w:sz="4" w:space="0" w:color="C0C0C0"/>
              <w:bottom w:val="single" w:sz="4" w:space="0" w:color="C0C0C0"/>
              <w:right w:val="single" w:sz="4" w:space="0" w:color="C0C0C0"/>
            </w:tcBorders>
            <w:shd w:val="clear" w:color="auto" w:fill="F2F2F2"/>
          </w:tcPr>
          <w:p w14:paraId="74362C6E" w14:textId="1EE8D684" w:rsidR="00CA39E9" w:rsidRPr="00D6025A" w:rsidRDefault="00990D45" w:rsidP="00631B3E">
            <w:pPr>
              <w:tabs>
                <w:tab w:val="left" w:pos="3152"/>
              </w:tabs>
              <w:rPr>
                <w:sz w:val="18"/>
                <w:szCs w:val="18"/>
                <w:lang w:val="en-US"/>
              </w:rPr>
            </w:pPr>
            <w:r w:rsidRPr="00D6025A">
              <w:rPr>
                <w:b/>
                <w:sz w:val="16"/>
                <w:szCs w:val="16"/>
                <w:lang w:val="en-US"/>
              </w:rPr>
              <w:t>Priority</w:t>
            </w:r>
            <w:r w:rsidR="00CA39E9" w:rsidRPr="00D6025A">
              <w:rPr>
                <w:b/>
                <w:sz w:val="16"/>
                <w:szCs w:val="16"/>
                <w:lang w:val="en-US"/>
              </w:rPr>
              <w:t xml:space="preserve"> </w:t>
            </w:r>
            <w:r w:rsidR="00CA39E9" w:rsidRPr="00D6025A">
              <w:rPr>
                <w:sz w:val="12"/>
                <w:szCs w:val="12"/>
                <w:lang w:val="en-US"/>
              </w:rPr>
              <w:t>(M / K)</w:t>
            </w:r>
          </w:p>
        </w:tc>
        <w:tc>
          <w:tcPr>
            <w:tcW w:w="1449" w:type="pct"/>
            <w:tcBorders>
              <w:top w:val="single" w:sz="4" w:space="0" w:color="C0C0C0"/>
              <w:left w:val="single" w:sz="4" w:space="0" w:color="C0C0C0"/>
              <w:bottom w:val="single" w:sz="4" w:space="0" w:color="C0C0C0"/>
              <w:right w:val="single" w:sz="4" w:space="0" w:color="C0C0C0"/>
            </w:tcBorders>
            <w:shd w:val="clear" w:color="auto" w:fill="F2F2F2"/>
          </w:tcPr>
          <w:p w14:paraId="5D536A13" w14:textId="77777777" w:rsidR="00CA39E9" w:rsidRPr="00D6025A" w:rsidRDefault="00CA39E9" w:rsidP="00631B3E">
            <w:pPr>
              <w:rPr>
                <w:lang w:val="en-US"/>
              </w:rPr>
            </w:pPr>
            <w:r w:rsidRPr="00D6025A">
              <w:rPr>
                <w:lang w:val="en-US"/>
              </w:rPr>
              <w:t>M</w:t>
            </w:r>
          </w:p>
        </w:tc>
        <w:tc>
          <w:tcPr>
            <w:tcW w:w="966" w:type="pct"/>
            <w:tcBorders>
              <w:top w:val="single" w:sz="4" w:space="0" w:color="C0C0C0"/>
              <w:left w:val="single" w:sz="4" w:space="0" w:color="C0C0C0"/>
              <w:bottom w:val="single" w:sz="4" w:space="0" w:color="C0C0C0"/>
              <w:right w:val="single" w:sz="4" w:space="0" w:color="C0C0C0"/>
            </w:tcBorders>
            <w:shd w:val="clear" w:color="auto" w:fill="F2F2F2"/>
          </w:tcPr>
          <w:p w14:paraId="64194D51" w14:textId="77777777" w:rsidR="00CA39E9" w:rsidRPr="00D6025A" w:rsidRDefault="00CA39E9" w:rsidP="00631B3E">
            <w:pPr>
              <w:rPr>
                <w:lang w:val="en-US"/>
              </w:rPr>
            </w:pPr>
            <w:r w:rsidRPr="00D6025A">
              <w:rPr>
                <w:b/>
                <w:sz w:val="16"/>
                <w:szCs w:val="16"/>
                <w:lang w:val="en-US"/>
              </w:rPr>
              <w:t xml:space="preserve">Status </w:t>
            </w:r>
            <w:r w:rsidRPr="00D6025A">
              <w:rPr>
                <w:sz w:val="12"/>
                <w:szCs w:val="12"/>
                <w:lang w:val="en-US"/>
              </w:rPr>
              <w:t>(OK / NOK)</w:t>
            </w:r>
          </w:p>
        </w:tc>
        <w:tc>
          <w:tcPr>
            <w:tcW w:w="491" w:type="pct"/>
            <w:tcBorders>
              <w:top w:val="single" w:sz="4" w:space="0" w:color="C0C0C0"/>
              <w:left w:val="single" w:sz="4" w:space="0" w:color="C0C0C0"/>
              <w:bottom w:val="single" w:sz="4" w:space="0" w:color="C0C0C0"/>
              <w:right w:val="single" w:sz="4" w:space="0" w:color="C0C0C0"/>
            </w:tcBorders>
            <w:shd w:val="clear" w:color="auto" w:fill="F2F2F2"/>
          </w:tcPr>
          <w:p w14:paraId="39B80447" w14:textId="77777777" w:rsidR="00CA39E9" w:rsidRPr="00D6025A" w:rsidRDefault="00CA39E9" w:rsidP="00631B3E">
            <w:pPr>
              <w:rPr>
                <w:lang w:val="en-US"/>
              </w:rPr>
            </w:pPr>
            <w:r w:rsidRPr="00D6025A">
              <w:rPr>
                <w:lang w:val="en-US"/>
              </w:rPr>
              <w:t>OK</w:t>
            </w:r>
          </w:p>
        </w:tc>
      </w:tr>
      <w:tr w:rsidR="00CA39E9" w:rsidRPr="003B790D" w14:paraId="505DB1C5" w14:textId="77777777" w:rsidTr="00631B3E">
        <w:tc>
          <w:tcPr>
            <w:tcW w:w="1104" w:type="pct"/>
            <w:tcBorders>
              <w:top w:val="single" w:sz="4" w:space="0" w:color="C0C0C0"/>
              <w:left w:val="single" w:sz="4" w:space="0" w:color="C0C0C0"/>
              <w:bottom w:val="single" w:sz="4" w:space="0" w:color="C0C0C0"/>
              <w:right w:val="single" w:sz="4" w:space="0" w:color="C0C0C0"/>
            </w:tcBorders>
            <w:hideMark/>
          </w:tcPr>
          <w:p w14:paraId="164075D2" w14:textId="527CD07B" w:rsidR="00CA39E9" w:rsidRPr="003B790D" w:rsidRDefault="00123BF1" w:rsidP="00631B3E">
            <w:r w:rsidRPr="00D6025A">
              <w:rPr>
                <w:lang w:val="en-US"/>
              </w:rPr>
              <w:t>Use cas</w:t>
            </w:r>
            <w:r>
              <w:t>e diagram</w:t>
            </w:r>
          </w:p>
        </w:tc>
        <w:tc>
          <w:tcPr>
            <w:tcW w:w="3896" w:type="pct"/>
            <w:gridSpan w:val="4"/>
            <w:tcBorders>
              <w:top w:val="single" w:sz="4" w:space="0" w:color="C0C0C0"/>
              <w:left w:val="single" w:sz="4" w:space="0" w:color="C0C0C0"/>
              <w:bottom w:val="single" w:sz="4" w:space="0" w:color="C0C0C0"/>
              <w:right w:val="single" w:sz="4" w:space="0" w:color="C0C0C0"/>
            </w:tcBorders>
          </w:tcPr>
          <w:p w14:paraId="41F4C0D9" w14:textId="77777777" w:rsidR="00CA39E9" w:rsidRDefault="00CA39E9" w:rsidP="00631B3E"/>
          <w:p w14:paraId="65970A37" w14:textId="251AFBE7" w:rsidR="00CA39E9" w:rsidRDefault="00E73112" w:rsidP="00631B3E">
            <w:r>
              <w:object w:dxaOrig="10938" w:dyaOrig="3361" w14:anchorId="4FBD1D54">
                <v:shape id="_x0000_i1062" type="#_x0000_t75" style="width:391.5pt;height:120.75pt" o:ole="">
                  <v:imagedata r:id="rId85" o:title=""/>
                </v:shape>
                <o:OLEObject Type="Embed" ProgID="Visio.Drawing.11" ShapeID="_x0000_i1062" DrawAspect="Content" ObjectID="_1568465760" r:id="rId88"/>
              </w:object>
            </w:r>
          </w:p>
          <w:p w14:paraId="6E6FC176" w14:textId="77777777" w:rsidR="00CA39E9" w:rsidRPr="003B790D" w:rsidRDefault="00CA39E9" w:rsidP="00631B3E"/>
        </w:tc>
      </w:tr>
      <w:tr w:rsidR="00CA39E9" w:rsidRPr="00401D2F" w14:paraId="1EBBDCE1" w14:textId="77777777" w:rsidTr="00631B3E">
        <w:tc>
          <w:tcPr>
            <w:tcW w:w="1104" w:type="pct"/>
          </w:tcPr>
          <w:p w14:paraId="3579AD9B" w14:textId="42C78BB3" w:rsidR="00CA39E9" w:rsidRPr="003B790D" w:rsidRDefault="00990D45" w:rsidP="00631B3E">
            <w:r>
              <w:t>Short description</w:t>
            </w:r>
          </w:p>
        </w:tc>
        <w:tc>
          <w:tcPr>
            <w:tcW w:w="3896" w:type="pct"/>
            <w:gridSpan w:val="4"/>
          </w:tcPr>
          <w:p w14:paraId="41823EBE" w14:textId="18DB4BEE" w:rsidR="00276D09" w:rsidRPr="00154B90" w:rsidRDefault="00276D09" w:rsidP="00276D09">
            <w:pPr>
              <w:rPr>
                <w:lang w:val="en-US"/>
              </w:rPr>
            </w:pPr>
            <w:r w:rsidRPr="00276D09">
              <w:rPr>
                <w:lang w:val="en-US"/>
              </w:rPr>
              <w:t xml:space="preserve">Data </w:t>
            </w:r>
            <w:r w:rsidR="00B70D16">
              <w:rPr>
                <w:lang w:val="en-US"/>
              </w:rPr>
              <w:t>marked as</w:t>
            </w:r>
            <w:r w:rsidRPr="00276D09">
              <w:rPr>
                <w:lang w:val="en-US"/>
              </w:rPr>
              <w:t xml:space="preserve"> BCworked</w:t>
            </w:r>
            <w:r w:rsidR="00B70D16">
              <w:rPr>
                <w:lang w:val="en-US"/>
              </w:rPr>
              <w:t xml:space="preserve"> </w:t>
            </w:r>
            <w:proofErr w:type="gramStart"/>
            <w:r w:rsidR="00B70D16">
              <w:rPr>
                <w:lang w:val="en-US"/>
              </w:rPr>
              <w:t>will</w:t>
            </w:r>
            <w:r w:rsidRPr="00276D09">
              <w:rPr>
                <w:lang w:val="en-US"/>
              </w:rPr>
              <w:t xml:space="preserve"> be completed</w:t>
            </w:r>
            <w:proofErr w:type="gramEnd"/>
            <w:r w:rsidRPr="00276D09">
              <w:rPr>
                <w:lang w:val="en-US"/>
              </w:rPr>
              <w:t xml:space="preserve"> and the processing is </w:t>
            </w:r>
            <w:r w:rsidR="00B70D16">
              <w:rPr>
                <w:lang w:val="en-US"/>
              </w:rPr>
              <w:t>ended</w:t>
            </w:r>
            <w:r w:rsidRPr="00276D09">
              <w:rPr>
                <w:lang w:val="en-US"/>
              </w:rPr>
              <w:t xml:space="preserve">. </w:t>
            </w:r>
            <w:r w:rsidR="00B70D16">
              <w:rPr>
                <w:lang w:val="en-US"/>
              </w:rPr>
              <w:t>D</w:t>
            </w:r>
            <w:r w:rsidRPr="00154B90">
              <w:rPr>
                <w:lang w:val="en-US"/>
              </w:rPr>
              <w:t>ata is marked as finished.</w:t>
            </w:r>
          </w:p>
          <w:p w14:paraId="34A450C8" w14:textId="387E7C4F" w:rsidR="00CA39E9" w:rsidRPr="00276D09" w:rsidRDefault="00B70D16" w:rsidP="00276D09">
            <w:pPr>
              <w:rPr>
                <w:lang w:val="en-US"/>
              </w:rPr>
            </w:pPr>
            <w:r>
              <w:rPr>
                <w:lang w:val="en-US"/>
              </w:rPr>
              <w:t>S</w:t>
            </w:r>
            <w:r w:rsidR="00276D09" w:rsidRPr="00276D09">
              <w:rPr>
                <w:lang w:val="en-US"/>
              </w:rPr>
              <w:t xml:space="preserve">tatistics </w:t>
            </w:r>
            <w:proofErr w:type="gramStart"/>
            <w:r w:rsidR="00276D09" w:rsidRPr="00276D09">
              <w:rPr>
                <w:lang w:val="en-US"/>
              </w:rPr>
              <w:t>will be tracked</w:t>
            </w:r>
            <w:proofErr w:type="gramEnd"/>
            <w:r w:rsidR="00276D09" w:rsidRPr="00276D09">
              <w:rPr>
                <w:lang w:val="en-US"/>
              </w:rPr>
              <w:t>.</w:t>
            </w:r>
          </w:p>
        </w:tc>
      </w:tr>
      <w:tr w:rsidR="00CA39E9" w:rsidRPr="003B790D" w14:paraId="641D60DF" w14:textId="77777777" w:rsidTr="00631B3E">
        <w:tc>
          <w:tcPr>
            <w:tcW w:w="1104" w:type="pct"/>
          </w:tcPr>
          <w:p w14:paraId="28155D83" w14:textId="6E6A4941" w:rsidR="00CA39E9" w:rsidRPr="003B790D" w:rsidRDefault="00990D45" w:rsidP="00631B3E">
            <w:r>
              <w:t>Actor</w:t>
            </w:r>
          </w:p>
        </w:tc>
        <w:tc>
          <w:tcPr>
            <w:tcW w:w="3896" w:type="pct"/>
            <w:gridSpan w:val="4"/>
          </w:tcPr>
          <w:p w14:paraId="56B11FCA" w14:textId="3B8A416D" w:rsidR="00CA39E9" w:rsidRPr="003B790D" w:rsidRDefault="0062546E" w:rsidP="00631B3E">
            <w:r>
              <w:t>DisCo</w:t>
            </w:r>
          </w:p>
        </w:tc>
      </w:tr>
      <w:tr w:rsidR="00CA39E9" w:rsidRPr="003B790D" w14:paraId="251A0B11" w14:textId="77777777" w:rsidTr="00631B3E">
        <w:tc>
          <w:tcPr>
            <w:tcW w:w="1104" w:type="pct"/>
          </w:tcPr>
          <w:p w14:paraId="561A38B5" w14:textId="45F6DC23" w:rsidR="00CA39E9" w:rsidRPr="003B790D" w:rsidRDefault="00154B90" w:rsidP="00631B3E">
            <w:r>
              <w:t>Triggering event</w:t>
            </w:r>
          </w:p>
        </w:tc>
        <w:tc>
          <w:tcPr>
            <w:tcW w:w="3896" w:type="pct"/>
            <w:gridSpan w:val="4"/>
          </w:tcPr>
          <w:p w14:paraId="46FE4E98" w14:textId="77777777" w:rsidR="00CA39E9" w:rsidRPr="003B790D" w:rsidRDefault="00CA39E9" w:rsidP="00631B3E">
            <w:r>
              <w:t>BUC-5 FaFo-5-</w:t>
            </w:r>
            <w:r w:rsidR="00DD173F">
              <w:t>3</w:t>
            </w:r>
          </w:p>
        </w:tc>
      </w:tr>
      <w:tr w:rsidR="00CA39E9" w:rsidRPr="00FE7A68" w14:paraId="1EA76D09" w14:textId="77777777" w:rsidTr="00631B3E">
        <w:tc>
          <w:tcPr>
            <w:tcW w:w="1104" w:type="pct"/>
          </w:tcPr>
          <w:p w14:paraId="73274997" w14:textId="4171C07C" w:rsidR="00CA39E9" w:rsidRPr="003B790D" w:rsidRDefault="00990D45" w:rsidP="00631B3E">
            <w:r>
              <w:t>Precondition</w:t>
            </w:r>
          </w:p>
        </w:tc>
        <w:tc>
          <w:tcPr>
            <w:tcW w:w="3896" w:type="pct"/>
            <w:gridSpan w:val="4"/>
          </w:tcPr>
          <w:p w14:paraId="453F0B75" w14:textId="7CB5E748" w:rsidR="00CA39E9" w:rsidRPr="00276D09" w:rsidRDefault="00276D09" w:rsidP="00276D09">
            <w:pPr>
              <w:rPr>
                <w:lang w:val="en-US"/>
              </w:rPr>
            </w:pPr>
            <w:r>
              <w:rPr>
                <w:lang w:val="en-US"/>
              </w:rPr>
              <w:t>D</w:t>
            </w:r>
            <w:r w:rsidRPr="00276D09">
              <w:rPr>
                <w:lang w:val="en-US"/>
              </w:rPr>
              <w:t>ata are available</w:t>
            </w:r>
            <w:r>
              <w:rPr>
                <w:lang w:val="en-US"/>
              </w:rPr>
              <w:t xml:space="preserve"> f</w:t>
            </w:r>
            <w:r w:rsidRPr="00276D09">
              <w:rPr>
                <w:lang w:val="en-US"/>
              </w:rPr>
              <w:t>rom BUC-5 FaFo-5-3</w:t>
            </w:r>
          </w:p>
        </w:tc>
      </w:tr>
      <w:tr w:rsidR="00CA39E9" w:rsidRPr="003B790D" w14:paraId="49EE78E1" w14:textId="77777777" w:rsidTr="00631B3E">
        <w:tc>
          <w:tcPr>
            <w:tcW w:w="1104" w:type="pct"/>
          </w:tcPr>
          <w:p w14:paraId="180EAA78" w14:textId="65AE78D2" w:rsidR="00CA39E9" w:rsidRPr="003B790D" w:rsidRDefault="00123BF1" w:rsidP="00631B3E">
            <w:r>
              <w:t>Diagram</w:t>
            </w:r>
          </w:p>
          <w:p w14:paraId="05AE79EA" w14:textId="257AB848" w:rsidR="00CA39E9" w:rsidRPr="003B790D" w:rsidRDefault="00CA39E9" w:rsidP="00631B3E">
            <w:r w:rsidRPr="003B790D">
              <w:t>(</w:t>
            </w:r>
            <w:r w:rsidR="00990D45">
              <w:t>Recommended</w:t>
            </w:r>
            <w:r w:rsidRPr="003B790D">
              <w:t>)</w:t>
            </w:r>
          </w:p>
        </w:tc>
        <w:tc>
          <w:tcPr>
            <w:tcW w:w="3896" w:type="pct"/>
            <w:gridSpan w:val="4"/>
          </w:tcPr>
          <w:p w14:paraId="1187C1F4" w14:textId="60DF81AB" w:rsidR="00CA39E9" w:rsidRDefault="00221456" w:rsidP="00631B3E">
            <w:r>
              <w:object w:dxaOrig="7011" w:dyaOrig="7330" w14:anchorId="4B88F9AF">
                <v:shape id="_x0000_i1063" type="#_x0000_t75" style="width:351pt;height:366.75pt" o:ole="">
                  <v:imagedata r:id="rId80" o:title=""/>
                </v:shape>
                <o:OLEObject Type="Embed" ProgID="Visio.Drawing.11" ShapeID="_x0000_i1063" DrawAspect="Content" ObjectID="_1568465761" r:id="rId89"/>
              </w:object>
            </w:r>
          </w:p>
          <w:p w14:paraId="20286D1B" w14:textId="77777777" w:rsidR="00AD0A53" w:rsidRPr="003B790D" w:rsidRDefault="00AD0A53" w:rsidP="00631B3E"/>
        </w:tc>
      </w:tr>
      <w:tr w:rsidR="00CA39E9" w:rsidRPr="00FE7A68" w14:paraId="2A5DB6CF" w14:textId="77777777" w:rsidTr="00631B3E">
        <w:tc>
          <w:tcPr>
            <w:tcW w:w="1104" w:type="pct"/>
          </w:tcPr>
          <w:p w14:paraId="5CA021EF" w14:textId="78B62E16" w:rsidR="00CA39E9" w:rsidRPr="003B790D" w:rsidRDefault="00990D45" w:rsidP="00631B3E">
            <w:r>
              <w:t>Standard process</w:t>
            </w:r>
          </w:p>
        </w:tc>
        <w:tc>
          <w:tcPr>
            <w:tcW w:w="3896" w:type="pct"/>
            <w:gridSpan w:val="4"/>
          </w:tcPr>
          <w:p w14:paraId="6E463057" w14:textId="77777777" w:rsidR="000C361C" w:rsidRPr="00154B90" w:rsidRDefault="000C361C" w:rsidP="000C361C">
            <w:pPr>
              <w:rPr>
                <w:lang w:val="en-US"/>
              </w:rPr>
            </w:pPr>
            <w:r w:rsidRPr="000C361C">
              <w:rPr>
                <w:lang w:val="en-US"/>
              </w:rPr>
              <w:t xml:space="preserve">Data using the mark BCworked be completed and the processing is terminated. </w:t>
            </w:r>
            <w:r w:rsidRPr="00154B90">
              <w:rPr>
                <w:lang w:val="en-US"/>
              </w:rPr>
              <w:t>The data is marked as finished.</w:t>
            </w:r>
          </w:p>
          <w:p w14:paraId="47A5453B" w14:textId="15B9771D" w:rsidR="00CA39E9" w:rsidRPr="000C361C" w:rsidRDefault="000C361C" w:rsidP="000C361C">
            <w:pPr>
              <w:rPr>
                <w:lang w:val="en-US"/>
              </w:rPr>
            </w:pPr>
            <w:r w:rsidRPr="000C361C">
              <w:rPr>
                <w:lang w:val="en-US"/>
              </w:rPr>
              <w:t xml:space="preserve">The statistics </w:t>
            </w:r>
            <w:proofErr w:type="gramStart"/>
            <w:r w:rsidRPr="000C361C">
              <w:rPr>
                <w:lang w:val="en-US"/>
              </w:rPr>
              <w:t>will be tracked</w:t>
            </w:r>
            <w:proofErr w:type="gramEnd"/>
            <w:r w:rsidRPr="000C361C">
              <w:rPr>
                <w:lang w:val="en-US"/>
              </w:rPr>
              <w:t>.</w:t>
            </w:r>
          </w:p>
        </w:tc>
      </w:tr>
      <w:tr w:rsidR="00CA39E9" w:rsidRPr="003B790D" w14:paraId="58DEC7F1" w14:textId="77777777" w:rsidTr="00631B3E">
        <w:tc>
          <w:tcPr>
            <w:tcW w:w="1104" w:type="pct"/>
            <w:tcBorders>
              <w:top w:val="single" w:sz="4" w:space="0" w:color="C0C0C0"/>
              <w:left w:val="single" w:sz="4" w:space="0" w:color="C0C0C0"/>
              <w:bottom w:val="single" w:sz="4" w:space="0" w:color="C0C0C0"/>
              <w:right w:val="single" w:sz="4" w:space="0" w:color="C0C0C0"/>
            </w:tcBorders>
            <w:hideMark/>
          </w:tcPr>
          <w:p w14:paraId="683AFCE3" w14:textId="40E0F0DA" w:rsidR="00CA39E9" w:rsidRPr="003B790D" w:rsidRDefault="00990D45" w:rsidP="00631B3E">
            <w:r>
              <w:t>Alternative</w:t>
            </w:r>
          </w:p>
        </w:tc>
        <w:tc>
          <w:tcPr>
            <w:tcW w:w="3896" w:type="pct"/>
            <w:gridSpan w:val="4"/>
            <w:tcBorders>
              <w:top w:val="single" w:sz="4" w:space="0" w:color="C0C0C0"/>
              <w:left w:val="single" w:sz="4" w:space="0" w:color="C0C0C0"/>
              <w:bottom w:val="single" w:sz="4" w:space="0" w:color="C0C0C0"/>
              <w:right w:val="single" w:sz="4" w:space="0" w:color="C0C0C0"/>
            </w:tcBorders>
          </w:tcPr>
          <w:p w14:paraId="3A047A90" w14:textId="3DEFFF35" w:rsidR="00CA39E9" w:rsidRPr="003B790D" w:rsidRDefault="000C361C" w:rsidP="00631B3E">
            <w:r>
              <w:t>No</w:t>
            </w:r>
          </w:p>
        </w:tc>
      </w:tr>
      <w:tr w:rsidR="00CA39E9" w:rsidRPr="003B790D" w14:paraId="23CB0987" w14:textId="77777777" w:rsidTr="00631B3E">
        <w:tc>
          <w:tcPr>
            <w:tcW w:w="1104" w:type="pct"/>
            <w:tcBorders>
              <w:top w:val="single" w:sz="4" w:space="0" w:color="C0C0C0"/>
              <w:left w:val="single" w:sz="4" w:space="0" w:color="C0C0C0"/>
              <w:bottom w:val="single" w:sz="4" w:space="0" w:color="C0C0C0"/>
              <w:right w:val="single" w:sz="4" w:space="0" w:color="C0C0C0"/>
            </w:tcBorders>
            <w:hideMark/>
          </w:tcPr>
          <w:p w14:paraId="75A95C63" w14:textId="7C548443" w:rsidR="00CA39E9" w:rsidRPr="003B790D" w:rsidRDefault="00990D45" w:rsidP="00631B3E">
            <w:r>
              <w:t>Exceptions</w:t>
            </w:r>
          </w:p>
        </w:tc>
        <w:tc>
          <w:tcPr>
            <w:tcW w:w="3896" w:type="pct"/>
            <w:gridSpan w:val="4"/>
            <w:tcBorders>
              <w:top w:val="single" w:sz="4" w:space="0" w:color="C0C0C0"/>
              <w:left w:val="single" w:sz="4" w:space="0" w:color="C0C0C0"/>
              <w:bottom w:val="single" w:sz="4" w:space="0" w:color="C0C0C0"/>
              <w:right w:val="single" w:sz="4" w:space="0" w:color="C0C0C0"/>
            </w:tcBorders>
          </w:tcPr>
          <w:p w14:paraId="7D4A3B1F" w14:textId="1AD1109E" w:rsidR="00CA39E9" w:rsidRPr="004926E5" w:rsidRDefault="000C361C" w:rsidP="00631B3E">
            <w:r>
              <w:t>No</w:t>
            </w:r>
          </w:p>
        </w:tc>
      </w:tr>
      <w:tr w:rsidR="00CA39E9" w:rsidRPr="003B790D" w14:paraId="3C4D612E" w14:textId="77777777" w:rsidTr="00631B3E">
        <w:tc>
          <w:tcPr>
            <w:tcW w:w="1104" w:type="pct"/>
          </w:tcPr>
          <w:p w14:paraId="3F393DDC" w14:textId="05797657" w:rsidR="00CA39E9" w:rsidRPr="003B790D" w:rsidRDefault="00990D45" w:rsidP="00631B3E">
            <w:r>
              <w:t>Postcondition</w:t>
            </w:r>
            <w:r w:rsidR="00CA39E9" w:rsidRPr="003B790D">
              <w:t xml:space="preserve"> (</w:t>
            </w:r>
            <w:r>
              <w:t>Result</w:t>
            </w:r>
            <w:r w:rsidR="00CA39E9" w:rsidRPr="003B790D">
              <w:t>)</w:t>
            </w:r>
          </w:p>
        </w:tc>
        <w:tc>
          <w:tcPr>
            <w:tcW w:w="3896" w:type="pct"/>
            <w:gridSpan w:val="4"/>
          </w:tcPr>
          <w:p w14:paraId="591FC865" w14:textId="77777777" w:rsidR="000C361C" w:rsidRPr="000C361C" w:rsidRDefault="000C361C" w:rsidP="000C361C">
            <w:pPr>
              <w:rPr>
                <w:lang w:val="en-US"/>
              </w:rPr>
            </w:pPr>
            <w:r w:rsidRPr="000C361C">
              <w:rPr>
                <w:lang w:val="en-US"/>
              </w:rPr>
              <w:t>The data are marked as finished.</w:t>
            </w:r>
          </w:p>
          <w:p w14:paraId="2FF74636" w14:textId="3357A56E" w:rsidR="00CA39E9" w:rsidRPr="00E30397" w:rsidRDefault="000C361C" w:rsidP="000C361C">
            <w:r>
              <w:t>The statistics are tracked.</w:t>
            </w:r>
          </w:p>
        </w:tc>
      </w:tr>
    </w:tbl>
    <w:p w14:paraId="7F95FA33" w14:textId="77777777" w:rsidR="00834D67" w:rsidRDefault="00834D67">
      <w:pPr>
        <w:rPr>
          <w:rFonts w:eastAsiaTheme="majorEastAsia" w:cs="Arial"/>
          <w:b/>
          <w:bCs/>
          <w:iCs/>
          <w:szCs w:val="28"/>
          <w:lang w:val="de-DE"/>
        </w:rPr>
      </w:pPr>
      <w:r>
        <w:br w:type="page"/>
      </w:r>
    </w:p>
    <w:p w14:paraId="37AC6439" w14:textId="038E49DE" w:rsidR="00B75A79" w:rsidRDefault="000C361C" w:rsidP="00B75A79">
      <w:pPr>
        <w:pStyle w:val="berschrift2"/>
      </w:pPr>
      <w:bookmarkStart w:id="114" w:name="_Toc494704438"/>
      <w:r>
        <w:lastRenderedPageBreak/>
        <w:t>Quality requirements</w:t>
      </w:r>
      <w:bookmarkEnd w:id="114"/>
    </w:p>
    <w:p w14:paraId="6B8DB58C" w14:textId="24514DAD" w:rsidR="00B75A79" w:rsidRPr="000C361C" w:rsidRDefault="000C361C" w:rsidP="00B75A79">
      <w:pPr>
        <w:rPr>
          <w:lang w:val="en-US"/>
        </w:rPr>
      </w:pPr>
      <w:r w:rsidRPr="000C361C">
        <w:rPr>
          <w:lang w:val="en-US"/>
        </w:rPr>
        <w:t>User-related non-functional requirements. The ISO 9216 is an extensive collection of possible quality requirements</w:t>
      </w:r>
      <w:r w:rsidR="00B75A79" w:rsidRPr="000C361C">
        <w:rPr>
          <w:lang w:val="en-US"/>
        </w:rPr>
        <w:t>:</w:t>
      </w:r>
    </w:p>
    <w:p w14:paraId="2057E9EE" w14:textId="49CD7EF3" w:rsidR="000C361C" w:rsidRPr="000C361C" w:rsidRDefault="000C361C" w:rsidP="000C361C">
      <w:pPr>
        <w:pStyle w:val="Listenabsatz"/>
        <w:numPr>
          <w:ilvl w:val="0"/>
          <w:numId w:val="32"/>
        </w:numPr>
        <w:tabs>
          <w:tab w:val="left" w:pos="567"/>
        </w:tabs>
        <w:rPr>
          <w:lang w:val="en-US"/>
        </w:rPr>
      </w:pPr>
      <w:r w:rsidRPr="000C361C">
        <w:rPr>
          <w:lang w:val="en-US"/>
        </w:rPr>
        <w:t>Usability (comprehensibility, learnability, operability).</w:t>
      </w:r>
    </w:p>
    <w:p w14:paraId="67B61E35" w14:textId="77777777" w:rsidR="000C361C" w:rsidRPr="000C361C" w:rsidRDefault="000C361C" w:rsidP="000C361C">
      <w:pPr>
        <w:pStyle w:val="Listenabsatz"/>
        <w:numPr>
          <w:ilvl w:val="0"/>
          <w:numId w:val="32"/>
        </w:numPr>
        <w:tabs>
          <w:tab w:val="left" w:pos="567"/>
        </w:tabs>
        <w:rPr>
          <w:lang w:val="en-US"/>
        </w:rPr>
      </w:pPr>
      <w:r w:rsidRPr="000C361C">
        <w:rPr>
          <w:lang w:val="en-US"/>
        </w:rPr>
        <w:t>Efficiency (time behavior, consumption behavior).</w:t>
      </w:r>
    </w:p>
    <w:p w14:paraId="50B1D3C9" w14:textId="77777777" w:rsidR="000C361C" w:rsidRPr="000C361C" w:rsidRDefault="000C361C" w:rsidP="000C361C">
      <w:pPr>
        <w:pStyle w:val="Listenabsatz"/>
        <w:numPr>
          <w:ilvl w:val="0"/>
          <w:numId w:val="32"/>
        </w:numPr>
        <w:tabs>
          <w:tab w:val="left" w:pos="567"/>
        </w:tabs>
        <w:rPr>
          <w:lang w:val="en-US"/>
        </w:rPr>
      </w:pPr>
      <w:r w:rsidRPr="000C361C">
        <w:rPr>
          <w:lang w:val="en-US"/>
        </w:rPr>
        <w:t>Reliability (maturity, fault tolerance recoverability).</w:t>
      </w:r>
    </w:p>
    <w:p w14:paraId="51169B83" w14:textId="77777777" w:rsidR="000C361C" w:rsidRPr="000C361C" w:rsidRDefault="000C361C" w:rsidP="000C361C">
      <w:pPr>
        <w:pStyle w:val="Listenabsatz"/>
        <w:numPr>
          <w:ilvl w:val="0"/>
          <w:numId w:val="32"/>
        </w:numPr>
        <w:tabs>
          <w:tab w:val="left" w:pos="567"/>
        </w:tabs>
        <w:rPr>
          <w:lang w:val="en-US"/>
        </w:rPr>
      </w:pPr>
      <w:r w:rsidRPr="000C361C">
        <w:rPr>
          <w:lang w:val="en-US"/>
        </w:rPr>
        <w:t>Changeability (analysability, modifiability, stability, testability).</w:t>
      </w:r>
    </w:p>
    <w:p w14:paraId="155B767B" w14:textId="6B58D418" w:rsidR="00B75A79" w:rsidRDefault="000C361C" w:rsidP="000C361C">
      <w:pPr>
        <w:pStyle w:val="Listenabsatz"/>
        <w:numPr>
          <w:ilvl w:val="0"/>
          <w:numId w:val="32"/>
        </w:numPr>
        <w:tabs>
          <w:tab w:val="left" w:pos="567"/>
        </w:tabs>
        <w:rPr>
          <w:lang w:val="en-US"/>
        </w:rPr>
      </w:pPr>
      <w:r w:rsidRPr="000C361C">
        <w:rPr>
          <w:lang w:val="en-US"/>
        </w:rPr>
        <w:t>Transferability (of installation, portability, coexistence, interchangeability).</w:t>
      </w:r>
    </w:p>
    <w:p w14:paraId="1A715B9E" w14:textId="77777777" w:rsidR="000C361C" w:rsidRPr="000C361C" w:rsidRDefault="000C361C" w:rsidP="000C361C">
      <w:pPr>
        <w:tabs>
          <w:tab w:val="left" w:pos="567"/>
        </w:tabs>
        <w:rPr>
          <w:lang w:val="en-US"/>
        </w:rPr>
      </w:pPr>
    </w:p>
    <w:tbl>
      <w:tblPr>
        <w:tblW w:w="4952" w:type="pct"/>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1E0" w:firstRow="1" w:lastRow="1" w:firstColumn="1" w:lastColumn="1" w:noHBand="0" w:noVBand="0"/>
      </w:tblPr>
      <w:tblGrid>
        <w:gridCol w:w="1790"/>
        <w:gridCol w:w="1957"/>
        <w:gridCol w:w="3689"/>
        <w:gridCol w:w="1706"/>
        <w:gridCol w:w="1123"/>
      </w:tblGrid>
      <w:tr w:rsidR="005930F6" w:rsidRPr="00FE7A68" w14:paraId="56AFF7F0" w14:textId="77777777" w:rsidTr="00372DC7">
        <w:tc>
          <w:tcPr>
            <w:tcW w:w="872" w:type="pct"/>
            <w:shd w:val="clear" w:color="auto" w:fill="D9D9D9"/>
          </w:tcPr>
          <w:p w14:paraId="70DD05C7" w14:textId="77777777" w:rsidR="005930F6" w:rsidRPr="00E00DB6" w:rsidRDefault="005930F6" w:rsidP="00372DC7">
            <w:pPr>
              <w:rPr>
                <w:b/>
                <w:sz w:val="18"/>
                <w:szCs w:val="18"/>
              </w:rPr>
            </w:pPr>
            <w:r>
              <w:rPr>
                <w:b/>
                <w:sz w:val="18"/>
                <w:szCs w:val="18"/>
              </w:rPr>
              <w:t>Q</w:t>
            </w:r>
            <w:r w:rsidRPr="002B20E9">
              <w:rPr>
                <w:b/>
                <w:sz w:val="18"/>
                <w:szCs w:val="18"/>
              </w:rPr>
              <w:t>Afo-</w:t>
            </w:r>
            <w:r>
              <w:rPr>
                <w:b/>
                <w:sz w:val="18"/>
                <w:szCs w:val="18"/>
              </w:rPr>
              <w:fldChar w:fldCharType="begin"/>
            </w:r>
            <w:r>
              <w:rPr>
                <w:b/>
                <w:sz w:val="18"/>
                <w:szCs w:val="18"/>
              </w:rPr>
              <w:instrText xml:space="preserve"> SEQ Afo- \* ARABIC  \n </w:instrText>
            </w:r>
            <w:r>
              <w:rPr>
                <w:b/>
                <w:sz w:val="18"/>
                <w:szCs w:val="18"/>
              </w:rPr>
              <w:fldChar w:fldCharType="separate"/>
            </w:r>
            <w:r w:rsidR="008F16BB">
              <w:rPr>
                <w:b/>
                <w:noProof/>
                <w:sz w:val="18"/>
                <w:szCs w:val="18"/>
              </w:rPr>
              <w:t>1</w:t>
            </w:r>
            <w:r>
              <w:rPr>
                <w:b/>
                <w:sz w:val="18"/>
                <w:szCs w:val="18"/>
              </w:rPr>
              <w:fldChar w:fldCharType="end"/>
            </w:r>
          </w:p>
        </w:tc>
        <w:tc>
          <w:tcPr>
            <w:tcW w:w="4128" w:type="pct"/>
            <w:gridSpan w:val="4"/>
            <w:shd w:val="clear" w:color="auto" w:fill="D9D9D9"/>
          </w:tcPr>
          <w:p w14:paraId="6A338CDD" w14:textId="046C865F" w:rsidR="005930F6" w:rsidRPr="00DE679E" w:rsidRDefault="00DE679E" w:rsidP="00DE679E">
            <w:pPr>
              <w:rPr>
                <w:b/>
                <w:sz w:val="18"/>
                <w:szCs w:val="18"/>
                <w:lang w:val="en-US"/>
              </w:rPr>
            </w:pPr>
            <w:r w:rsidRPr="00DE679E">
              <w:rPr>
                <w:b/>
                <w:sz w:val="18"/>
                <w:szCs w:val="18"/>
                <w:lang w:val="en-US"/>
              </w:rPr>
              <w:t>Prioritization of</w:t>
            </w:r>
            <w:r w:rsidR="005930F6" w:rsidRPr="00DE679E">
              <w:rPr>
                <w:b/>
                <w:sz w:val="18"/>
                <w:szCs w:val="18"/>
                <w:lang w:val="en-US"/>
              </w:rPr>
              <w:t xml:space="preserve"> PZ</w:t>
            </w:r>
            <w:r w:rsidRPr="00DE679E">
              <w:rPr>
                <w:b/>
                <w:sz w:val="18"/>
                <w:szCs w:val="18"/>
                <w:lang w:val="en-US"/>
              </w:rPr>
              <w:t xml:space="preserve"> consignment over</w:t>
            </w:r>
            <w:r w:rsidR="005930F6" w:rsidRPr="00DE679E">
              <w:rPr>
                <w:b/>
                <w:sz w:val="18"/>
                <w:szCs w:val="18"/>
                <w:lang w:val="en-US"/>
              </w:rPr>
              <w:t xml:space="preserve"> LCU</w:t>
            </w:r>
            <w:r>
              <w:rPr>
                <w:b/>
                <w:sz w:val="18"/>
                <w:szCs w:val="18"/>
                <w:lang w:val="en-US"/>
              </w:rPr>
              <w:t xml:space="preserve"> consignment</w:t>
            </w:r>
          </w:p>
        </w:tc>
      </w:tr>
      <w:tr w:rsidR="005930F6" w:rsidRPr="00E00DB6" w14:paraId="066F556B" w14:textId="77777777" w:rsidTr="00372DC7">
        <w:trPr>
          <w:trHeight w:val="167"/>
        </w:trPr>
        <w:tc>
          <w:tcPr>
            <w:tcW w:w="872" w:type="pct"/>
            <w:vMerge w:val="restart"/>
            <w:shd w:val="pct5" w:color="auto" w:fill="auto"/>
            <w:vAlign w:val="center"/>
          </w:tcPr>
          <w:p w14:paraId="37C7A37B" w14:textId="4BF073BA" w:rsidR="005930F6" w:rsidRPr="00B75A79" w:rsidRDefault="00990D45" w:rsidP="00372DC7">
            <w:pPr>
              <w:rPr>
                <w:b/>
                <w:sz w:val="18"/>
                <w:szCs w:val="18"/>
              </w:rPr>
            </w:pPr>
            <w:r>
              <w:rPr>
                <w:b/>
                <w:sz w:val="18"/>
                <w:szCs w:val="18"/>
              </w:rPr>
              <w:t>Categorization</w:t>
            </w:r>
          </w:p>
        </w:tc>
        <w:tc>
          <w:tcPr>
            <w:tcW w:w="953" w:type="pct"/>
            <w:shd w:val="pct5" w:color="auto" w:fill="auto"/>
          </w:tcPr>
          <w:p w14:paraId="00D771BD" w14:textId="579A6147" w:rsidR="005930F6" w:rsidRPr="00B75A79" w:rsidRDefault="00990D45" w:rsidP="00372DC7">
            <w:pPr>
              <w:rPr>
                <w:b/>
                <w:sz w:val="18"/>
                <w:szCs w:val="18"/>
              </w:rPr>
            </w:pPr>
            <w:r>
              <w:rPr>
                <w:b/>
                <w:sz w:val="18"/>
                <w:szCs w:val="18"/>
              </w:rPr>
              <w:t>Person in charge</w:t>
            </w:r>
          </w:p>
        </w:tc>
        <w:tc>
          <w:tcPr>
            <w:tcW w:w="1797" w:type="pct"/>
            <w:shd w:val="pct5" w:color="auto" w:fill="auto"/>
          </w:tcPr>
          <w:p w14:paraId="64332125" w14:textId="08FB47DB" w:rsidR="005930F6" w:rsidRPr="00AC2510" w:rsidRDefault="005930F6" w:rsidP="00372DC7">
            <w:r w:rsidRPr="00AC2510">
              <w:t>STK-</w:t>
            </w:r>
            <w:r w:rsidR="008752FC">
              <w:t>4</w:t>
            </w:r>
          </w:p>
        </w:tc>
        <w:tc>
          <w:tcPr>
            <w:tcW w:w="831" w:type="pct"/>
            <w:shd w:val="pct5" w:color="auto" w:fill="auto"/>
          </w:tcPr>
          <w:p w14:paraId="188B7F35" w14:textId="77777777" w:rsidR="005930F6" w:rsidRPr="00B75A79" w:rsidRDefault="005930F6" w:rsidP="00372DC7">
            <w:pPr>
              <w:rPr>
                <w:b/>
                <w:sz w:val="18"/>
                <w:szCs w:val="18"/>
              </w:rPr>
            </w:pPr>
            <w:r w:rsidRPr="00B75A79">
              <w:rPr>
                <w:b/>
                <w:sz w:val="18"/>
                <w:szCs w:val="18"/>
              </w:rPr>
              <w:t>Version</w:t>
            </w:r>
          </w:p>
        </w:tc>
        <w:tc>
          <w:tcPr>
            <w:tcW w:w="547" w:type="pct"/>
            <w:shd w:val="pct5" w:color="auto" w:fill="auto"/>
          </w:tcPr>
          <w:p w14:paraId="3A9BCF5F" w14:textId="77777777" w:rsidR="005930F6" w:rsidRPr="00AC2510" w:rsidRDefault="005930F6" w:rsidP="00372DC7">
            <w:r w:rsidRPr="00AC2510">
              <w:t>1</w:t>
            </w:r>
          </w:p>
        </w:tc>
      </w:tr>
      <w:tr w:rsidR="005930F6" w:rsidRPr="00E00DB6" w14:paraId="7AB1CB4E" w14:textId="77777777" w:rsidTr="00372DC7">
        <w:trPr>
          <w:trHeight w:val="152"/>
        </w:trPr>
        <w:tc>
          <w:tcPr>
            <w:tcW w:w="872" w:type="pct"/>
            <w:vMerge/>
            <w:shd w:val="pct5" w:color="auto" w:fill="auto"/>
          </w:tcPr>
          <w:p w14:paraId="782C9E8B" w14:textId="77777777" w:rsidR="005930F6" w:rsidRPr="00B75A79" w:rsidRDefault="005930F6" w:rsidP="00372DC7">
            <w:pPr>
              <w:tabs>
                <w:tab w:val="left" w:pos="3152"/>
              </w:tabs>
              <w:rPr>
                <w:sz w:val="18"/>
                <w:szCs w:val="18"/>
              </w:rPr>
            </w:pPr>
          </w:p>
        </w:tc>
        <w:tc>
          <w:tcPr>
            <w:tcW w:w="953" w:type="pct"/>
            <w:shd w:val="pct5" w:color="auto" w:fill="auto"/>
          </w:tcPr>
          <w:p w14:paraId="62CB2EEF" w14:textId="19D41F6F" w:rsidR="005930F6" w:rsidRPr="00B75A79" w:rsidRDefault="00C44335" w:rsidP="00372DC7">
            <w:pPr>
              <w:rPr>
                <w:b/>
                <w:sz w:val="18"/>
                <w:szCs w:val="18"/>
              </w:rPr>
            </w:pPr>
            <w:r>
              <w:rPr>
                <w:b/>
                <w:sz w:val="18"/>
                <w:szCs w:val="18"/>
              </w:rPr>
              <w:t>Importance</w:t>
            </w:r>
            <w:r w:rsidR="005930F6" w:rsidRPr="00B75A79">
              <w:rPr>
                <w:b/>
                <w:sz w:val="18"/>
                <w:szCs w:val="18"/>
              </w:rPr>
              <w:t xml:space="preserve"> </w:t>
            </w:r>
            <w:r w:rsidR="005930F6" w:rsidRPr="00B75A79">
              <w:rPr>
                <w:sz w:val="18"/>
                <w:szCs w:val="18"/>
              </w:rPr>
              <w:t>(1-5)</w:t>
            </w:r>
          </w:p>
        </w:tc>
        <w:tc>
          <w:tcPr>
            <w:tcW w:w="1797" w:type="pct"/>
            <w:shd w:val="pct5" w:color="auto" w:fill="auto"/>
          </w:tcPr>
          <w:p w14:paraId="27D46B28" w14:textId="77777777" w:rsidR="005930F6" w:rsidRPr="00AC2510" w:rsidRDefault="005930F6" w:rsidP="00372DC7">
            <w:r>
              <w:t>2</w:t>
            </w:r>
          </w:p>
        </w:tc>
        <w:tc>
          <w:tcPr>
            <w:tcW w:w="831" w:type="pct"/>
            <w:shd w:val="pct5" w:color="auto" w:fill="auto"/>
          </w:tcPr>
          <w:p w14:paraId="1B1F9954" w14:textId="2C9A3A7F" w:rsidR="005930F6" w:rsidRPr="00B75A79" w:rsidRDefault="00C44335" w:rsidP="00372DC7">
            <w:pPr>
              <w:rPr>
                <w:sz w:val="18"/>
                <w:szCs w:val="18"/>
              </w:rPr>
            </w:pPr>
            <w:r>
              <w:rPr>
                <w:b/>
                <w:sz w:val="18"/>
                <w:szCs w:val="18"/>
              </w:rPr>
              <w:t>Priority</w:t>
            </w:r>
            <w:r w:rsidR="005930F6" w:rsidRPr="00B75A79">
              <w:rPr>
                <w:b/>
                <w:sz w:val="18"/>
                <w:szCs w:val="18"/>
              </w:rPr>
              <w:t xml:space="preserve"> </w:t>
            </w:r>
            <w:r w:rsidR="005930F6" w:rsidRPr="00B75A79">
              <w:rPr>
                <w:sz w:val="18"/>
                <w:szCs w:val="18"/>
              </w:rPr>
              <w:t>(1-5)</w:t>
            </w:r>
          </w:p>
        </w:tc>
        <w:tc>
          <w:tcPr>
            <w:tcW w:w="547" w:type="pct"/>
            <w:shd w:val="pct5" w:color="auto" w:fill="auto"/>
          </w:tcPr>
          <w:p w14:paraId="2649DD0C" w14:textId="77777777" w:rsidR="005930F6" w:rsidRPr="00AC2510" w:rsidRDefault="005930F6" w:rsidP="00372DC7">
            <w:r>
              <w:t>2</w:t>
            </w:r>
          </w:p>
        </w:tc>
      </w:tr>
      <w:tr w:rsidR="005930F6" w:rsidRPr="00FE7A68" w14:paraId="1DC88E58" w14:textId="77777777" w:rsidTr="00372DC7">
        <w:trPr>
          <w:trHeight w:val="75"/>
        </w:trPr>
        <w:tc>
          <w:tcPr>
            <w:tcW w:w="872" w:type="pct"/>
          </w:tcPr>
          <w:p w14:paraId="11D16726" w14:textId="3E705B74" w:rsidR="005930F6" w:rsidRPr="000932B9" w:rsidRDefault="00990D45" w:rsidP="00372DC7">
            <w:r w:rsidRPr="000932B9">
              <w:rPr>
                <w:sz w:val="18"/>
                <w:szCs w:val="18"/>
              </w:rPr>
              <w:t>Precondition</w:t>
            </w:r>
          </w:p>
        </w:tc>
        <w:tc>
          <w:tcPr>
            <w:tcW w:w="4128" w:type="pct"/>
            <w:gridSpan w:val="4"/>
          </w:tcPr>
          <w:p w14:paraId="296EE15E" w14:textId="3DAB94A8" w:rsidR="005930F6" w:rsidRPr="000932B9" w:rsidRDefault="000932B9" w:rsidP="0096253A">
            <w:pPr>
              <w:rPr>
                <w:lang w:val="en-US"/>
              </w:rPr>
            </w:pPr>
            <w:r>
              <w:rPr>
                <w:lang w:val="en-US"/>
              </w:rPr>
              <w:t>DisCo will receive datas from PDS (see BUC-2)</w:t>
            </w:r>
          </w:p>
        </w:tc>
      </w:tr>
      <w:tr w:rsidR="000932B9" w:rsidRPr="00FE7A68" w14:paraId="5DD9219C" w14:textId="77777777" w:rsidTr="00372DC7">
        <w:trPr>
          <w:trHeight w:val="75"/>
        </w:trPr>
        <w:tc>
          <w:tcPr>
            <w:tcW w:w="872" w:type="pct"/>
          </w:tcPr>
          <w:p w14:paraId="32098C7A" w14:textId="30FCCB8D" w:rsidR="000932B9" w:rsidRPr="00C15CE6" w:rsidRDefault="000932B9" w:rsidP="00372DC7">
            <w:pPr>
              <w:rPr>
                <w:sz w:val="18"/>
                <w:szCs w:val="18"/>
              </w:rPr>
            </w:pPr>
            <w:r>
              <w:rPr>
                <w:sz w:val="18"/>
                <w:szCs w:val="18"/>
              </w:rPr>
              <w:t>Description</w:t>
            </w:r>
          </w:p>
        </w:tc>
        <w:tc>
          <w:tcPr>
            <w:tcW w:w="4128" w:type="pct"/>
            <w:gridSpan w:val="4"/>
          </w:tcPr>
          <w:p w14:paraId="7AE216E3" w14:textId="32C762F3" w:rsidR="002F24F9" w:rsidRDefault="000932B9" w:rsidP="00372DC7">
            <w:pPr>
              <w:rPr>
                <w:lang w:val="en-US"/>
              </w:rPr>
            </w:pPr>
            <w:r>
              <w:rPr>
                <w:lang w:val="en-US"/>
              </w:rPr>
              <w:t xml:space="preserve">This datas have a SourceStation definition. </w:t>
            </w:r>
            <w:r w:rsidRPr="000932B9">
              <w:rPr>
                <w:lang w:val="en-US"/>
              </w:rPr>
              <w:t>Shipments of the PZ</w:t>
            </w:r>
            <w:r>
              <w:rPr>
                <w:lang w:val="en-US"/>
              </w:rPr>
              <w:t xml:space="preserve"> (DAI, HAE, </w:t>
            </w:r>
            <w:proofErr w:type="gramStart"/>
            <w:r>
              <w:rPr>
                <w:lang w:val="en-US"/>
              </w:rPr>
              <w:t>FRA</w:t>
            </w:r>
            <w:proofErr w:type="gramEnd"/>
            <w:r>
              <w:rPr>
                <w:lang w:val="en-US"/>
              </w:rPr>
              <w:t>)</w:t>
            </w:r>
            <w:r w:rsidRPr="000932B9">
              <w:rPr>
                <w:lang w:val="en-US"/>
              </w:rPr>
              <w:t xml:space="preserve"> must be treated as a priority and in consignments from LCU</w:t>
            </w:r>
            <w:r>
              <w:rPr>
                <w:lang w:val="en-US"/>
              </w:rPr>
              <w:t>.</w:t>
            </w:r>
            <w:r w:rsidR="004113FA">
              <w:rPr>
                <w:lang w:val="en-US"/>
              </w:rPr>
              <w:t xml:space="preserve"> The setting, which SourceStation in which priority, is adjustable about parameter</w:t>
            </w:r>
          </w:p>
          <w:p w14:paraId="335EFB3D" w14:textId="23C5E7BB" w:rsidR="002F24F9" w:rsidRPr="002F24F9" w:rsidRDefault="002F24F9" w:rsidP="00372DC7">
            <w:pPr>
              <w:rPr>
                <w:lang w:val="en-US"/>
              </w:rPr>
            </w:pPr>
            <w:r>
              <w:rPr>
                <w:lang w:val="en-US"/>
              </w:rPr>
              <w:t xml:space="preserve">Process the datas from PZ </w:t>
            </w:r>
            <w:r w:rsidR="00E90D12">
              <w:rPr>
                <w:lang w:val="en-US"/>
              </w:rPr>
              <w:t>(92% from all receiv</w:t>
            </w:r>
            <w:r w:rsidR="0018407B">
              <w:rPr>
                <w:lang w:val="en-US"/>
              </w:rPr>
              <w:t xml:space="preserve">ed datas) </w:t>
            </w:r>
            <w:r>
              <w:rPr>
                <w:lang w:val="en-US"/>
              </w:rPr>
              <w:t xml:space="preserve">immediately and process the datas from LCU </w:t>
            </w:r>
            <w:r w:rsidR="0018407B">
              <w:rPr>
                <w:lang w:val="en-US"/>
              </w:rPr>
              <w:t xml:space="preserve">(8% from all </w:t>
            </w:r>
            <w:r w:rsidR="00E90D12">
              <w:rPr>
                <w:lang w:val="en-US"/>
              </w:rPr>
              <w:t xml:space="preserve">received </w:t>
            </w:r>
            <w:proofErr w:type="gramStart"/>
            <w:r w:rsidR="0018407B">
              <w:rPr>
                <w:lang w:val="en-US"/>
              </w:rPr>
              <w:t>datas )</w:t>
            </w:r>
            <w:proofErr w:type="gramEnd"/>
            <w:r w:rsidR="0018407B">
              <w:rPr>
                <w:lang w:val="en-US"/>
              </w:rPr>
              <w:t xml:space="preserve"> </w:t>
            </w:r>
            <w:r>
              <w:rPr>
                <w:lang w:val="en-US"/>
              </w:rPr>
              <w:t>as second priority.</w:t>
            </w:r>
          </w:p>
        </w:tc>
      </w:tr>
    </w:tbl>
    <w:p w14:paraId="22EC9193" w14:textId="77777777" w:rsidR="008743FE" w:rsidRPr="00B253AD" w:rsidRDefault="008743FE" w:rsidP="00B47162">
      <w:pPr>
        <w:rPr>
          <w:lang w:val="en-US"/>
        </w:rPr>
      </w:pPr>
    </w:p>
    <w:tbl>
      <w:tblPr>
        <w:tblW w:w="4952" w:type="pct"/>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1E0" w:firstRow="1" w:lastRow="1" w:firstColumn="1" w:lastColumn="1" w:noHBand="0" w:noVBand="0"/>
      </w:tblPr>
      <w:tblGrid>
        <w:gridCol w:w="1790"/>
        <w:gridCol w:w="1957"/>
        <w:gridCol w:w="3689"/>
        <w:gridCol w:w="1706"/>
        <w:gridCol w:w="1123"/>
      </w:tblGrid>
      <w:tr w:rsidR="006B7644" w:rsidRPr="00FE7A68" w14:paraId="42D4F1F2" w14:textId="77777777" w:rsidTr="000F013C">
        <w:tc>
          <w:tcPr>
            <w:tcW w:w="872" w:type="pct"/>
            <w:shd w:val="clear" w:color="auto" w:fill="D9D9D9"/>
          </w:tcPr>
          <w:p w14:paraId="68770418" w14:textId="70864711" w:rsidR="006B7644" w:rsidRPr="00E00DB6" w:rsidRDefault="006B7644" w:rsidP="000F013C">
            <w:pPr>
              <w:rPr>
                <w:b/>
                <w:sz w:val="18"/>
                <w:szCs w:val="18"/>
              </w:rPr>
            </w:pPr>
            <w:r>
              <w:rPr>
                <w:b/>
                <w:sz w:val="18"/>
                <w:szCs w:val="18"/>
              </w:rPr>
              <w:t>Q</w:t>
            </w:r>
            <w:r w:rsidRPr="002B20E9">
              <w:rPr>
                <w:b/>
                <w:sz w:val="18"/>
                <w:szCs w:val="18"/>
              </w:rPr>
              <w:t>Afo-</w:t>
            </w:r>
            <w:r>
              <w:rPr>
                <w:b/>
                <w:sz w:val="18"/>
                <w:szCs w:val="18"/>
              </w:rPr>
              <w:fldChar w:fldCharType="begin"/>
            </w:r>
            <w:r>
              <w:rPr>
                <w:b/>
                <w:sz w:val="18"/>
                <w:szCs w:val="18"/>
              </w:rPr>
              <w:instrText xml:space="preserve"> SEQ Afo- \* ARABIC  \n </w:instrText>
            </w:r>
            <w:r>
              <w:rPr>
                <w:b/>
                <w:sz w:val="18"/>
                <w:szCs w:val="18"/>
              </w:rPr>
              <w:fldChar w:fldCharType="separate"/>
            </w:r>
            <w:r w:rsidR="008F16BB">
              <w:rPr>
                <w:b/>
                <w:noProof/>
                <w:sz w:val="18"/>
                <w:szCs w:val="18"/>
              </w:rPr>
              <w:t>2</w:t>
            </w:r>
            <w:r>
              <w:rPr>
                <w:b/>
                <w:sz w:val="18"/>
                <w:szCs w:val="18"/>
              </w:rPr>
              <w:fldChar w:fldCharType="end"/>
            </w:r>
          </w:p>
        </w:tc>
        <w:tc>
          <w:tcPr>
            <w:tcW w:w="4128" w:type="pct"/>
            <w:gridSpan w:val="4"/>
            <w:shd w:val="clear" w:color="auto" w:fill="D9D9D9"/>
          </w:tcPr>
          <w:p w14:paraId="38E4F698" w14:textId="3C5CBB79" w:rsidR="006B7644" w:rsidRPr="00DE679E" w:rsidRDefault="006B7644" w:rsidP="000F013C">
            <w:pPr>
              <w:rPr>
                <w:b/>
                <w:sz w:val="18"/>
                <w:szCs w:val="18"/>
                <w:lang w:val="en-US"/>
              </w:rPr>
            </w:pPr>
            <w:r w:rsidRPr="00DE679E">
              <w:rPr>
                <w:b/>
                <w:sz w:val="18"/>
                <w:szCs w:val="18"/>
                <w:lang w:val="en-US"/>
              </w:rPr>
              <w:t>P</w:t>
            </w:r>
            <w:r>
              <w:rPr>
                <w:b/>
                <w:sz w:val="18"/>
                <w:szCs w:val="18"/>
                <w:lang w:val="en-US"/>
              </w:rPr>
              <w:t>erformance f</w:t>
            </w:r>
            <w:r w:rsidR="009B357C">
              <w:rPr>
                <w:b/>
                <w:sz w:val="18"/>
                <w:szCs w:val="18"/>
                <w:lang w:val="en-US"/>
              </w:rPr>
              <w:t>rom provide consignment data (BUC2) to</w:t>
            </w:r>
            <w:r w:rsidR="0018407B">
              <w:rPr>
                <w:b/>
                <w:sz w:val="18"/>
                <w:szCs w:val="18"/>
                <w:lang w:val="en-US"/>
              </w:rPr>
              <w:t xml:space="preserve"> Offshore data entry (BUC-4)</w:t>
            </w:r>
          </w:p>
        </w:tc>
      </w:tr>
      <w:tr w:rsidR="006B7644" w:rsidRPr="00E00DB6" w14:paraId="1577C5AF" w14:textId="77777777" w:rsidTr="000F013C">
        <w:trPr>
          <w:trHeight w:val="167"/>
        </w:trPr>
        <w:tc>
          <w:tcPr>
            <w:tcW w:w="872" w:type="pct"/>
            <w:vMerge w:val="restart"/>
            <w:shd w:val="pct5" w:color="auto" w:fill="auto"/>
            <w:vAlign w:val="center"/>
          </w:tcPr>
          <w:p w14:paraId="7E52AAC0" w14:textId="77777777" w:rsidR="006B7644" w:rsidRPr="00B75A79" w:rsidRDefault="006B7644" w:rsidP="000F013C">
            <w:pPr>
              <w:rPr>
                <w:b/>
                <w:sz w:val="18"/>
                <w:szCs w:val="18"/>
              </w:rPr>
            </w:pPr>
            <w:r>
              <w:rPr>
                <w:b/>
                <w:sz w:val="18"/>
                <w:szCs w:val="18"/>
              </w:rPr>
              <w:t>Categorization</w:t>
            </w:r>
          </w:p>
        </w:tc>
        <w:tc>
          <w:tcPr>
            <w:tcW w:w="953" w:type="pct"/>
            <w:shd w:val="pct5" w:color="auto" w:fill="auto"/>
          </w:tcPr>
          <w:p w14:paraId="446D7FC9" w14:textId="77777777" w:rsidR="006B7644" w:rsidRPr="00B75A79" w:rsidRDefault="006B7644" w:rsidP="000F013C">
            <w:pPr>
              <w:rPr>
                <w:b/>
                <w:sz w:val="18"/>
                <w:szCs w:val="18"/>
              </w:rPr>
            </w:pPr>
            <w:r>
              <w:rPr>
                <w:b/>
                <w:sz w:val="18"/>
                <w:szCs w:val="18"/>
              </w:rPr>
              <w:t>Person in charge</w:t>
            </w:r>
          </w:p>
        </w:tc>
        <w:tc>
          <w:tcPr>
            <w:tcW w:w="1797" w:type="pct"/>
            <w:shd w:val="pct5" w:color="auto" w:fill="auto"/>
          </w:tcPr>
          <w:p w14:paraId="37CC1B69" w14:textId="77777777" w:rsidR="006B7644" w:rsidRPr="00AC2510" w:rsidRDefault="006B7644" w:rsidP="000F013C">
            <w:r w:rsidRPr="00AC2510">
              <w:t>STK-</w:t>
            </w:r>
            <w:r>
              <w:t>4</w:t>
            </w:r>
          </w:p>
        </w:tc>
        <w:tc>
          <w:tcPr>
            <w:tcW w:w="831" w:type="pct"/>
            <w:shd w:val="pct5" w:color="auto" w:fill="auto"/>
          </w:tcPr>
          <w:p w14:paraId="2C44595F" w14:textId="77777777" w:rsidR="006B7644" w:rsidRPr="00B75A79" w:rsidRDefault="006B7644" w:rsidP="000F013C">
            <w:pPr>
              <w:rPr>
                <w:b/>
                <w:sz w:val="18"/>
                <w:szCs w:val="18"/>
              </w:rPr>
            </w:pPr>
            <w:r w:rsidRPr="00B75A79">
              <w:rPr>
                <w:b/>
                <w:sz w:val="18"/>
                <w:szCs w:val="18"/>
              </w:rPr>
              <w:t>Version</w:t>
            </w:r>
          </w:p>
        </w:tc>
        <w:tc>
          <w:tcPr>
            <w:tcW w:w="547" w:type="pct"/>
            <w:shd w:val="pct5" w:color="auto" w:fill="auto"/>
          </w:tcPr>
          <w:p w14:paraId="55255D43" w14:textId="77777777" w:rsidR="006B7644" w:rsidRPr="00AC2510" w:rsidRDefault="006B7644" w:rsidP="000F013C">
            <w:r w:rsidRPr="00AC2510">
              <w:t>1</w:t>
            </w:r>
          </w:p>
        </w:tc>
      </w:tr>
      <w:tr w:rsidR="006B7644" w:rsidRPr="00E00DB6" w14:paraId="5D123C8A" w14:textId="77777777" w:rsidTr="000F013C">
        <w:trPr>
          <w:trHeight w:val="152"/>
        </w:trPr>
        <w:tc>
          <w:tcPr>
            <w:tcW w:w="872" w:type="pct"/>
            <w:vMerge/>
            <w:shd w:val="pct5" w:color="auto" w:fill="auto"/>
          </w:tcPr>
          <w:p w14:paraId="2EE78518" w14:textId="77777777" w:rsidR="006B7644" w:rsidRPr="00B75A79" w:rsidRDefault="006B7644" w:rsidP="000F013C">
            <w:pPr>
              <w:tabs>
                <w:tab w:val="left" w:pos="3152"/>
              </w:tabs>
              <w:rPr>
                <w:sz w:val="18"/>
                <w:szCs w:val="18"/>
              </w:rPr>
            </w:pPr>
          </w:p>
        </w:tc>
        <w:tc>
          <w:tcPr>
            <w:tcW w:w="953" w:type="pct"/>
            <w:shd w:val="pct5" w:color="auto" w:fill="auto"/>
          </w:tcPr>
          <w:p w14:paraId="02E9BE3E" w14:textId="77777777" w:rsidR="006B7644" w:rsidRPr="00B75A79" w:rsidRDefault="006B7644" w:rsidP="000F013C">
            <w:pPr>
              <w:rPr>
                <w:b/>
                <w:sz w:val="18"/>
                <w:szCs w:val="18"/>
              </w:rPr>
            </w:pPr>
            <w:r>
              <w:rPr>
                <w:b/>
                <w:sz w:val="18"/>
                <w:szCs w:val="18"/>
              </w:rPr>
              <w:t>Importance</w:t>
            </w:r>
            <w:r w:rsidRPr="00B75A79">
              <w:rPr>
                <w:b/>
                <w:sz w:val="18"/>
                <w:szCs w:val="18"/>
              </w:rPr>
              <w:t xml:space="preserve"> </w:t>
            </w:r>
            <w:r w:rsidRPr="00B75A79">
              <w:rPr>
                <w:sz w:val="18"/>
                <w:szCs w:val="18"/>
              </w:rPr>
              <w:t>(1-5)</w:t>
            </w:r>
          </w:p>
        </w:tc>
        <w:tc>
          <w:tcPr>
            <w:tcW w:w="1797" w:type="pct"/>
            <w:shd w:val="pct5" w:color="auto" w:fill="auto"/>
          </w:tcPr>
          <w:p w14:paraId="5C33FFCD" w14:textId="2AA2C75C" w:rsidR="006B7644" w:rsidRPr="00AC2510" w:rsidRDefault="006B7644" w:rsidP="000F013C">
            <w:r>
              <w:t>1</w:t>
            </w:r>
          </w:p>
        </w:tc>
        <w:tc>
          <w:tcPr>
            <w:tcW w:w="831" w:type="pct"/>
            <w:shd w:val="pct5" w:color="auto" w:fill="auto"/>
          </w:tcPr>
          <w:p w14:paraId="51E94CEA" w14:textId="77777777" w:rsidR="006B7644" w:rsidRPr="00B75A79" w:rsidRDefault="006B7644" w:rsidP="000F013C">
            <w:pPr>
              <w:rPr>
                <w:sz w:val="18"/>
                <w:szCs w:val="18"/>
              </w:rPr>
            </w:pPr>
            <w:r>
              <w:rPr>
                <w:b/>
                <w:sz w:val="18"/>
                <w:szCs w:val="18"/>
              </w:rPr>
              <w:t>Priority</w:t>
            </w:r>
            <w:r w:rsidRPr="00B75A79">
              <w:rPr>
                <w:b/>
                <w:sz w:val="18"/>
                <w:szCs w:val="18"/>
              </w:rPr>
              <w:t xml:space="preserve"> </w:t>
            </w:r>
            <w:r w:rsidRPr="00B75A79">
              <w:rPr>
                <w:sz w:val="18"/>
                <w:szCs w:val="18"/>
              </w:rPr>
              <w:t>(1-5)</w:t>
            </w:r>
          </w:p>
        </w:tc>
        <w:tc>
          <w:tcPr>
            <w:tcW w:w="547" w:type="pct"/>
            <w:shd w:val="pct5" w:color="auto" w:fill="auto"/>
          </w:tcPr>
          <w:p w14:paraId="7E389DFF" w14:textId="06F47A6C" w:rsidR="006B7644" w:rsidRPr="00AC2510" w:rsidRDefault="006B7644" w:rsidP="000F013C">
            <w:r>
              <w:t>1</w:t>
            </w:r>
          </w:p>
        </w:tc>
      </w:tr>
      <w:tr w:rsidR="006B7644" w:rsidRPr="00FE7A68" w14:paraId="78C613C4" w14:textId="77777777" w:rsidTr="000F013C">
        <w:trPr>
          <w:trHeight w:val="75"/>
        </w:trPr>
        <w:tc>
          <w:tcPr>
            <w:tcW w:w="872" w:type="pct"/>
          </w:tcPr>
          <w:p w14:paraId="1FA9728B" w14:textId="77777777" w:rsidR="006B7644" w:rsidRPr="000932B9" w:rsidRDefault="006B7644" w:rsidP="000F013C">
            <w:r w:rsidRPr="000932B9">
              <w:rPr>
                <w:sz w:val="18"/>
                <w:szCs w:val="18"/>
              </w:rPr>
              <w:t>Precondition</w:t>
            </w:r>
          </w:p>
        </w:tc>
        <w:tc>
          <w:tcPr>
            <w:tcW w:w="4128" w:type="pct"/>
            <w:gridSpan w:val="4"/>
          </w:tcPr>
          <w:p w14:paraId="429C145D" w14:textId="4C90E673" w:rsidR="006B7644" w:rsidRPr="000932B9" w:rsidRDefault="0018407B" w:rsidP="000F013C">
            <w:pPr>
              <w:rPr>
                <w:lang w:val="en-US"/>
              </w:rPr>
            </w:pPr>
            <w:r>
              <w:rPr>
                <w:lang w:val="en-US"/>
              </w:rPr>
              <w:t>Received datas from PDS are stored in DisCo.</w:t>
            </w:r>
          </w:p>
        </w:tc>
      </w:tr>
      <w:tr w:rsidR="006B7644" w:rsidRPr="00FE7A68" w14:paraId="0D05CA95" w14:textId="77777777" w:rsidTr="000F013C">
        <w:trPr>
          <w:trHeight w:val="75"/>
        </w:trPr>
        <w:tc>
          <w:tcPr>
            <w:tcW w:w="872" w:type="pct"/>
          </w:tcPr>
          <w:p w14:paraId="61F13A31" w14:textId="77777777" w:rsidR="006B7644" w:rsidRPr="00C15CE6" w:rsidRDefault="006B7644" w:rsidP="000F013C">
            <w:pPr>
              <w:rPr>
                <w:sz w:val="18"/>
                <w:szCs w:val="18"/>
              </w:rPr>
            </w:pPr>
            <w:r>
              <w:rPr>
                <w:sz w:val="18"/>
                <w:szCs w:val="18"/>
              </w:rPr>
              <w:t>Description</w:t>
            </w:r>
          </w:p>
        </w:tc>
        <w:tc>
          <w:tcPr>
            <w:tcW w:w="4128" w:type="pct"/>
            <w:gridSpan w:val="4"/>
          </w:tcPr>
          <w:p w14:paraId="21B265FB" w14:textId="1E431439" w:rsidR="006B7644" w:rsidRDefault="0018407B" w:rsidP="0018407B">
            <w:pPr>
              <w:rPr>
                <w:lang w:val="en-US"/>
              </w:rPr>
            </w:pPr>
            <w:r>
              <w:rPr>
                <w:lang w:val="en-US"/>
              </w:rPr>
              <w:t xml:space="preserve">Timeline for process from stored data (end of process FaFo-2-1) to </w:t>
            </w:r>
            <w:r w:rsidR="00E90D12">
              <w:rPr>
                <w:lang w:val="en-US"/>
              </w:rPr>
              <w:t>Offshore data entry (end of process FaFo-4-2</w:t>
            </w:r>
            <w:r>
              <w:rPr>
                <w:lang w:val="en-US"/>
              </w:rPr>
              <w:t>)  is:</w:t>
            </w:r>
          </w:p>
          <w:p w14:paraId="0C1A1441" w14:textId="506DD5B7" w:rsidR="0018407B" w:rsidRDefault="00E90D12" w:rsidP="0018407B">
            <w:pPr>
              <w:pStyle w:val="Listenabsatz"/>
              <w:numPr>
                <w:ilvl w:val="0"/>
                <w:numId w:val="39"/>
              </w:numPr>
              <w:rPr>
                <w:lang w:val="en-US"/>
              </w:rPr>
            </w:pPr>
            <w:r>
              <w:rPr>
                <w:lang w:val="en-US"/>
              </w:rPr>
              <w:t>f</w:t>
            </w:r>
            <w:r w:rsidR="0018407B">
              <w:rPr>
                <w:lang w:val="en-US"/>
              </w:rPr>
              <w:t>or PZ datas &lt;= 27 seconds</w:t>
            </w:r>
            <w:r w:rsidR="004C0532">
              <w:rPr>
                <w:lang w:val="en-US"/>
              </w:rPr>
              <w:t xml:space="preserve"> with 90% of the data</w:t>
            </w:r>
          </w:p>
          <w:p w14:paraId="20ACB7F5" w14:textId="26FB8F3D" w:rsidR="004C0532" w:rsidRPr="004C0532" w:rsidRDefault="004C0532" w:rsidP="004C0532">
            <w:pPr>
              <w:pStyle w:val="Listenabsatz"/>
              <w:numPr>
                <w:ilvl w:val="0"/>
                <w:numId w:val="39"/>
              </w:numPr>
              <w:rPr>
                <w:lang w:val="en-US"/>
              </w:rPr>
            </w:pPr>
            <w:r>
              <w:rPr>
                <w:lang w:val="en-US"/>
              </w:rPr>
              <w:t>for PZ datas &lt;= 45 seconds with 10% of the data</w:t>
            </w:r>
          </w:p>
          <w:p w14:paraId="102E32CD" w14:textId="515F9914" w:rsidR="004113FA" w:rsidRDefault="00E90D12" w:rsidP="004113FA">
            <w:pPr>
              <w:pStyle w:val="Listenabsatz"/>
              <w:numPr>
                <w:ilvl w:val="0"/>
                <w:numId w:val="39"/>
              </w:numPr>
              <w:rPr>
                <w:lang w:val="en-US"/>
              </w:rPr>
            </w:pPr>
            <w:r>
              <w:rPr>
                <w:lang w:val="en-US"/>
              </w:rPr>
              <w:t>f</w:t>
            </w:r>
            <w:r w:rsidR="0018407B">
              <w:rPr>
                <w:lang w:val="en-US"/>
              </w:rPr>
              <w:t>or LCU datas &lt;= 900 seconds (15 minutes</w:t>
            </w:r>
            <w:r w:rsidR="004113FA">
              <w:rPr>
                <w:lang w:val="en-US"/>
              </w:rPr>
              <w:t>)</w:t>
            </w:r>
            <w:r w:rsidR="004C0532">
              <w:rPr>
                <w:lang w:val="en-US"/>
              </w:rPr>
              <w:t xml:space="preserve"> with 100% of the data</w:t>
            </w:r>
          </w:p>
          <w:p w14:paraId="3602305A" w14:textId="0D169870" w:rsidR="004C0532" w:rsidRPr="004C0532" w:rsidRDefault="004C0532" w:rsidP="004C0532">
            <w:pPr>
              <w:rPr>
                <w:lang w:val="en-US"/>
              </w:rPr>
            </w:pPr>
          </w:p>
        </w:tc>
      </w:tr>
    </w:tbl>
    <w:p w14:paraId="51208ABB" w14:textId="77777777" w:rsidR="006B7644" w:rsidRPr="00B253AD" w:rsidRDefault="006B7644" w:rsidP="00B47162">
      <w:pPr>
        <w:rPr>
          <w:lang w:val="en-US"/>
        </w:rPr>
      </w:pPr>
    </w:p>
    <w:tbl>
      <w:tblPr>
        <w:tblW w:w="4952" w:type="pct"/>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1E0" w:firstRow="1" w:lastRow="1" w:firstColumn="1" w:lastColumn="1" w:noHBand="0" w:noVBand="0"/>
      </w:tblPr>
      <w:tblGrid>
        <w:gridCol w:w="1790"/>
        <w:gridCol w:w="1957"/>
        <w:gridCol w:w="3689"/>
        <w:gridCol w:w="1706"/>
        <w:gridCol w:w="1123"/>
      </w:tblGrid>
      <w:tr w:rsidR="00A52337" w:rsidRPr="00E00DB6" w14:paraId="50400B8E" w14:textId="77777777" w:rsidTr="00A52337">
        <w:tc>
          <w:tcPr>
            <w:tcW w:w="872" w:type="pct"/>
            <w:shd w:val="clear" w:color="auto" w:fill="D9D9D9"/>
          </w:tcPr>
          <w:p w14:paraId="74C3027D" w14:textId="77777777" w:rsidR="00A52337" w:rsidRPr="00E00DB6" w:rsidRDefault="00A52337" w:rsidP="00A52337">
            <w:pPr>
              <w:rPr>
                <w:b/>
                <w:sz w:val="18"/>
                <w:szCs w:val="18"/>
              </w:rPr>
            </w:pPr>
            <w:r>
              <w:rPr>
                <w:b/>
                <w:sz w:val="18"/>
                <w:szCs w:val="18"/>
              </w:rPr>
              <w:t>Q</w:t>
            </w:r>
            <w:r w:rsidRPr="002B20E9">
              <w:rPr>
                <w:b/>
                <w:sz w:val="18"/>
                <w:szCs w:val="18"/>
              </w:rPr>
              <w:t>Afo-</w:t>
            </w:r>
            <w:r>
              <w:rPr>
                <w:b/>
                <w:sz w:val="18"/>
                <w:szCs w:val="18"/>
              </w:rPr>
              <w:fldChar w:fldCharType="begin"/>
            </w:r>
            <w:r>
              <w:rPr>
                <w:b/>
                <w:sz w:val="18"/>
                <w:szCs w:val="18"/>
              </w:rPr>
              <w:instrText xml:space="preserve"> SEQ Afo- \* ARABIC  \n </w:instrText>
            </w:r>
            <w:r>
              <w:rPr>
                <w:b/>
                <w:sz w:val="18"/>
                <w:szCs w:val="18"/>
              </w:rPr>
              <w:fldChar w:fldCharType="separate"/>
            </w:r>
            <w:r w:rsidR="008F16BB">
              <w:rPr>
                <w:b/>
                <w:noProof/>
                <w:sz w:val="18"/>
                <w:szCs w:val="18"/>
              </w:rPr>
              <w:t>3</w:t>
            </w:r>
            <w:r>
              <w:rPr>
                <w:b/>
                <w:sz w:val="18"/>
                <w:szCs w:val="18"/>
              </w:rPr>
              <w:fldChar w:fldCharType="end"/>
            </w:r>
          </w:p>
        </w:tc>
        <w:tc>
          <w:tcPr>
            <w:tcW w:w="4128" w:type="pct"/>
            <w:gridSpan w:val="4"/>
            <w:shd w:val="clear" w:color="auto" w:fill="D9D9D9"/>
          </w:tcPr>
          <w:p w14:paraId="78437DDA" w14:textId="1684412B" w:rsidR="00A52337" w:rsidRPr="00E00DB6" w:rsidRDefault="0062546E" w:rsidP="00A52337">
            <w:pPr>
              <w:rPr>
                <w:b/>
                <w:sz w:val="18"/>
                <w:szCs w:val="18"/>
              </w:rPr>
            </w:pPr>
            <w:r>
              <w:rPr>
                <w:b/>
                <w:sz w:val="18"/>
                <w:szCs w:val="18"/>
              </w:rPr>
              <w:t>DisCo</w:t>
            </w:r>
            <w:r w:rsidR="00A52337">
              <w:rPr>
                <w:b/>
                <w:sz w:val="18"/>
                <w:szCs w:val="18"/>
              </w:rPr>
              <w:t>-Statistik</w:t>
            </w:r>
          </w:p>
        </w:tc>
      </w:tr>
      <w:tr w:rsidR="00A52337" w:rsidRPr="00E00DB6" w14:paraId="008156A2" w14:textId="77777777" w:rsidTr="00A52337">
        <w:trPr>
          <w:trHeight w:val="167"/>
        </w:trPr>
        <w:tc>
          <w:tcPr>
            <w:tcW w:w="872" w:type="pct"/>
            <w:vMerge w:val="restart"/>
            <w:shd w:val="pct5" w:color="auto" w:fill="auto"/>
            <w:vAlign w:val="center"/>
          </w:tcPr>
          <w:p w14:paraId="44082E10" w14:textId="74939EE2" w:rsidR="00A52337" w:rsidRPr="00B75A79" w:rsidRDefault="00990D45" w:rsidP="00A52337">
            <w:pPr>
              <w:rPr>
                <w:b/>
                <w:sz w:val="18"/>
                <w:szCs w:val="18"/>
              </w:rPr>
            </w:pPr>
            <w:r>
              <w:rPr>
                <w:b/>
                <w:sz w:val="18"/>
                <w:szCs w:val="18"/>
              </w:rPr>
              <w:t>Categorization</w:t>
            </w:r>
          </w:p>
        </w:tc>
        <w:tc>
          <w:tcPr>
            <w:tcW w:w="953" w:type="pct"/>
            <w:shd w:val="pct5" w:color="auto" w:fill="auto"/>
          </w:tcPr>
          <w:p w14:paraId="08DBEFBC" w14:textId="1364641E" w:rsidR="00A52337" w:rsidRPr="00B75A79" w:rsidRDefault="00990D45" w:rsidP="00A52337">
            <w:pPr>
              <w:rPr>
                <w:b/>
                <w:sz w:val="18"/>
                <w:szCs w:val="18"/>
              </w:rPr>
            </w:pPr>
            <w:r>
              <w:rPr>
                <w:b/>
                <w:sz w:val="18"/>
                <w:szCs w:val="18"/>
              </w:rPr>
              <w:t>Person in charge</w:t>
            </w:r>
          </w:p>
        </w:tc>
        <w:tc>
          <w:tcPr>
            <w:tcW w:w="1797" w:type="pct"/>
            <w:shd w:val="pct5" w:color="auto" w:fill="auto"/>
          </w:tcPr>
          <w:p w14:paraId="7888C38E" w14:textId="2B004FF6" w:rsidR="00A52337" w:rsidRPr="00AC2510" w:rsidRDefault="00A52337" w:rsidP="00A52337">
            <w:r w:rsidRPr="00AC2510">
              <w:t>STK-</w:t>
            </w:r>
            <w:r w:rsidR="008752FC">
              <w:t>3</w:t>
            </w:r>
          </w:p>
        </w:tc>
        <w:tc>
          <w:tcPr>
            <w:tcW w:w="831" w:type="pct"/>
            <w:shd w:val="pct5" w:color="auto" w:fill="auto"/>
          </w:tcPr>
          <w:p w14:paraId="31C30AA2" w14:textId="77777777" w:rsidR="00A52337" w:rsidRPr="00B75A79" w:rsidRDefault="00A52337" w:rsidP="00A52337">
            <w:pPr>
              <w:rPr>
                <w:b/>
                <w:sz w:val="18"/>
                <w:szCs w:val="18"/>
              </w:rPr>
            </w:pPr>
            <w:r w:rsidRPr="00B75A79">
              <w:rPr>
                <w:b/>
                <w:sz w:val="18"/>
                <w:szCs w:val="18"/>
              </w:rPr>
              <w:t>Version</w:t>
            </w:r>
          </w:p>
        </w:tc>
        <w:tc>
          <w:tcPr>
            <w:tcW w:w="547" w:type="pct"/>
            <w:shd w:val="pct5" w:color="auto" w:fill="auto"/>
          </w:tcPr>
          <w:p w14:paraId="227BBFFF" w14:textId="77777777" w:rsidR="00A52337" w:rsidRPr="00AC2510" w:rsidRDefault="00A52337" w:rsidP="00A52337">
            <w:r w:rsidRPr="00AC2510">
              <w:t>1</w:t>
            </w:r>
          </w:p>
        </w:tc>
      </w:tr>
      <w:tr w:rsidR="00A52337" w:rsidRPr="00E00DB6" w14:paraId="6CA61CCF" w14:textId="77777777" w:rsidTr="00A52337">
        <w:trPr>
          <w:trHeight w:val="152"/>
        </w:trPr>
        <w:tc>
          <w:tcPr>
            <w:tcW w:w="872" w:type="pct"/>
            <w:vMerge/>
            <w:shd w:val="pct5" w:color="auto" w:fill="auto"/>
          </w:tcPr>
          <w:p w14:paraId="7CE532C7" w14:textId="77777777" w:rsidR="00A52337" w:rsidRPr="00B75A79" w:rsidRDefault="00A52337" w:rsidP="00A52337">
            <w:pPr>
              <w:tabs>
                <w:tab w:val="left" w:pos="3152"/>
              </w:tabs>
              <w:rPr>
                <w:sz w:val="18"/>
                <w:szCs w:val="18"/>
              </w:rPr>
            </w:pPr>
          </w:p>
        </w:tc>
        <w:tc>
          <w:tcPr>
            <w:tcW w:w="953" w:type="pct"/>
            <w:shd w:val="pct5" w:color="auto" w:fill="auto"/>
          </w:tcPr>
          <w:p w14:paraId="7FDA09C1" w14:textId="554DA636" w:rsidR="00A52337" w:rsidRPr="00B75A79" w:rsidRDefault="00C44335" w:rsidP="00A52337">
            <w:pPr>
              <w:rPr>
                <w:b/>
                <w:sz w:val="18"/>
                <w:szCs w:val="18"/>
              </w:rPr>
            </w:pPr>
            <w:r>
              <w:rPr>
                <w:b/>
                <w:sz w:val="18"/>
                <w:szCs w:val="18"/>
              </w:rPr>
              <w:t>Importance</w:t>
            </w:r>
            <w:r w:rsidR="00A52337" w:rsidRPr="00B75A79">
              <w:rPr>
                <w:b/>
                <w:sz w:val="18"/>
                <w:szCs w:val="18"/>
              </w:rPr>
              <w:t xml:space="preserve"> </w:t>
            </w:r>
            <w:r w:rsidR="00A52337" w:rsidRPr="00B75A79">
              <w:rPr>
                <w:sz w:val="18"/>
                <w:szCs w:val="18"/>
              </w:rPr>
              <w:t>(1-5)</w:t>
            </w:r>
          </w:p>
        </w:tc>
        <w:tc>
          <w:tcPr>
            <w:tcW w:w="1797" w:type="pct"/>
            <w:shd w:val="pct5" w:color="auto" w:fill="auto"/>
          </w:tcPr>
          <w:p w14:paraId="6AB53A74" w14:textId="77777777" w:rsidR="00A52337" w:rsidRPr="00AC2510" w:rsidRDefault="00A52337" w:rsidP="00A52337">
            <w:r>
              <w:t>1</w:t>
            </w:r>
          </w:p>
        </w:tc>
        <w:tc>
          <w:tcPr>
            <w:tcW w:w="831" w:type="pct"/>
            <w:shd w:val="pct5" w:color="auto" w:fill="auto"/>
          </w:tcPr>
          <w:p w14:paraId="45907265" w14:textId="5608B2AB" w:rsidR="00A52337" w:rsidRPr="00B75A79" w:rsidRDefault="00C44335" w:rsidP="00A52337">
            <w:pPr>
              <w:rPr>
                <w:sz w:val="18"/>
                <w:szCs w:val="18"/>
              </w:rPr>
            </w:pPr>
            <w:r>
              <w:rPr>
                <w:b/>
                <w:sz w:val="18"/>
                <w:szCs w:val="18"/>
              </w:rPr>
              <w:t>Priority</w:t>
            </w:r>
            <w:r w:rsidR="00A52337" w:rsidRPr="00B75A79">
              <w:rPr>
                <w:b/>
                <w:sz w:val="18"/>
                <w:szCs w:val="18"/>
              </w:rPr>
              <w:t xml:space="preserve"> </w:t>
            </w:r>
            <w:r w:rsidR="00A52337" w:rsidRPr="00B75A79">
              <w:rPr>
                <w:sz w:val="18"/>
                <w:szCs w:val="18"/>
              </w:rPr>
              <w:t>(1-5)</w:t>
            </w:r>
          </w:p>
        </w:tc>
        <w:tc>
          <w:tcPr>
            <w:tcW w:w="547" w:type="pct"/>
            <w:shd w:val="pct5" w:color="auto" w:fill="auto"/>
          </w:tcPr>
          <w:p w14:paraId="51816901" w14:textId="77777777" w:rsidR="00A52337" w:rsidRPr="00AC2510" w:rsidRDefault="00A52337" w:rsidP="00A52337">
            <w:r>
              <w:t>2</w:t>
            </w:r>
          </w:p>
        </w:tc>
      </w:tr>
      <w:tr w:rsidR="00A52337" w:rsidRPr="00FE7A68" w14:paraId="6AFB3EA5" w14:textId="77777777" w:rsidTr="00A52337">
        <w:trPr>
          <w:trHeight w:val="75"/>
        </w:trPr>
        <w:tc>
          <w:tcPr>
            <w:tcW w:w="872" w:type="pct"/>
          </w:tcPr>
          <w:p w14:paraId="3BAC1C0C" w14:textId="5116E831" w:rsidR="00A52337" w:rsidRPr="00C15CE6" w:rsidRDefault="00990D45" w:rsidP="00A52337">
            <w:r>
              <w:rPr>
                <w:sz w:val="18"/>
                <w:szCs w:val="18"/>
              </w:rPr>
              <w:t>Precondition</w:t>
            </w:r>
          </w:p>
        </w:tc>
        <w:tc>
          <w:tcPr>
            <w:tcW w:w="4128" w:type="pct"/>
            <w:gridSpan w:val="4"/>
          </w:tcPr>
          <w:p w14:paraId="54BCD319" w14:textId="2278AC31" w:rsidR="00A52337" w:rsidRPr="00933CFA" w:rsidRDefault="00336CDF" w:rsidP="00336CDF">
            <w:pPr>
              <w:rPr>
                <w:lang w:val="en-US"/>
              </w:rPr>
            </w:pPr>
            <w:r w:rsidRPr="00933CFA">
              <w:rPr>
                <w:lang w:val="en-US"/>
              </w:rPr>
              <w:t>Process steps and data handling</w:t>
            </w:r>
          </w:p>
        </w:tc>
      </w:tr>
      <w:tr w:rsidR="00A52337" w:rsidRPr="00FE7A68" w14:paraId="1F438EFD" w14:textId="77777777" w:rsidTr="00A52337">
        <w:trPr>
          <w:trHeight w:val="75"/>
        </w:trPr>
        <w:tc>
          <w:tcPr>
            <w:tcW w:w="872" w:type="pct"/>
          </w:tcPr>
          <w:p w14:paraId="439F349B" w14:textId="0DAAD902" w:rsidR="00A52337" w:rsidRPr="00C15CE6" w:rsidRDefault="000470ED" w:rsidP="00A52337">
            <w:pPr>
              <w:rPr>
                <w:sz w:val="18"/>
                <w:szCs w:val="18"/>
              </w:rPr>
            </w:pPr>
            <w:r>
              <w:rPr>
                <w:sz w:val="18"/>
                <w:szCs w:val="18"/>
              </w:rPr>
              <w:t>Description</w:t>
            </w:r>
          </w:p>
        </w:tc>
        <w:tc>
          <w:tcPr>
            <w:tcW w:w="4128" w:type="pct"/>
            <w:gridSpan w:val="4"/>
          </w:tcPr>
          <w:p w14:paraId="339D6496" w14:textId="77777777" w:rsidR="00A52337" w:rsidRDefault="0096253A" w:rsidP="00137FBE">
            <w:pPr>
              <w:rPr>
                <w:lang w:val="en-US"/>
              </w:rPr>
            </w:pPr>
            <w:r w:rsidRPr="00336CDF">
              <w:rPr>
                <w:lang w:val="en-US"/>
              </w:rPr>
              <w:t xml:space="preserve">Each step, </w:t>
            </w:r>
            <w:r w:rsidR="00137FBE">
              <w:rPr>
                <w:lang w:val="en-US"/>
              </w:rPr>
              <w:t xml:space="preserve">include </w:t>
            </w:r>
            <w:proofErr w:type="gramStart"/>
            <w:r w:rsidR="00137FBE">
              <w:rPr>
                <w:lang w:val="en-US"/>
              </w:rPr>
              <w:t xml:space="preserve">possible </w:t>
            </w:r>
            <w:r w:rsidRPr="00336CDF">
              <w:rPr>
                <w:lang w:val="en-US"/>
              </w:rPr>
              <w:t xml:space="preserve"> change</w:t>
            </w:r>
            <w:proofErr w:type="gramEnd"/>
            <w:r w:rsidRPr="00336CDF">
              <w:rPr>
                <w:lang w:val="en-US"/>
              </w:rPr>
              <w:t xml:space="preserve"> in the data</w:t>
            </w:r>
            <w:r w:rsidR="00137FBE">
              <w:rPr>
                <w:lang w:val="en-US"/>
              </w:rPr>
              <w:t>,</w:t>
            </w:r>
            <w:r w:rsidRPr="00336CDF">
              <w:rPr>
                <w:lang w:val="en-US"/>
              </w:rPr>
              <w:t xml:space="preserve"> to a consignment must be logged. This logging </w:t>
            </w:r>
            <w:proofErr w:type="gramStart"/>
            <w:r w:rsidRPr="00336CDF">
              <w:rPr>
                <w:lang w:val="en-US"/>
              </w:rPr>
              <w:t>can be carried out</w:t>
            </w:r>
            <w:proofErr w:type="gramEnd"/>
            <w:r w:rsidRPr="00336CDF">
              <w:rPr>
                <w:lang w:val="en-US"/>
              </w:rPr>
              <w:t xml:space="preserve"> as a log file or in a database structure.</w:t>
            </w:r>
          </w:p>
          <w:p w14:paraId="3E7B67A2" w14:textId="026F340E" w:rsidR="00CD48D1" w:rsidRPr="00336CDF" w:rsidRDefault="00CD48D1" w:rsidP="00137FBE">
            <w:pPr>
              <w:rPr>
                <w:lang w:val="en-US"/>
              </w:rPr>
            </w:pPr>
            <w:r>
              <w:rPr>
                <w:lang w:val="en-US"/>
              </w:rPr>
              <w:t>The datas should be available for 60 days back (</w:t>
            </w:r>
            <w:r w:rsidRPr="004F5934">
              <w:rPr>
                <w:lang w:val="en-US"/>
              </w:rPr>
              <w:t>dynamically definable</w:t>
            </w:r>
            <w:r>
              <w:rPr>
                <w:lang w:val="en-US"/>
              </w:rPr>
              <w:t>)</w:t>
            </w:r>
          </w:p>
        </w:tc>
      </w:tr>
    </w:tbl>
    <w:p w14:paraId="7DD15147" w14:textId="77777777" w:rsidR="00A52337" w:rsidRPr="0096253A" w:rsidRDefault="00A52337" w:rsidP="00B47162">
      <w:pPr>
        <w:rPr>
          <w:lang w:val="en-US"/>
        </w:rPr>
      </w:pPr>
    </w:p>
    <w:p w14:paraId="62281B09" w14:textId="64564360" w:rsidR="00B75A79" w:rsidRPr="00054043" w:rsidRDefault="00054043" w:rsidP="00B75A79">
      <w:pPr>
        <w:pStyle w:val="berschrift2"/>
        <w:rPr>
          <w:lang w:val="en-US"/>
        </w:rPr>
      </w:pPr>
      <w:bookmarkStart w:id="115" w:name="_Toc494704439"/>
      <w:r w:rsidRPr="00054043">
        <w:rPr>
          <w:lang w:val="en-US"/>
        </w:rPr>
        <w:t>Requirements regarding development and maintenance environment</w:t>
      </w:r>
      <w:bookmarkEnd w:id="115"/>
    </w:p>
    <w:p w14:paraId="37A2070E" w14:textId="1FCD9EE2" w:rsidR="00B75A79" w:rsidRPr="00054043" w:rsidRDefault="00054043" w:rsidP="00B75A79">
      <w:pPr>
        <w:rPr>
          <w:lang w:val="en-US"/>
        </w:rPr>
      </w:pPr>
      <w:r w:rsidRPr="00054043">
        <w:rPr>
          <w:lang w:val="en-US"/>
        </w:rPr>
        <w:t>Requirements for development and maintenance environment such parallelization, technology, programming policy, naming conventions, testability, etc.</w:t>
      </w:r>
    </w:p>
    <w:tbl>
      <w:tblPr>
        <w:tblW w:w="4952" w:type="pct"/>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1E0" w:firstRow="1" w:lastRow="1" w:firstColumn="1" w:lastColumn="1" w:noHBand="0" w:noVBand="0"/>
      </w:tblPr>
      <w:tblGrid>
        <w:gridCol w:w="1790"/>
        <w:gridCol w:w="1957"/>
        <w:gridCol w:w="3689"/>
        <w:gridCol w:w="1706"/>
        <w:gridCol w:w="1123"/>
      </w:tblGrid>
      <w:tr w:rsidR="00B75A79" w:rsidRPr="00E00DB6" w14:paraId="64BDD387" w14:textId="77777777" w:rsidTr="00D423BD">
        <w:tc>
          <w:tcPr>
            <w:tcW w:w="872" w:type="pct"/>
            <w:shd w:val="clear" w:color="auto" w:fill="D9D9D9"/>
          </w:tcPr>
          <w:p w14:paraId="5DF5754F" w14:textId="77777777" w:rsidR="00B75A79" w:rsidRPr="00B75A79" w:rsidRDefault="00B75A79" w:rsidP="00372DC7">
            <w:pPr>
              <w:rPr>
                <w:b/>
                <w:sz w:val="18"/>
                <w:szCs w:val="18"/>
              </w:rPr>
            </w:pPr>
            <w:r w:rsidRPr="00B75A79">
              <w:rPr>
                <w:b/>
                <w:sz w:val="18"/>
                <w:szCs w:val="18"/>
              </w:rPr>
              <w:t>EAfo-</w:t>
            </w:r>
            <w:r w:rsidR="003F3A5B" w:rsidRPr="00B75A79">
              <w:rPr>
                <w:b/>
                <w:sz w:val="18"/>
                <w:szCs w:val="18"/>
              </w:rPr>
              <w:fldChar w:fldCharType="begin"/>
            </w:r>
            <w:r w:rsidRPr="00B75A79">
              <w:rPr>
                <w:b/>
                <w:sz w:val="18"/>
                <w:szCs w:val="18"/>
              </w:rPr>
              <w:instrText xml:space="preserve"> SEQ Afo- \* ARABIC  \n </w:instrText>
            </w:r>
            <w:r w:rsidR="003F3A5B" w:rsidRPr="00B75A79">
              <w:rPr>
                <w:b/>
                <w:sz w:val="18"/>
                <w:szCs w:val="18"/>
              </w:rPr>
              <w:fldChar w:fldCharType="separate"/>
            </w:r>
            <w:r w:rsidR="008F16BB">
              <w:rPr>
                <w:b/>
                <w:noProof/>
                <w:sz w:val="18"/>
                <w:szCs w:val="18"/>
              </w:rPr>
              <w:t>4</w:t>
            </w:r>
            <w:r w:rsidR="003F3A5B" w:rsidRPr="00B75A79">
              <w:rPr>
                <w:b/>
                <w:sz w:val="18"/>
                <w:szCs w:val="18"/>
              </w:rPr>
              <w:fldChar w:fldCharType="end"/>
            </w:r>
          </w:p>
        </w:tc>
        <w:tc>
          <w:tcPr>
            <w:tcW w:w="4128" w:type="pct"/>
            <w:gridSpan w:val="4"/>
            <w:shd w:val="clear" w:color="auto" w:fill="D9D9D9"/>
          </w:tcPr>
          <w:p w14:paraId="2CA22DA5" w14:textId="6A5A16D2" w:rsidR="00B75A79" w:rsidRPr="00B75A79" w:rsidRDefault="006A07B3" w:rsidP="00372DC7">
            <w:pPr>
              <w:rPr>
                <w:b/>
                <w:sz w:val="18"/>
                <w:szCs w:val="18"/>
              </w:rPr>
            </w:pPr>
            <w:r>
              <w:rPr>
                <w:b/>
                <w:sz w:val="18"/>
                <w:szCs w:val="18"/>
              </w:rPr>
              <w:t>Environment</w:t>
            </w:r>
          </w:p>
        </w:tc>
      </w:tr>
      <w:tr w:rsidR="00B75A79" w:rsidRPr="00E00DB6" w14:paraId="3058B3BA" w14:textId="77777777" w:rsidTr="00D423BD">
        <w:trPr>
          <w:trHeight w:val="167"/>
        </w:trPr>
        <w:tc>
          <w:tcPr>
            <w:tcW w:w="872" w:type="pct"/>
            <w:vMerge w:val="restart"/>
            <w:shd w:val="pct5" w:color="auto" w:fill="auto"/>
            <w:vAlign w:val="center"/>
          </w:tcPr>
          <w:p w14:paraId="6168D1E9" w14:textId="56976AF6" w:rsidR="00B75A79" w:rsidRPr="00B75A79" w:rsidRDefault="00990D45" w:rsidP="00372DC7">
            <w:pPr>
              <w:rPr>
                <w:b/>
                <w:sz w:val="18"/>
                <w:szCs w:val="18"/>
              </w:rPr>
            </w:pPr>
            <w:r>
              <w:rPr>
                <w:b/>
                <w:sz w:val="18"/>
                <w:szCs w:val="18"/>
              </w:rPr>
              <w:t>Categorization</w:t>
            </w:r>
          </w:p>
        </w:tc>
        <w:tc>
          <w:tcPr>
            <w:tcW w:w="953" w:type="pct"/>
            <w:shd w:val="pct5" w:color="auto" w:fill="auto"/>
          </w:tcPr>
          <w:p w14:paraId="0D49B8C1" w14:textId="71E87CFC" w:rsidR="00B75A79" w:rsidRPr="00B75A79" w:rsidRDefault="00990D45" w:rsidP="00372DC7">
            <w:pPr>
              <w:rPr>
                <w:b/>
                <w:sz w:val="18"/>
                <w:szCs w:val="18"/>
              </w:rPr>
            </w:pPr>
            <w:r>
              <w:rPr>
                <w:b/>
                <w:sz w:val="18"/>
                <w:szCs w:val="18"/>
              </w:rPr>
              <w:t>Person in charge</w:t>
            </w:r>
          </w:p>
        </w:tc>
        <w:tc>
          <w:tcPr>
            <w:tcW w:w="1797" w:type="pct"/>
            <w:shd w:val="pct5" w:color="auto" w:fill="auto"/>
          </w:tcPr>
          <w:p w14:paraId="6041872C" w14:textId="7D2BD9C2" w:rsidR="00B75A79" w:rsidRPr="00AC2510" w:rsidRDefault="00B75A79" w:rsidP="00372DC7">
            <w:r w:rsidRPr="00AC2510">
              <w:t>STK-</w:t>
            </w:r>
            <w:r w:rsidR="006A07B3">
              <w:t>22</w:t>
            </w:r>
          </w:p>
        </w:tc>
        <w:tc>
          <w:tcPr>
            <w:tcW w:w="831" w:type="pct"/>
            <w:shd w:val="pct5" w:color="auto" w:fill="auto"/>
          </w:tcPr>
          <w:p w14:paraId="4CEB92A1" w14:textId="77777777" w:rsidR="00B75A79" w:rsidRPr="00B75A79" w:rsidRDefault="00B75A79" w:rsidP="00372DC7">
            <w:pPr>
              <w:rPr>
                <w:b/>
                <w:sz w:val="18"/>
                <w:szCs w:val="18"/>
              </w:rPr>
            </w:pPr>
            <w:r w:rsidRPr="00B75A79">
              <w:rPr>
                <w:b/>
                <w:sz w:val="18"/>
                <w:szCs w:val="18"/>
              </w:rPr>
              <w:t>Version</w:t>
            </w:r>
          </w:p>
        </w:tc>
        <w:tc>
          <w:tcPr>
            <w:tcW w:w="547" w:type="pct"/>
            <w:shd w:val="pct5" w:color="auto" w:fill="auto"/>
          </w:tcPr>
          <w:p w14:paraId="0464F6B2" w14:textId="77777777" w:rsidR="00B75A79" w:rsidRPr="00AC2510" w:rsidRDefault="00B75A79" w:rsidP="00372DC7">
            <w:r w:rsidRPr="00AC2510">
              <w:t>1</w:t>
            </w:r>
          </w:p>
        </w:tc>
      </w:tr>
      <w:tr w:rsidR="00B75A79" w:rsidRPr="00E00DB6" w14:paraId="25225082" w14:textId="77777777" w:rsidTr="00D423BD">
        <w:trPr>
          <w:trHeight w:val="152"/>
        </w:trPr>
        <w:tc>
          <w:tcPr>
            <w:tcW w:w="872" w:type="pct"/>
            <w:vMerge/>
            <w:shd w:val="pct5" w:color="auto" w:fill="auto"/>
          </w:tcPr>
          <w:p w14:paraId="55F3AEBA" w14:textId="77777777" w:rsidR="00B75A79" w:rsidRPr="00B75A79" w:rsidRDefault="00B75A79" w:rsidP="00372DC7">
            <w:pPr>
              <w:tabs>
                <w:tab w:val="left" w:pos="3152"/>
              </w:tabs>
              <w:rPr>
                <w:sz w:val="18"/>
                <w:szCs w:val="18"/>
              </w:rPr>
            </w:pPr>
          </w:p>
        </w:tc>
        <w:tc>
          <w:tcPr>
            <w:tcW w:w="953" w:type="pct"/>
            <w:shd w:val="pct5" w:color="auto" w:fill="auto"/>
          </w:tcPr>
          <w:p w14:paraId="0082EC57" w14:textId="33CECB25" w:rsidR="00B75A79" w:rsidRPr="00B75A79" w:rsidRDefault="00C44335" w:rsidP="00372DC7">
            <w:pPr>
              <w:rPr>
                <w:b/>
                <w:sz w:val="18"/>
                <w:szCs w:val="18"/>
              </w:rPr>
            </w:pPr>
            <w:r>
              <w:rPr>
                <w:b/>
                <w:sz w:val="18"/>
                <w:szCs w:val="18"/>
              </w:rPr>
              <w:t>Importance</w:t>
            </w:r>
            <w:r w:rsidR="00B75A79" w:rsidRPr="00B75A79">
              <w:rPr>
                <w:b/>
                <w:sz w:val="18"/>
                <w:szCs w:val="18"/>
              </w:rPr>
              <w:t xml:space="preserve"> </w:t>
            </w:r>
            <w:r w:rsidR="00B75A79" w:rsidRPr="00B75A79">
              <w:rPr>
                <w:sz w:val="18"/>
                <w:szCs w:val="18"/>
              </w:rPr>
              <w:t>(1-5)</w:t>
            </w:r>
          </w:p>
        </w:tc>
        <w:tc>
          <w:tcPr>
            <w:tcW w:w="1797" w:type="pct"/>
            <w:shd w:val="pct5" w:color="auto" w:fill="auto"/>
          </w:tcPr>
          <w:p w14:paraId="39B1861F" w14:textId="1D2A5F6A" w:rsidR="00B75A79" w:rsidRPr="00AC2510" w:rsidRDefault="006A07B3" w:rsidP="00372DC7">
            <w:r>
              <w:t>1</w:t>
            </w:r>
          </w:p>
        </w:tc>
        <w:tc>
          <w:tcPr>
            <w:tcW w:w="831" w:type="pct"/>
            <w:shd w:val="pct5" w:color="auto" w:fill="auto"/>
          </w:tcPr>
          <w:p w14:paraId="6A7315CC" w14:textId="75901854" w:rsidR="00B75A79" w:rsidRPr="00B75A79" w:rsidRDefault="00C44335" w:rsidP="00372DC7">
            <w:pPr>
              <w:rPr>
                <w:sz w:val="18"/>
                <w:szCs w:val="18"/>
              </w:rPr>
            </w:pPr>
            <w:r>
              <w:rPr>
                <w:b/>
                <w:sz w:val="18"/>
                <w:szCs w:val="18"/>
              </w:rPr>
              <w:t>Priority</w:t>
            </w:r>
            <w:r w:rsidR="00B75A79" w:rsidRPr="00B75A79">
              <w:rPr>
                <w:b/>
                <w:sz w:val="18"/>
                <w:szCs w:val="18"/>
              </w:rPr>
              <w:t xml:space="preserve"> </w:t>
            </w:r>
            <w:r w:rsidR="00B75A79" w:rsidRPr="00B75A79">
              <w:rPr>
                <w:sz w:val="18"/>
                <w:szCs w:val="18"/>
              </w:rPr>
              <w:t>(1-5)</w:t>
            </w:r>
          </w:p>
        </w:tc>
        <w:tc>
          <w:tcPr>
            <w:tcW w:w="547" w:type="pct"/>
            <w:shd w:val="pct5" w:color="auto" w:fill="auto"/>
          </w:tcPr>
          <w:p w14:paraId="5C1823CD" w14:textId="7D9B3946" w:rsidR="00B75A79" w:rsidRPr="00AC2510" w:rsidRDefault="006A07B3" w:rsidP="00372DC7">
            <w:r>
              <w:t>1</w:t>
            </w:r>
          </w:p>
        </w:tc>
      </w:tr>
      <w:tr w:rsidR="00B75A79" w:rsidRPr="00FE7A68" w14:paraId="42AD3DA1" w14:textId="77777777" w:rsidTr="00D423BD">
        <w:trPr>
          <w:trHeight w:val="75"/>
        </w:trPr>
        <w:tc>
          <w:tcPr>
            <w:tcW w:w="872" w:type="pct"/>
          </w:tcPr>
          <w:p w14:paraId="30774752" w14:textId="1BD4A7F6" w:rsidR="00B75A79" w:rsidRPr="00C15CE6" w:rsidRDefault="00990D45" w:rsidP="00372DC7">
            <w:r>
              <w:rPr>
                <w:sz w:val="18"/>
                <w:szCs w:val="18"/>
              </w:rPr>
              <w:t>Precondition</w:t>
            </w:r>
          </w:p>
        </w:tc>
        <w:tc>
          <w:tcPr>
            <w:tcW w:w="4128" w:type="pct"/>
            <w:gridSpan w:val="4"/>
          </w:tcPr>
          <w:p w14:paraId="6AF7E230" w14:textId="4CC78576" w:rsidR="00B75A79" w:rsidRPr="00933CFA" w:rsidRDefault="006A07B3" w:rsidP="006A07B3">
            <w:pPr>
              <w:rPr>
                <w:lang w:val="en-US"/>
              </w:rPr>
            </w:pPr>
            <w:r w:rsidRPr="00933CFA">
              <w:rPr>
                <w:lang w:val="en-US"/>
              </w:rPr>
              <w:t>Environment is discussed between development and IT Post</w:t>
            </w:r>
          </w:p>
        </w:tc>
      </w:tr>
      <w:tr w:rsidR="00B75A79" w:rsidRPr="00FE7A68" w14:paraId="26153FE3" w14:textId="77777777" w:rsidTr="00D423BD">
        <w:trPr>
          <w:trHeight w:val="75"/>
        </w:trPr>
        <w:tc>
          <w:tcPr>
            <w:tcW w:w="872" w:type="pct"/>
          </w:tcPr>
          <w:p w14:paraId="0B221C70" w14:textId="207A8553" w:rsidR="00B75A79" w:rsidRPr="00C15CE6" w:rsidRDefault="000470ED" w:rsidP="00372DC7">
            <w:pPr>
              <w:rPr>
                <w:sz w:val="18"/>
                <w:szCs w:val="18"/>
              </w:rPr>
            </w:pPr>
            <w:r>
              <w:rPr>
                <w:sz w:val="18"/>
                <w:szCs w:val="18"/>
              </w:rPr>
              <w:t>Description</w:t>
            </w:r>
          </w:p>
        </w:tc>
        <w:tc>
          <w:tcPr>
            <w:tcW w:w="4128" w:type="pct"/>
            <w:gridSpan w:val="4"/>
          </w:tcPr>
          <w:p w14:paraId="36A9AB16" w14:textId="191B2B5B" w:rsidR="00B75A79" w:rsidRPr="00933CFA" w:rsidRDefault="006A07B3" w:rsidP="00372DC7">
            <w:pPr>
              <w:rPr>
                <w:lang w:val="en-US"/>
              </w:rPr>
            </w:pPr>
            <w:r w:rsidRPr="00933CFA">
              <w:rPr>
                <w:lang w:val="en-US"/>
              </w:rPr>
              <w:t xml:space="preserve">For best </w:t>
            </w:r>
            <w:proofErr w:type="gramStart"/>
            <w:r w:rsidRPr="00933CFA">
              <w:rPr>
                <w:lang w:val="en-US"/>
              </w:rPr>
              <w:t>flexibility</w:t>
            </w:r>
            <w:proofErr w:type="gramEnd"/>
            <w:r w:rsidRPr="00933CFA">
              <w:rPr>
                <w:lang w:val="en-US"/>
              </w:rPr>
              <w:t xml:space="preserve"> we should use virtual technologie.</w:t>
            </w:r>
          </w:p>
        </w:tc>
      </w:tr>
    </w:tbl>
    <w:p w14:paraId="1840B997" w14:textId="77777777" w:rsidR="00B75A79" w:rsidRPr="00933CFA" w:rsidRDefault="00B75A79" w:rsidP="00B47162">
      <w:pPr>
        <w:rPr>
          <w:lang w:val="en-US"/>
        </w:rPr>
      </w:pPr>
    </w:p>
    <w:p w14:paraId="061C8C55" w14:textId="4BE8341B" w:rsidR="00B75A79" w:rsidRDefault="00054043" w:rsidP="00B75A79">
      <w:pPr>
        <w:pStyle w:val="berschrift2"/>
      </w:pPr>
      <w:bookmarkStart w:id="116" w:name="_Ref450801690"/>
      <w:bookmarkStart w:id="117" w:name="_Toc494704440"/>
      <w:r>
        <w:t>Requirements regarding interfaces</w:t>
      </w:r>
      <w:bookmarkEnd w:id="116"/>
      <w:bookmarkEnd w:id="117"/>
    </w:p>
    <w:p w14:paraId="41808086" w14:textId="77777777" w:rsidR="00054043" w:rsidRDefault="00054043" w:rsidP="00B75A79">
      <w:pPr>
        <w:rPr>
          <w:lang w:val="en-US"/>
        </w:rPr>
      </w:pPr>
      <w:r w:rsidRPr="00054043">
        <w:rPr>
          <w:lang w:val="en-US"/>
        </w:rPr>
        <w:t>Professional, technical and organizational requirements for the interfaces such as protocol and infrastructure, formats, limitations and conditions, timing, synchronization of the interface, data volume (minimum, average, maximum), error handling, security.</w:t>
      </w:r>
    </w:p>
    <w:p w14:paraId="7101DA5E" w14:textId="4E2EFCD1" w:rsidR="005C351B" w:rsidRDefault="00054043" w:rsidP="00B75A79">
      <w:pPr>
        <w:rPr>
          <w:lang w:val="en-US"/>
        </w:rPr>
      </w:pPr>
      <w:r w:rsidRPr="00054043">
        <w:rPr>
          <w:lang w:val="en-US"/>
        </w:rPr>
        <w:t xml:space="preserve">Whether a separate interface documentation for each interface is necessary, </w:t>
      </w:r>
      <w:proofErr w:type="gramStart"/>
      <w:r w:rsidRPr="00054043">
        <w:rPr>
          <w:lang w:val="en-US"/>
        </w:rPr>
        <w:t>must be judged</w:t>
      </w:r>
      <w:proofErr w:type="gramEnd"/>
      <w:r w:rsidRPr="00054043">
        <w:rPr>
          <w:lang w:val="en-US"/>
        </w:rPr>
        <w:t xml:space="preserve"> situationally.</w:t>
      </w:r>
    </w:p>
    <w:p w14:paraId="2DCE4601" w14:textId="77777777" w:rsidR="00B761A4" w:rsidRDefault="00B761A4" w:rsidP="00B75A79">
      <w:pPr>
        <w:rPr>
          <w:lang w:val="en-US"/>
        </w:rPr>
      </w:pPr>
    </w:p>
    <w:p w14:paraId="64201E11" w14:textId="3F2E59E0" w:rsidR="004714BB" w:rsidRPr="00054043" w:rsidRDefault="004714BB" w:rsidP="004714BB">
      <w:pPr>
        <w:pStyle w:val="berschrift3"/>
      </w:pPr>
      <w:bookmarkStart w:id="118" w:name="_Toc494704441"/>
      <w:r>
        <w:t>Data from PDS</w:t>
      </w:r>
      <w:bookmarkEnd w:id="118"/>
    </w:p>
    <w:tbl>
      <w:tblPr>
        <w:tblW w:w="4952" w:type="pct"/>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1E0" w:firstRow="1" w:lastRow="1" w:firstColumn="1" w:lastColumn="1" w:noHBand="0" w:noVBand="0"/>
      </w:tblPr>
      <w:tblGrid>
        <w:gridCol w:w="1790"/>
        <w:gridCol w:w="1957"/>
        <w:gridCol w:w="3689"/>
        <w:gridCol w:w="1706"/>
        <w:gridCol w:w="1123"/>
      </w:tblGrid>
      <w:tr w:rsidR="005C351B" w:rsidRPr="00E00DB6" w14:paraId="449B67AC" w14:textId="77777777" w:rsidTr="00DA766B">
        <w:tc>
          <w:tcPr>
            <w:tcW w:w="872" w:type="pct"/>
            <w:shd w:val="clear" w:color="auto" w:fill="D9D9D9"/>
          </w:tcPr>
          <w:p w14:paraId="6F2346DA" w14:textId="77777777" w:rsidR="005C351B" w:rsidRPr="00E00DB6" w:rsidRDefault="005C351B" w:rsidP="00DA766B">
            <w:pPr>
              <w:rPr>
                <w:b/>
                <w:sz w:val="18"/>
                <w:szCs w:val="18"/>
              </w:rPr>
            </w:pPr>
            <w:r>
              <w:rPr>
                <w:b/>
                <w:sz w:val="18"/>
                <w:szCs w:val="18"/>
              </w:rPr>
              <w:t>S</w:t>
            </w:r>
            <w:r w:rsidRPr="002B20E9">
              <w:rPr>
                <w:b/>
                <w:sz w:val="18"/>
                <w:szCs w:val="18"/>
              </w:rPr>
              <w:t>Afo-</w:t>
            </w:r>
            <w:r>
              <w:rPr>
                <w:b/>
                <w:sz w:val="18"/>
                <w:szCs w:val="18"/>
              </w:rPr>
              <w:fldChar w:fldCharType="begin"/>
            </w:r>
            <w:r>
              <w:rPr>
                <w:b/>
                <w:sz w:val="18"/>
                <w:szCs w:val="18"/>
              </w:rPr>
              <w:instrText xml:space="preserve"> SEQ Afo- \* ARABIC  \n </w:instrText>
            </w:r>
            <w:r>
              <w:rPr>
                <w:b/>
                <w:sz w:val="18"/>
                <w:szCs w:val="18"/>
              </w:rPr>
              <w:fldChar w:fldCharType="separate"/>
            </w:r>
            <w:r w:rsidR="008F16BB">
              <w:rPr>
                <w:b/>
                <w:noProof/>
                <w:sz w:val="18"/>
                <w:szCs w:val="18"/>
              </w:rPr>
              <w:t>5</w:t>
            </w:r>
            <w:r>
              <w:rPr>
                <w:b/>
                <w:sz w:val="18"/>
                <w:szCs w:val="18"/>
              </w:rPr>
              <w:fldChar w:fldCharType="end"/>
            </w:r>
          </w:p>
        </w:tc>
        <w:tc>
          <w:tcPr>
            <w:tcW w:w="4128" w:type="pct"/>
            <w:gridSpan w:val="4"/>
            <w:shd w:val="clear" w:color="auto" w:fill="D9D9D9"/>
          </w:tcPr>
          <w:p w14:paraId="3761F908" w14:textId="15F3C989" w:rsidR="005C351B" w:rsidRPr="00E00DB6" w:rsidRDefault="00054043" w:rsidP="00054043">
            <w:pPr>
              <w:rPr>
                <w:b/>
                <w:sz w:val="18"/>
                <w:szCs w:val="18"/>
              </w:rPr>
            </w:pPr>
            <w:r>
              <w:rPr>
                <w:b/>
                <w:sz w:val="18"/>
                <w:szCs w:val="18"/>
              </w:rPr>
              <w:t xml:space="preserve">Big images </w:t>
            </w:r>
            <w:r w:rsidR="005C351B">
              <w:rPr>
                <w:b/>
                <w:sz w:val="18"/>
                <w:szCs w:val="18"/>
              </w:rPr>
              <w:t>in KByte</w:t>
            </w:r>
          </w:p>
        </w:tc>
      </w:tr>
      <w:tr w:rsidR="005C351B" w:rsidRPr="00E00DB6" w14:paraId="0473AE27" w14:textId="77777777" w:rsidTr="00DA766B">
        <w:trPr>
          <w:trHeight w:val="167"/>
        </w:trPr>
        <w:tc>
          <w:tcPr>
            <w:tcW w:w="872" w:type="pct"/>
            <w:vMerge w:val="restart"/>
            <w:shd w:val="pct5" w:color="auto" w:fill="auto"/>
            <w:vAlign w:val="center"/>
          </w:tcPr>
          <w:p w14:paraId="18E4FB11" w14:textId="390DDC74" w:rsidR="005C351B" w:rsidRPr="00B75A79" w:rsidRDefault="00990D45" w:rsidP="00DA766B">
            <w:pPr>
              <w:rPr>
                <w:b/>
                <w:sz w:val="18"/>
                <w:szCs w:val="18"/>
              </w:rPr>
            </w:pPr>
            <w:r>
              <w:rPr>
                <w:b/>
                <w:sz w:val="18"/>
                <w:szCs w:val="18"/>
              </w:rPr>
              <w:t>Categorization</w:t>
            </w:r>
          </w:p>
        </w:tc>
        <w:tc>
          <w:tcPr>
            <w:tcW w:w="953" w:type="pct"/>
            <w:shd w:val="pct5" w:color="auto" w:fill="auto"/>
          </w:tcPr>
          <w:p w14:paraId="23807CE4" w14:textId="19015432" w:rsidR="005C351B" w:rsidRPr="00B75A79" w:rsidRDefault="00990D45" w:rsidP="00DA766B">
            <w:pPr>
              <w:rPr>
                <w:b/>
                <w:sz w:val="18"/>
                <w:szCs w:val="18"/>
              </w:rPr>
            </w:pPr>
            <w:r>
              <w:rPr>
                <w:b/>
                <w:sz w:val="18"/>
                <w:szCs w:val="18"/>
              </w:rPr>
              <w:t>Person in charge</w:t>
            </w:r>
          </w:p>
        </w:tc>
        <w:tc>
          <w:tcPr>
            <w:tcW w:w="1797" w:type="pct"/>
            <w:shd w:val="pct5" w:color="auto" w:fill="auto"/>
          </w:tcPr>
          <w:p w14:paraId="1343F5C5" w14:textId="46085B12" w:rsidR="005C351B" w:rsidRPr="00AC2510" w:rsidRDefault="005C351B" w:rsidP="00DA766B">
            <w:r w:rsidRPr="00AC2510">
              <w:t>STK-</w:t>
            </w:r>
            <w:r w:rsidR="008752FC">
              <w:t>2</w:t>
            </w:r>
          </w:p>
        </w:tc>
        <w:tc>
          <w:tcPr>
            <w:tcW w:w="831" w:type="pct"/>
            <w:shd w:val="pct5" w:color="auto" w:fill="auto"/>
          </w:tcPr>
          <w:p w14:paraId="31385039" w14:textId="77777777" w:rsidR="005C351B" w:rsidRPr="00B75A79" w:rsidRDefault="005C351B" w:rsidP="00DA766B">
            <w:pPr>
              <w:rPr>
                <w:b/>
                <w:sz w:val="18"/>
                <w:szCs w:val="18"/>
              </w:rPr>
            </w:pPr>
            <w:r w:rsidRPr="00B75A79">
              <w:rPr>
                <w:b/>
                <w:sz w:val="18"/>
                <w:szCs w:val="18"/>
              </w:rPr>
              <w:t>Version</w:t>
            </w:r>
          </w:p>
        </w:tc>
        <w:tc>
          <w:tcPr>
            <w:tcW w:w="547" w:type="pct"/>
            <w:shd w:val="pct5" w:color="auto" w:fill="auto"/>
          </w:tcPr>
          <w:p w14:paraId="586A6363" w14:textId="77777777" w:rsidR="005C351B" w:rsidRPr="00AC2510" w:rsidRDefault="005C351B" w:rsidP="00DA766B">
            <w:r w:rsidRPr="00AC2510">
              <w:t>1</w:t>
            </w:r>
          </w:p>
        </w:tc>
      </w:tr>
      <w:tr w:rsidR="005C351B" w:rsidRPr="00E00DB6" w14:paraId="019D4181" w14:textId="77777777" w:rsidTr="00DA766B">
        <w:trPr>
          <w:trHeight w:val="152"/>
        </w:trPr>
        <w:tc>
          <w:tcPr>
            <w:tcW w:w="872" w:type="pct"/>
            <w:vMerge/>
            <w:shd w:val="pct5" w:color="auto" w:fill="auto"/>
          </w:tcPr>
          <w:p w14:paraId="64ECB1D5" w14:textId="77777777" w:rsidR="005C351B" w:rsidRPr="00B75A79" w:rsidRDefault="005C351B" w:rsidP="00DA766B">
            <w:pPr>
              <w:tabs>
                <w:tab w:val="left" w:pos="3152"/>
              </w:tabs>
              <w:rPr>
                <w:sz w:val="18"/>
                <w:szCs w:val="18"/>
              </w:rPr>
            </w:pPr>
          </w:p>
        </w:tc>
        <w:tc>
          <w:tcPr>
            <w:tcW w:w="953" w:type="pct"/>
            <w:shd w:val="pct5" w:color="auto" w:fill="auto"/>
          </w:tcPr>
          <w:p w14:paraId="676F23E6" w14:textId="77A50AFC" w:rsidR="005C351B" w:rsidRPr="00B75A79" w:rsidRDefault="00C44335" w:rsidP="00DA766B">
            <w:pPr>
              <w:rPr>
                <w:b/>
                <w:sz w:val="18"/>
                <w:szCs w:val="18"/>
              </w:rPr>
            </w:pPr>
            <w:r>
              <w:rPr>
                <w:b/>
                <w:sz w:val="18"/>
                <w:szCs w:val="18"/>
              </w:rPr>
              <w:t>Importance</w:t>
            </w:r>
            <w:r w:rsidR="005C351B" w:rsidRPr="00B75A79">
              <w:rPr>
                <w:b/>
                <w:sz w:val="18"/>
                <w:szCs w:val="18"/>
              </w:rPr>
              <w:t xml:space="preserve"> </w:t>
            </w:r>
            <w:r w:rsidR="005C351B" w:rsidRPr="00B75A79">
              <w:rPr>
                <w:sz w:val="18"/>
                <w:szCs w:val="18"/>
              </w:rPr>
              <w:t>(1-5)</w:t>
            </w:r>
          </w:p>
        </w:tc>
        <w:tc>
          <w:tcPr>
            <w:tcW w:w="1797" w:type="pct"/>
            <w:shd w:val="pct5" w:color="auto" w:fill="auto"/>
          </w:tcPr>
          <w:p w14:paraId="2DC1217F" w14:textId="77777777" w:rsidR="005C351B" w:rsidRPr="00AC2510" w:rsidRDefault="005C351B" w:rsidP="00DA766B">
            <w:r>
              <w:t>2</w:t>
            </w:r>
          </w:p>
        </w:tc>
        <w:tc>
          <w:tcPr>
            <w:tcW w:w="831" w:type="pct"/>
            <w:shd w:val="pct5" w:color="auto" w:fill="auto"/>
          </w:tcPr>
          <w:p w14:paraId="652ED10A" w14:textId="554854F9" w:rsidR="005C351B" w:rsidRPr="00B75A79" w:rsidRDefault="00C44335" w:rsidP="00DA766B">
            <w:pPr>
              <w:rPr>
                <w:sz w:val="18"/>
                <w:szCs w:val="18"/>
              </w:rPr>
            </w:pPr>
            <w:r>
              <w:rPr>
                <w:b/>
                <w:sz w:val="18"/>
                <w:szCs w:val="18"/>
              </w:rPr>
              <w:t>Priority</w:t>
            </w:r>
            <w:r w:rsidR="005C351B" w:rsidRPr="00B75A79">
              <w:rPr>
                <w:b/>
                <w:sz w:val="18"/>
                <w:szCs w:val="18"/>
              </w:rPr>
              <w:t xml:space="preserve"> </w:t>
            </w:r>
            <w:r w:rsidR="005C351B" w:rsidRPr="00B75A79">
              <w:rPr>
                <w:sz w:val="18"/>
                <w:szCs w:val="18"/>
              </w:rPr>
              <w:t>(1-5)</w:t>
            </w:r>
          </w:p>
        </w:tc>
        <w:tc>
          <w:tcPr>
            <w:tcW w:w="547" w:type="pct"/>
            <w:shd w:val="pct5" w:color="auto" w:fill="auto"/>
          </w:tcPr>
          <w:p w14:paraId="5016468C" w14:textId="77777777" w:rsidR="005C351B" w:rsidRPr="00AC2510" w:rsidRDefault="005C351B" w:rsidP="00DA766B">
            <w:r>
              <w:t>2</w:t>
            </w:r>
          </w:p>
        </w:tc>
      </w:tr>
      <w:tr w:rsidR="005C351B" w:rsidRPr="00FE7A68" w14:paraId="631F695A" w14:textId="77777777" w:rsidTr="00DA766B">
        <w:trPr>
          <w:trHeight w:val="75"/>
        </w:trPr>
        <w:tc>
          <w:tcPr>
            <w:tcW w:w="872" w:type="pct"/>
          </w:tcPr>
          <w:p w14:paraId="08E6A0C6" w14:textId="4BF8864F" w:rsidR="005C351B" w:rsidRPr="00C15CE6" w:rsidRDefault="00990D45" w:rsidP="00DA766B">
            <w:r>
              <w:rPr>
                <w:sz w:val="18"/>
                <w:szCs w:val="18"/>
              </w:rPr>
              <w:t>Precondition</w:t>
            </w:r>
          </w:p>
        </w:tc>
        <w:tc>
          <w:tcPr>
            <w:tcW w:w="4128" w:type="pct"/>
            <w:gridSpan w:val="4"/>
          </w:tcPr>
          <w:p w14:paraId="12B2742C" w14:textId="119EDC31" w:rsidR="005C351B" w:rsidRPr="008752FC" w:rsidRDefault="00054043" w:rsidP="009178C1">
            <w:pPr>
              <w:rPr>
                <w:lang w:val="en-US"/>
              </w:rPr>
            </w:pPr>
            <w:r w:rsidRPr="008752FC">
              <w:rPr>
                <w:lang w:val="en-US"/>
              </w:rPr>
              <w:t xml:space="preserve">The size of the </w:t>
            </w:r>
            <w:r w:rsidR="009178C1" w:rsidRPr="008752FC">
              <w:rPr>
                <w:lang w:val="en-US"/>
              </w:rPr>
              <w:t>parcel</w:t>
            </w:r>
            <w:r w:rsidRPr="008752FC">
              <w:rPr>
                <w:lang w:val="en-US"/>
              </w:rPr>
              <w:t xml:space="preserve"> image has an influence on the transmission of data (time)</w:t>
            </w:r>
          </w:p>
        </w:tc>
      </w:tr>
      <w:tr w:rsidR="005C351B" w:rsidRPr="00FE7A68" w14:paraId="6E568050" w14:textId="77777777" w:rsidTr="00DA766B">
        <w:trPr>
          <w:trHeight w:val="75"/>
        </w:trPr>
        <w:tc>
          <w:tcPr>
            <w:tcW w:w="872" w:type="pct"/>
          </w:tcPr>
          <w:p w14:paraId="47198E14" w14:textId="605FF931" w:rsidR="005C351B" w:rsidRPr="00C15CE6" w:rsidRDefault="000470ED" w:rsidP="00DA766B">
            <w:pPr>
              <w:rPr>
                <w:sz w:val="18"/>
                <w:szCs w:val="18"/>
              </w:rPr>
            </w:pPr>
            <w:r>
              <w:rPr>
                <w:sz w:val="18"/>
                <w:szCs w:val="18"/>
              </w:rPr>
              <w:t>Description</w:t>
            </w:r>
          </w:p>
        </w:tc>
        <w:tc>
          <w:tcPr>
            <w:tcW w:w="4128" w:type="pct"/>
            <w:gridSpan w:val="4"/>
          </w:tcPr>
          <w:p w14:paraId="3A6C7879" w14:textId="46F1357B" w:rsidR="005C351B" w:rsidRPr="008752FC" w:rsidRDefault="00054043" w:rsidP="00363761">
            <w:pPr>
              <w:rPr>
                <w:lang w:val="en-US"/>
              </w:rPr>
            </w:pPr>
            <w:r w:rsidRPr="008752FC">
              <w:rPr>
                <w:lang w:val="en-US"/>
              </w:rPr>
              <w:t xml:space="preserve">Allowed to </w:t>
            </w:r>
            <w:r w:rsidR="00363761" w:rsidRPr="008752FC">
              <w:rPr>
                <w:lang w:val="en-US"/>
              </w:rPr>
              <w:t>DisCo</w:t>
            </w:r>
            <w:r w:rsidRPr="008752FC">
              <w:rPr>
                <w:lang w:val="en-US"/>
              </w:rPr>
              <w:t xml:space="preserve"> </w:t>
            </w:r>
            <w:r w:rsidR="008752FC" w:rsidRPr="008752FC">
              <w:rPr>
                <w:lang w:val="en-US"/>
              </w:rPr>
              <w:t>t</w:t>
            </w:r>
            <w:r w:rsidRPr="008752FC">
              <w:rPr>
                <w:lang w:val="en-US"/>
              </w:rPr>
              <w:t>he data transmission of each data set PDS not exceed the period of 0.3 seconds.</w:t>
            </w:r>
          </w:p>
        </w:tc>
      </w:tr>
    </w:tbl>
    <w:p w14:paraId="07856C69" w14:textId="7E1250BF" w:rsidR="00357C5A" w:rsidRDefault="00357C5A" w:rsidP="00B47162">
      <w:pPr>
        <w:rPr>
          <w:lang w:val="en-US"/>
        </w:rPr>
      </w:pPr>
    </w:p>
    <w:p w14:paraId="1FB09F1B" w14:textId="77777777" w:rsidR="00357C5A" w:rsidRDefault="00357C5A">
      <w:pPr>
        <w:rPr>
          <w:lang w:val="en-US"/>
        </w:rPr>
      </w:pPr>
      <w:r>
        <w:rPr>
          <w:lang w:val="en-US"/>
        </w:rPr>
        <w:br w:type="page"/>
      </w:r>
    </w:p>
    <w:p w14:paraId="4A7B7A5E" w14:textId="387B0FF6" w:rsidR="00B75A79" w:rsidRDefault="004714BB" w:rsidP="004714BB">
      <w:pPr>
        <w:pStyle w:val="berschrift3"/>
      </w:pPr>
      <w:bookmarkStart w:id="119" w:name="_Ref450919728"/>
      <w:bookmarkStart w:id="120" w:name="_Toc494704442"/>
      <w:r>
        <w:lastRenderedPageBreak/>
        <w:t>Data from AMPplus</w:t>
      </w:r>
      <w:bookmarkEnd w:id="119"/>
      <w:bookmarkEnd w:id="120"/>
    </w:p>
    <w:tbl>
      <w:tblPr>
        <w:tblW w:w="4952" w:type="pct"/>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1E0" w:firstRow="1" w:lastRow="1" w:firstColumn="1" w:lastColumn="1" w:noHBand="0" w:noVBand="0"/>
      </w:tblPr>
      <w:tblGrid>
        <w:gridCol w:w="1790"/>
        <w:gridCol w:w="1957"/>
        <w:gridCol w:w="3689"/>
        <w:gridCol w:w="1706"/>
        <w:gridCol w:w="1123"/>
      </w:tblGrid>
      <w:tr w:rsidR="00FB45F2" w:rsidRPr="00E00DB6" w14:paraId="6BD8822B" w14:textId="77777777" w:rsidTr="00357C5A">
        <w:tc>
          <w:tcPr>
            <w:tcW w:w="872" w:type="pct"/>
            <w:shd w:val="clear" w:color="auto" w:fill="D9D9D9"/>
          </w:tcPr>
          <w:p w14:paraId="4E559C85" w14:textId="77777777" w:rsidR="00FB45F2" w:rsidRPr="00E00DB6" w:rsidRDefault="00FB45F2" w:rsidP="008A73FE">
            <w:pPr>
              <w:rPr>
                <w:b/>
                <w:sz w:val="18"/>
                <w:szCs w:val="18"/>
              </w:rPr>
            </w:pPr>
            <w:r>
              <w:rPr>
                <w:b/>
                <w:sz w:val="18"/>
                <w:szCs w:val="18"/>
              </w:rPr>
              <w:t>S</w:t>
            </w:r>
            <w:r w:rsidRPr="002B20E9">
              <w:rPr>
                <w:b/>
                <w:sz w:val="18"/>
                <w:szCs w:val="18"/>
              </w:rPr>
              <w:t>Afo-</w:t>
            </w:r>
            <w:r>
              <w:rPr>
                <w:b/>
                <w:sz w:val="18"/>
                <w:szCs w:val="18"/>
              </w:rPr>
              <w:fldChar w:fldCharType="begin"/>
            </w:r>
            <w:r>
              <w:rPr>
                <w:b/>
                <w:sz w:val="18"/>
                <w:szCs w:val="18"/>
              </w:rPr>
              <w:instrText xml:space="preserve"> SEQ Afo- \* ARABIC  \n </w:instrText>
            </w:r>
            <w:r>
              <w:rPr>
                <w:b/>
                <w:sz w:val="18"/>
                <w:szCs w:val="18"/>
              </w:rPr>
              <w:fldChar w:fldCharType="separate"/>
            </w:r>
            <w:r w:rsidR="008F16BB">
              <w:rPr>
                <w:b/>
                <w:noProof/>
                <w:sz w:val="18"/>
                <w:szCs w:val="18"/>
              </w:rPr>
              <w:t>6</w:t>
            </w:r>
            <w:r>
              <w:rPr>
                <w:b/>
                <w:sz w:val="18"/>
                <w:szCs w:val="18"/>
              </w:rPr>
              <w:fldChar w:fldCharType="end"/>
            </w:r>
          </w:p>
        </w:tc>
        <w:tc>
          <w:tcPr>
            <w:tcW w:w="4128" w:type="pct"/>
            <w:gridSpan w:val="4"/>
            <w:shd w:val="clear" w:color="auto" w:fill="D9D9D9"/>
          </w:tcPr>
          <w:p w14:paraId="45626C10" w14:textId="5D113998" w:rsidR="00FB45F2" w:rsidRPr="00B75A79" w:rsidRDefault="00DF1D53" w:rsidP="00DF1D53">
            <w:pPr>
              <w:rPr>
                <w:b/>
                <w:sz w:val="18"/>
                <w:szCs w:val="18"/>
              </w:rPr>
            </w:pPr>
            <w:r>
              <w:rPr>
                <w:b/>
                <w:sz w:val="18"/>
                <w:szCs w:val="18"/>
              </w:rPr>
              <w:t>Content of data Persons</w:t>
            </w:r>
          </w:p>
        </w:tc>
      </w:tr>
      <w:tr w:rsidR="00FB45F2" w:rsidRPr="00E00DB6" w14:paraId="482C4090" w14:textId="77777777" w:rsidTr="00357C5A">
        <w:trPr>
          <w:trHeight w:val="167"/>
        </w:trPr>
        <w:tc>
          <w:tcPr>
            <w:tcW w:w="872" w:type="pct"/>
            <w:vMerge w:val="restart"/>
            <w:shd w:val="pct5" w:color="auto" w:fill="auto"/>
            <w:vAlign w:val="center"/>
          </w:tcPr>
          <w:p w14:paraId="6C069C16" w14:textId="77777777" w:rsidR="00FB45F2" w:rsidRPr="00B75A79" w:rsidRDefault="00FB45F2" w:rsidP="008A73FE">
            <w:pPr>
              <w:rPr>
                <w:b/>
                <w:sz w:val="18"/>
                <w:szCs w:val="18"/>
              </w:rPr>
            </w:pPr>
            <w:r w:rsidRPr="00B75A79">
              <w:rPr>
                <w:b/>
                <w:sz w:val="18"/>
                <w:szCs w:val="18"/>
              </w:rPr>
              <w:t>Kategorisierung</w:t>
            </w:r>
          </w:p>
        </w:tc>
        <w:tc>
          <w:tcPr>
            <w:tcW w:w="953" w:type="pct"/>
            <w:shd w:val="pct5" w:color="auto" w:fill="auto"/>
          </w:tcPr>
          <w:p w14:paraId="549EEA8E" w14:textId="77777777" w:rsidR="00FB45F2" w:rsidRPr="00B75A79" w:rsidRDefault="00FB45F2" w:rsidP="008A73FE">
            <w:pPr>
              <w:rPr>
                <w:b/>
                <w:sz w:val="18"/>
                <w:szCs w:val="18"/>
              </w:rPr>
            </w:pPr>
            <w:r w:rsidRPr="00B75A79">
              <w:rPr>
                <w:b/>
                <w:sz w:val="18"/>
                <w:szCs w:val="18"/>
              </w:rPr>
              <w:t>Verantwortlicher</w:t>
            </w:r>
          </w:p>
        </w:tc>
        <w:tc>
          <w:tcPr>
            <w:tcW w:w="1797" w:type="pct"/>
            <w:shd w:val="pct5" w:color="auto" w:fill="auto"/>
          </w:tcPr>
          <w:p w14:paraId="6F993F72" w14:textId="77777777" w:rsidR="00FB45F2" w:rsidRPr="00AC2510" w:rsidRDefault="00FB45F2" w:rsidP="008A73FE">
            <w:r w:rsidRPr="00AC2510">
              <w:t>STK-</w:t>
            </w:r>
            <w:r>
              <w:t>15</w:t>
            </w:r>
          </w:p>
        </w:tc>
        <w:tc>
          <w:tcPr>
            <w:tcW w:w="831" w:type="pct"/>
            <w:shd w:val="pct5" w:color="auto" w:fill="auto"/>
          </w:tcPr>
          <w:p w14:paraId="6523EDE6" w14:textId="77777777" w:rsidR="00FB45F2" w:rsidRPr="00B75A79" w:rsidRDefault="00FB45F2" w:rsidP="008A73FE">
            <w:pPr>
              <w:rPr>
                <w:b/>
                <w:sz w:val="18"/>
                <w:szCs w:val="18"/>
              </w:rPr>
            </w:pPr>
            <w:r w:rsidRPr="00B75A79">
              <w:rPr>
                <w:b/>
                <w:sz w:val="18"/>
                <w:szCs w:val="18"/>
              </w:rPr>
              <w:t>Version</w:t>
            </w:r>
          </w:p>
        </w:tc>
        <w:tc>
          <w:tcPr>
            <w:tcW w:w="547" w:type="pct"/>
            <w:shd w:val="pct5" w:color="auto" w:fill="auto"/>
          </w:tcPr>
          <w:p w14:paraId="2E6A8991" w14:textId="77777777" w:rsidR="00FB45F2" w:rsidRPr="00AC2510" w:rsidRDefault="00FB45F2" w:rsidP="008A73FE">
            <w:r w:rsidRPr="00AC2510">
              <w:t>1</w:t>
            </w:r>
          </w:p>
        </w:tc>
      </w:tr>
      <w:tr w:rsidR="00FB45F2" w:rsidRPr="00E00DB6" w14:paraId="587912B3" w14:textId="77777777" w:rsidTr="00357C5A">
        <w:trPr>
          <w:trHeight w:val="152"/>
        </w:trPr>
        <w:tc>
          <w:tcPr>
            <w:tcW w:w="872" w:type="pct"/>
            <w:vMerge/>
            <w:shd w:val="pct5" w:color="auto" w:fill="auto"/>
          </w:tcPr>
          <w:p w14:paraId="64B5B9B0" w14:textId="77777777" w:rsidR="00FB45F2" w:rsidRPr="00B75A79" w:rsidRDefault="00FB45F2" w:rsidP="008A73FE">
            <w:pPr>
              <w:tabs>
                <w:tab w:val="left" w:pos="3152"/>
              </w:tabs>
              <w:rPr>
                <w:sz w:val="18"/>
                <w:szCs w:val="18"/>
              </w:rPr>
            </w:pPr>
          </w:p>
        </w:tc>
        <w:tc>
          <w:tcPr>
            <w:tcW w:w="953" w:type="pct"/>
            <w:shd w:val="pct5" w:color="auto" w:fill="auto"/>
          </w:tcPr>
          <w:p w14:paraId="2AA18BED" w14:textId="77777777" w:rsidR="00FB45F2" w:rsidRPr="00B75A79" w:rsidRDefault="00FB45F2" w:rsidP="008A73FE">
            <w:pPr>
              <w:rPr>
                <w:b/>
                <w:sz w:val="18"/>
                <w:szCs w:val="18"/>
              </w:rPr>
            </w:pPr>
            <w:r w:rsidRPr="00B75A79">
              <w:rPr>
                <w:b/>
                <w:sz w:val="18"/>
                <w:szCs w:val="18"/>
              </w:rPr>
              <w:t xml:space="preserve">Wichtigkeit </w:t>
            </w:r>
            <w:r w:rsidRPr="00B75A79">
              <w:rPr>
                <w:sz w:val="18"/>
                <w:szCs w:val="18"/>
              </w:rPr>
              <w:t>(1-5)</w:t>
            </w:r>
          </w:p>
        </w:tc>
        <w:tc>
          <w:tcPr>
            <w:tcW w:w="1797" w:type="pct"/>
            <w:shd w:val="pct5" w:color="auto" w:fill="auto"/>
          </w:tcPr>
          <w:p w14:paraId="1281C7A9" w14:textId="79CDA18D" w:rsidR="00FB45F2" w:rsidRPr="00AC2510" w:rsidRDefault="00A56675" w:rsidP="008A73FE">
            <w:r>
              <w:t>2</w:t>
            </w:r>
          </w:p>
        </w:tc>
        <w:tc>
          <w:tcPr>
            <w:tcW w:w="831" w:type="pct"/>
            <w:shd w:val="pct5" w:color="auto" w:fill="auto"/>
          </w:tcPr>
          <w:p w14:paraId="17D55997" w14:textId="77777777" w:rsidR="00FB45F2" w:rsidRPr="00B75A79" w:rsidRDefault="00FB45F2" w:rsidP="008A73FE">
            <w:pPr>
              <w:rPr>
                <w:sz w:val="18"/>
                <w:szCs w:val="18"/>
              </w:rPr>
            </w:pPr>
            <w:r w:rsidRPr="00B75A79">
              <w:rPr>
                <w:b/>
                <w:sz w:val="18"/>
                <w:szCs w:val="18"/>
              </w:rPr>
              <w:t xml:space="preserve">Dringlichkeit </w:t>
            </w:r>
            <w:r w:rsidRPr="00B75A79">
              <w:rPr>
                <w:sz w:val="18"/>
                <w:szCs w:val="18"/>
              </w:rPr>
              <w:t>(1-5)</w:t>
            </w:r>
          </w:p>
        </w:tc>
        <w:tc>
          <w:tcPr>
            <w:tcW w:w="547" w:type="pct"/>
            <w:shd w:val="pct5" w:color="auto" w:fill="auto"/>
          </w:tcPr>
          <w:p w14:paraId="6EDABC5C" w14:textId="19C20173" w:rsidR="00FB45F2" w:rsidRPr="00AC2510" w:rsidRDefault="00A56675" w:rsidP="008A73FE">
            <w:r>
              <w:t>2</w:t>
            </w:r>
          </w:p>
        </w:tc>
      </w:tr>
      <w:tr w:rsidR="00DF1D53" w:rsidRPr="00FE7A68" w14:paraId="7BAF6FD0" w14:textId="77777777" w:rsidTr="00357C5A">
        <w:trPr>
          <w:trHeight w:val="75"/>
        </w:trPr>
        <w:tc>
          <w:tcPr>
            <w:tcW w:w="872" w:type="pct"/>
          </w:tcPr>
          <w:p w14:paraId="37CF51D7" w14:textId="6F43A1A1" w:rsidR="00DF1D53" w:rsidRPr="00C15CE6" w:rsidRDefault="00DF1D53" w:rsidP="008A73FE">
            <w:r>
              <w:rPr>
                <w:sz w:val="18"/>
                <w:szCs w:val="18"/>
              </w:rPr>
              <w:t>Precondition</w:t>
            </w:r>
          </w:p>
        </w:tc>
        <w:tc>
          <w:tcPr>
            <w:tcW w:w="4128" w:type="pct"/>
            <w:gridSpan w:val="4"/>
          </w:tcPr>
          <w:p w14:paraId="278385C4" w14:textId="41640E7C" w:rsidR="00DF1D53" w:rsidRPr="00933CFA" w:rsidRDefault="00DF1D53" w:rsidP="008A73FE">
            <w:pPr>
              <w:rPr>
                <w:lang w:val="en-US"/>
              </w:rPr>
            </w:pPr>
            <w:r w:rsidRPr="00933CFA">
              <w:rPr>
                <w:lang w:val="en-US"/>
              </w:rPr>
              <w:t>Datas from AMPplus are delivered to SMT</w:t>
            </w:r>
          </w:p>
        </w:tc>
      </w:tr>
      <w:tr w:rsidR="00DF1D53" w:rsidRPr="00E00DB6" w14:paraId="0AB13052" w14:textId="77777777" w:rsidTr="00357C5A">
        <w:trPr>
          <w:trHeight w:val="75"/>
        </w:trPr>
        <w:tc>
          <w:tcPr>
            <w:tcW w:w="872" w:type="pct"/>
          </w:tcPr>
          <w:p w14:paraId="146186EF" w14:textId="60E1FD7F" w:rsidR="00DF1D53" w:rsidRPr="00C15CE6" w:rsidRDefault="00DF1D53" w:rsidP="008A73FE">
            <w:pPr>
              <w:rPr>
                <w:sz w:val="18"/>
                <w:szCs w:val="18"/>
              </w:rPr>
            </w:pPr>
            <w:r>
              <w:rPr>
                <w:sz w:val="18"/>
                <w:szCs w:val="18"/>
              </w:rPr>
              <w:t>Description</w:t>
            </w:r>
          </w:p>
        </w:tc>
        <w:tc>
          <w:tcPr>
            <w:tcW w:w="4128" w:type="pct"/>
            <w:gridSpan w:val="4"/>
          </w:tcPr>
          <w:p w14:paraId="2D2EDED9" w14:textId="68B0A380" w:rsidR="00DF1D53" w:rsidRDefault="00F57A5F" w:rsidP="008A73FE">
            <w:r>
              <w:t>There are xml-files</w:t>
            </w:r>
          </w:p>
          <w:tbl>
            <w:tblPr>
              <w:tblW w:w="5000" w:type="pct"/>
              <w:tblBorders>
                <w:insideH w:val="single" w:sz="18" w:space="0" w:color="FFFFFF"/>
                <w:insideV w:val="single" w:sz="18" w:space="0" w:color="FFFFFF"/>
              </w:tblBorders>
              <w:tblLook w:val="01E0" w:firstRow="1" w:lastRow="1" w:firstColumn="1" w:lastColumn="1" w:noHBand="0" w:noVBand="0"/>
            </w:tblPr>
            <w:tblGrid>
              <w:gridCol w:w="3162"/>
              <w:gridCol w:w="1556"/>
              <w:gridCol w:w="3541"/>
            </w:tblGrid>
            <w:tr w:rsidR="00161F36" w:rsidRPr="001A1E32" w14:paraId="57BD8FF9" w14:textId="77777777" w:rsidTr="00161F36">
              <w:trPr>
                <w:tblHeader/>
              </w:trPr>
              <w:tc>
                <w:tcPr>
                  <w:tcW w:w="1914" w:type="pct"/>
                  <w:shd w:val="clear" w:color="auto" w:fill="BAEAFF" w:themeFill="accent1" w:themeFillTint="33"/>
                </w:tcPr>
                <w:p w14:paraId="7A27FB87" w14:textId="77777777" w:rsidR="00161F36" w:rsidRPr="001A1E32" w:rsidRDefault="00161F36" w:rsidP="008A73FE">
                  <w:pPr>
                    <w:rPr>
                      <w:b/>
                      <w:bCs/>
                      <w:sz w:val="16"/>
                      <w:szCs w:val="16"/>
                    </w:rPr>
                  </w:pPr>
                  <w:r w:rsidRPr="001A1E32">
                    <w:rPr>
                      <w:b/>
                      <w:bCs/>
                      <w:sz w:val="16"/>
                      <w:szCs w:val="16"/>
                    </w:rPr>
                    <w:t>Feld</w:t>
                  </w:r>
                </w:p>
              </w:tc>
              <w:tc>
                <w:tcPr>
                  <w:tcW w:w="942" w:type="pct"/>
                  <w:shd w:val="clear" w:color="auto" w:fill="BAEAFF" w:themeFill="accent1" w:themeFillTint="33"/>
                </w:tcPr>
                <w:p w14:paraId="6AE95BEF" w14:textId="77777777" w:rsidR="00161F36" w:rsidRPr="001A1E32" w:rsidRDefault="00161F36" w:rsidP="008A73FE">
                  <w:pPr>
                    <w:rPr>
                      <w:b/>
                      <w:bCs/>
                      <w:sz w:val="16"/>
                      <w:szCs w:val="16"/>
                    </w:rPr>
                  </w:pPr>
                  <w:r w:rsidRPr="001A1E32">
                    <w:rPr>
                      <w:b/>
                      <w:bCs/>
                      <w:sz w:val="16"/>
                      <w:szCs w:val="16"/>
                    </w:rPr>
                    <w:t>Typ</w:t>
                  </w:r>
                </w:p>
              </w:tc>
              <w:tc>
                <w:tcPr>
                  <w:tcW w:w="2144" w:type="pct"/>
                  <w:shd w:val="clear" w:color="auto" w:fill="BAEAFF" w:themeFill="accent1" w:themeFillTint="33"/>
                </w:tcPr>
                <w:p w14:paraId="1578BD43" w14:textId="77777777" w:rsidR="00161F36" w:rsidRPr="001A1E32" w:rsidRDefault="00161F36" w:rsidP="008A73FE">
                  <w:pPr>
                    <w:rPr>
                      <w:b/>
                      <w:bCs/>
                      <w:sz w:val="16"/>
                      <w:szCs w:val="16"/>
                    </w:rPr>
                  </w:pPr>
                  <w:r w:rsidRPr="001A1E32">
                    <w:rPr>
                      <w:b/>
                      <w:bCs/>
                      <w:sz w:val="16"/>
                      <w:szCs w:val="16"/>
                    </w:rPr>
                    <w:t>Bemerkungen</w:t>
                  </w:r>
                </w:p>
              </w:tc>
            </w:tr>
            <w:tr w:rsidR="00161F36" w:rsidRPr="00FB35F3" w14:paraId="7B2AEAAF" w14:textId="77777777" w:rsidTr="00161F36">
              <w:tc>
                <w:tcPr>
                  <w:tcW w:w="1914" w:type="pct"/>
                  <w:shd w:val="pct20" w:color="000000" w:fill="FFFFFF"/>
                </w:tcPr>
                <w:p w14:paraId="1E491F8C" w14:textId="77777777" w:rsidR="00161F36" w:rsidRPr="00486DB2" w:rsidRDefault="00161F36" w:rsidP="008A73FE">
                  <w:pPr>
                    <w:rPr>
                      <w:rFonts w:cs="Frutiger 45 Light"/>
                      <w:color w:val="000000"/>
                      <w:sz w:val="16"/>
                      <w:szCs w:val="16"/>
                      <w:lang w:eastAsia="de-CH"/>
                    </w:rPr>
                  </w:pPr>
                  <w:r>
                    <w:rPr>
                      <w:rFonts w:cs="Frutiger 45 Light"/>
                      <w:color w:val="000000"/>
                      <w:sz w:val="16"/>
                      <w:szCs w:val="16"/>
                      <w:lang w:eastAsia="de-CH"/>
                    </w:rPr>
                    <w:t>KUN_</w:t>
                  </w:r>
                  <w:r w:rsidRPr="00486DB2">
                    <w:rPr>
                      <w:rFonts w:cs="Frutiger 45 Light"/>
                      <w:color w:val="000000"/>
                      <w:sz w:val="16"/>
                      <w:szCs w:val="16"/>
                      <w:lang w:eastAsia="de-CH"/>
                    </w:rPr>
                    <w:t>KDP_ID</w:t>
                  </w:r>
                </w:p>
              </w:tc>
              <w:tc>
                <w:tcPr>
                  <w:tcW w:w="942" w:type="pct"/>
                  <w:shd w:val="pct20" w:color="000000" w:fill="FFFFFF"/>
                </w:tcPr>
                <w:p w14:paraId="764BFA66" w14:textId="77777777" w:rsidR="00161F36" w:rsidRPr="00486DB2" w:rsidRDefault="00161F36" w:rsidP="008A73FE">
                  <w:pPr>
                    <w:rPr>
                      <w:rFonts w:cs="Frutiger 45 Light"/>
                      <w:color w:val="000000"/>
                      <w:sz w:val="16"/>
                      <w:szCs w:val="16"/>
                    </w:rPr>
                  </w:pPr>
                  <w:r>
                    <w:rPr>
                      <w:color w:val="000000"/>
                      <w:sz w:val="16"/>
                      <w:szCs w:val="16"/>
                    </w:rPr>
                    <w:t>Int</w:t>
                  </w:r>
                </w:p>
              </w:tc>
              <w:tc>
                <w:tcPr>
                  <w:tcW w:w="2144" w:type="pct"/>
                  <w:shd w:val="pct20" w:color="000000" w:fill="FFFFFF"/>
                </w:tcPr>
                <w:p w14:paraId="5BD21244" w14:textId="77777777" w:rsidR="00161F36" w:rsidRPr="00486DB2" w:rsidRDefault="00161F36" w:rsidP="008A73FE">
                  <w:pPr>
                    <w:rPr>
                      <w:sz w:val="16"/>
                      <w:szCs w:val="16"/>
                      <w:lang w:val="en-US"/>
                    </w:rPr>
                  </w:pPr>
                  <w:r>
                    <w:rPr>
                      <w:sz w:val="16"/>
                      <w:szCs w:val="16"/>
                      <w:lang w:val="en-US"/>
                    </w:rPr>
                    <w:t>KDP_ID</w:t>
                  </w:r>
                </w:p>
              </w:tc>
            </w:tr>
            <w:tr w:rsidR="00161F36" w:rsidRPr="00137C53" w14:paraId="24F6238F" w14:textId="77777777" w:rsidTr="00161F36">
              <w:tc>
                <w:tcPr>
                  <w:tcW w:w="1914" w:type="pct"/>
                  <w:shd w:val="pct5" w:color="000000" w:fill="FFFFFF"/>
                </w:tcPr>
                <w:p w14:paraId="387A2573" w14:textId="77777777" w:rsidR="00161F36" w:rsidRPr="00486DB2" w:rsidRDefault="00161F36" w:rsidP="008A73FE">
                  <w:pPr>
                    <w:rPr>
                      <w:rFonts w:cs="Frutiger 45 Light"/>
                      <w:color w:val="000000"/>
                      <w:sz w:val="16"/>
                      <w:szCs w:val="16"/>
                      <w:lang w:eastAsia="de-CH"/>
                    </w:rPr>
                  </w:pPr>
                  <w:r>
                    <w:rPr>
                      <w:rFonts w:cs="Frutiger 45 Light"/>
                      <w:color w:val="000000"/>
                      <w:sz w:val="16"/>
                      <w:szCs w:val="16"/>
                      <w:lang w:eastAsia="de-CH"/>
                    </w:rPr>
                    <w:t>KUN_TYP</w:t>
                  </w:r>
                </w:p>
              </w:tc>
              <w:tc>
                <w:tcPr>
                  <w:tcW w:w="942" w:type="pct"/>
                  <w:shd w:val="pct5" w:color="000000" w:fill="FFFFFF"/>
                </w:tcPr>
                <w:p w14:paraId="40FB7994" w14:textId="77777777" w:rsidR="00161F36" w:rsidRPr="00486DB2" w:rsidRDefault="00161F36" w:rsidP="008A73FE">
                  <w:pPr>
                    <w:rPr>
                      <w:color w:val="000000"/>
                      <w:sz w:val="16"/>
                      <w:szCs w:val="16"/>
                    </w:rPr>
                  </w:pPr>
                  <w:r>
                    <w:rPr>
                      <w:color w:val="000000"/>
                      <w:sz w:val="16"/>
                      <w:szCs w:val="16"/>
                    </w:rPr>
                    <w:t>String</w:t>
                  </w:r>
                </w:p>
              </w:tc>
              <w:tc>
                <w:tcPr>
                  <w:tcW w:w="2144" w:type="pct"/>
                  <w:shd w:val="pct5" w:color="000000" w:fill="FFFFFF"/>
                </w:tcPr>
                <w:p w14:paraId="0A740394" w14:textId="77777777" w:rsidR="00161F36" w:rsidRDefault="00161F36" w:rsidP="008A73FE">
                  <w:pPr>
                    <w:rPr>
                      <w:sz w:val="16"/>
                      <w:szCs w:val="16"/>
                    </w:rPr>
                  </w:pPr>
                  <w:r>
                    <w:rPr>
                      <w:sz w:val="16"/>
                      <w:szCs w:val="16"/>
                    </w:rPr>
                    <w:t>Personen-Typ</w:t>
                  </w:r>
                </w:p>
                <w:p w14:paraId="1FB9EBF5" w14:textId="65678F53" w:rsidR="00161F36" w:rsidRDefault="00161F36" w:rsidP="008A73FE">
                  <w:pPr>
                    <w:rPr>
                      <w:sz w:val="16"/>
                      <w:szCs w:val="16"/>
                    </w:rPr>
                  </w:pPr>
                  <w:r>
                    <w:rPr>
                      <w:sz w:val="16"/>
                      <w:szCs w:val="16"/>
                    </w:rPr>
                    <w:t>P = Privatpersonen (private)</w:t>
                  </w:r>
                </w:p>
                <w:p w14:paraId="3A9DC968" w14:textId="50F257BD" w:rsidR="00161F36" w:rsidRPr="00486DB2" w:rsidRDefault="00161F36" w:rsidP="008A73FE">
                  <w:pPr>
                    <w:rPr>
                      <w:sz w:val="16"/>
                      <w:szCs w:val="16"/>
                    </w:rPr>
                  </w:pPr>
                  <w:r>
                    <w:rPr>
                      <w:sz w:val="16"/>
                      <w:szCs w:val="16"/>
                    </w:rPr>
                    <w:t>O = Geschäftpersonen (office)</w:t>
                  </w:r>
                </w:p>
              </w:tc>
            </w:tr>
            <w:tr w:rsidR="00161F36" w:rsidRPr="00442A90" w14:paraId="0077F143" w14:textId="77777777" w:rsidTr="00161F36">
              <w:tc>
                <w:tcPr>
                  <w:tcW w:w="1914" w:type="pct"/>
                  <w:shd w:val="pct5" w:color="000000" w:fill="FFFFFF"/>
                </w:tcPr>
                <w:p w14:paraId="11BEF2CE" w14:textId="77777777" w:rsidR="00161F36" w:rsidRPr="00486DB2" w:rsidRDefault="00161F36" w:rsidP="008A73FE">
                  <w:pPr>
                    <w:rPr>
                      <w:rFonts w:cs="Frutiger 45 Light"/>
                      <w:color w:val="000000"/>
                      <w:sz w:val="16"/>
                      <w:szCs w:val="16"/>
                      <w:lang w:eastAsia="de-CH"/>
                    </w:rPr>
                  </w:pPr>
                  <w:r>
                    <w:rPr>
                      <w:rFonts w:cs="Frutiger 45 Light"/>
                      <w:color w:val="000000"/>
                      <w:sz w:val="16"/>
                      <w:szCs w:val="16"/>
                      <w:lang w:eastAsia="de-CH"/>
                    </w:rPr>
                    <w:t>KUN_GESCHLECHT</w:t>
                  </w:r>
                </w:p>
              </w:tc>
              <w:tc>
                <w:tcPr>
                  <w:tcW w:w="942" w:type="pct"/>
                  <w:shd w:val="pct5" w:color="000000" w:fill="FFFFFF"/>
                </w:tcPr>
                <w:p w14:paraId="657571BF" w14:textId="77777777" w:rsidR="00161F36" w:rsidRPr="00486DB2" w:rsidRDefault="00161F36" w:rsidP="008A73FE">
                  <w:pPr>
                    <w:rPr>
                      <w:color w:val="000000"/>
                      <w:sz w:val="16"/>
                      <w:szCs w:val="16"/>
                    </w:rPr>
                  </w:pPr>
                  <w:r>
                    <w:rPr>
                      <w:color w:val="000000"/>
                      <w:sz w:val="16"/>
                      <w:szCs w:val="16"/>
                    </w:rPr>
                    <w:t>String</w:t>
                  </w:r>
                </w:p>
              </w:tc>
              <w:tc>
                <w:tcPr>
                  <w:tcW w:w="2144" w:type="pct"/>
                  <w:shd w:val="pct5" w:color="000000" w:fill="FFFFFF"/>
                </w:tcPr>
                <w:p w14:paraId="65998CF8" w14:textId="77777777" w:rsidR="00161F36" w:rsidRDefault="00161F36" w:rsidP="008A73FE">
                  <w:pPr>
                    <w:rPr>
                      <w:sz w:val="16"/>
                      <w:szCs w:val="16"/>
                    </w:rPr>
                  </w:pPr>
                  <w:r>
                    <w:rPr>
                      <w:sz w:val="16"/>
                      <w:szCs w:val="16"/>
                    </w:rPr>
                    <w:t>Nur bei Privatpersonen</w:t>
                  </w:r>
                </w:p>
                <w:p w14:paraId="4EC1E51A" w14:textId="77777777" w:rsidR="00161F36" w:rsidRDefault="00161F36" w:rsidP="008A73FE">
                  <w:pPr>
                    <w:rPr>
                      <w:sz w:val="16"/>
                      <w:szCs w:val="16"/>
                    </w:rPr>
                  </w:pPr>
                  <w:r>
                    <w:rPr>
                      <w:sz w:val="16"/>
                      <w:szCs w:val="16"/>
                    </w:rPr>
                    <w:t>M = männlich (Herr)</w:t>
                  </w:r>
                </w:p>
                <w:p w14:paraId="7F7EFC92" w14:textId="77777777" w:rsidR="00161F36" w:rsidRDefault="00161F36" w:rsidP="008A73FE">
                  <w:pPr>
                    <w:rPr>
                      <w:sz w:val="16"/>
                      <w:szCs w:val="16"/>
                    </w:rPr>
                  </w:pPr>
                  <w:r>
                    <w:rPr>
                      <w:sz w:val="16"/>
                      <w:szCs w:val="16"/>
                    </w:rPr>
                    <w:t>W = weiblich (Frau)</w:t>
                  </w:r>
                </w:p>
              </w:tc>
            </w:tr>
            <w:tr w:rsidR="00161F36" w:rsidRPr="00E95B83" w14:paraId="60992453" w14:textId="77777777" w:rsidTr="00161F36">
              <w:tc>
                <w:tcPr>
                  <w:tcW w:w="1914" w:type="pct"/>
                  <w:shd w:val="pct5" w:color="000000" w:fill="FFFFFF"/>
                </w:tcPr>
                <w:p w14:paraId="146F5648" w14:textId="77777777" w:rsidR="00161F36" w:rsidRPr="00486DB2" w:rsidRDefault="00161F36" w:rsidP="008A73FE">
                  <w:pPr>
                    <w:rPr>
                      <w:rFonts w:cs="Frutiger 45 Light"/>
                      <w:color w:val="000000"/>
                      <w:sz w:val="16"/>
                      <w:szCs w:val="16"/>
                      <w:lang w:eastAsia="de-CH"/>
                    </w:rPr>
                  </w:pPr>
                  <w:r>
                    <w:rPr>
                      <w:rFonts w:cs="Frutiger 45 Light"/>
                      <w:color w:val="000000"/>
                      <w:sz w:val="16"/>
                      <w:szCs w:val="16"/>
                      <w:lang w:eastAsia="de-CH"/>
                    </w:rPr>
                    <w:t>KUN_</w:t>
                  </w:r>
                  <w:r w:rsidRPr="00486DB2">
                    <w:rPr>
                      <w:rFonts w:cs="Frutiger 45 Light"/>
                      <w:color w:val="000000"/>
                      <w:sz w:val="16"/>
                      <w:szCs w:val="16"/>
                      <w:lang w:eastAsia="de-CH"/>
                    </w:rPr>
                    <w:t>NAME</w:t>
                  </w:r>
                </w:p>
              </w:tc>
              <w:tc>
                <w:tcPr>
                  <w:tcW w:w="942" w:type="pct"/>
                  <w:shd w:val="pct5" w:color="000000" w:fill="FFFFFF"/>
                </w:tcPr>
                <w:p w14:paraId="0E4DD1D1" w14:textId="77777777" w:rsidR="00161F36" w:rsidRPr="00486DB2" w:rsidRDefault="00161F36" w:rsidP="008A73FE">
                  <w:pPr>
                    <w:rPr>
                      <w:rFonts w:cs="Frutiger 45 Light"/>
                      <w:color w:val="000000"/>
                      <w:sz w:val="16"/>
                      <w:szCs w:val="16"/>
                    </w:rPr>
                  </w:pPr>
                  <w:r>
                    <w:rPr>
                      <w:color w:val="000000"/>
                      <w:sz w:val="16"/>
                      <w:szCs w:val="16"/>
                    </w:rPr>
                    <w:t>String</w:t>
                  </w:r>
                </w:p>
              </w:tc>
              <w:tc>
                <w:tcPr>
                  <w:tcW w:w="2144" w:type="pct"/>
                  <w:shd w:val="pct5" w:color="000000" w:fill="FFFFFF"/>
                </w:tcPr>
                <w:p w14:paraId="5A76ECBE" w14:textId="77777777" w:rsidR="00161F36" w:rsidRPr="00486DB2" w:rsidRDefault="00161F36" w:rsidP="008A73FE">
                  <w:pPr>
                    <w:rPr>
                      <w:sz w:val="16"/>
                      <w:szCs w:val="16"/>
                    </w:rPr>
                  </w:pPr>
                  <w:r>
                    <w:rPr>
                      <w:sz w:val="16"/>
                      <w:szCs w:val="16"/>
                    </w:rPr>
                    <w:t>Nachname oder Firmenname und Firmennamezusatz</w:t>
                  </w:r>
                </w:p>
              </w:tc>
            </w:tr>
            <w:tr w:rsidR="00161F36" w:rsidRPr="00137C53" w14:paraId="3BB97BE5" w14:textId="77777777" w:rsidTr="00161F36">
              <w:tc>
                <w:tcPr>
                  <w:tcW w:w="1914" w:type="pct"/>
                  <w:shd w:val="pct20" w:color="000000" w:fill="FFFFFF"/>
                </w:tcPr>
                <w:p w14:paraId="6E137A9D" w14:textId="77777777" w:rsidR="00161F36" w:rsidRPr="00486DB2" w:rsidRDefault="00161F36" w:rsidP="008A73FE">
                  <w:pPr>
                    <w:rPr>
                      <w:rFonts w:cs="Frutiger 45 Light"/>
                      <w:color w:val="000000"/>
                      <w:sz w:val="16"/>
                      <w:szCs w:val="16"/>
                      <w:lang w:eastAsia="de-CH"/>
                    </w:rPr>
                  </w:pPr>
                  <w:r>
                    <w:rPr>
                      <w:rFonts w:cs="Frutiger 45 Light"/>
                      <w:color w:val="000000"/>
                      <w:sz w:val="16"/>
                      <w:szCs w:val="16"/>
                      <w:lang w:eastAsia="de-CH"/>
                    </w:rPr>
                    <w:t>KUN_VOR</w:t>
                  </w:r>
                  <w:r w:rsidRPr="00486DB2">
                    <w:rPr>
                      <w:rFonts w:cs="Frutiger 45 Light"/>
                      <w:color w:val="000000"/>
                      <w:sz w:val="16"/>
                      <w:szCs w:val="16"/>
                      <w:lang w:eastAsia="de-CH"/>
                    </w:rPr>
                    <w:t>NAME</w:t>
                  </w:r>
                </w:p>
              </w:tc>
              <w:tc>
                <w:tcPr>
                  <w:tcW w:w="942" w:type="pct"/>
                  <w:shd w:val="pct20" w:color="000000" w:fill="FFFFFF"/>
                </w:tcPr>
                <w:p w14:paraId="7C53B98A" w14:textId="77777777" w:rsidR="00161F36" w:rsidRPr="00486DB2" w:rsidRDefault="00161F36" w:rsidP="008A73FE">
                  <w:pPr>
                    <w:rPr>
                      <w:rFonts w:cs="Frutiger 45 Light"/>
                      <w:color w:val="000000"/>
                      <w:sz w:val="16"/>
                      <w:szCs w:val="16"/>
                    </w:rPr>
                  </w:pPr>
                  <w:r>
                    <w:rPr>
                      <w:rFonts w:cs="Frutiger 45 Light"/>
                      <w:color w:val="000000"/>
                      <w:sz w:val="16"/>
                      <w:szCs w:val="16"/>
                    </w:rPr>
                    <w:t>String</w:t>
                  </w:r>
                </w:p>
              </w:tc>
              <w:tc>
                <w:tcPr>
                  <w:tcW w:w="2144" w:type="pct"/>
                  <w:shd w:val="pct20" w:color="000000" w:fill="FFFFFF"/>
                </w:tcPr>
                <w:p w14:paraId="3301E18A" w14:textId="77777777" w:rsidR="00161F36" w:rsidRPr="00486DB2" w:rsidRDefault="00161F36" w:rsidP="008A73FE">
                  <w:pPr>
                    <w:rPr>
                      <w:sz w:val="16"/>
                      <w:szCs w:val="16"/>
                    </w:rPr>
                  </w:pPr>
                  <w:r>
                    <w:rPr>
                      <w:sz w:val="16"/>
                      <w:szCs w:val="16"/>
                    </w:rPr>
                    <w:t>Vorname nur bei Privatpersonen</w:t>
                  </w:r>
                </w:p>
              </w:tc>
            </w:tr>
            <w:tr w:rsidR="00161F36" w:rsidRPr="001A1E32" w14:paraId="7F4FAAF0" w14:textId="77777777" w:rsidTr="00161F36">
              <w:tc>
                <w:tcPr>
                  <w:tcW w:w="1914" w:type="pct"/>
                  <w:shd w:val="pct5" w:color="000000" w:fill="FFFFFF"/>
                </w:tcPr>
                <w:p w14:paraId="55D2C14E" w14:textId="77777777" w:rsidR="00161F36" w:rsidRPr="00486DB2" w:rsidRDefault="00161F36" w:rsidP="008A73FE">
                  <w:pPr>
                    <w:rPr>
                      <w:rFonts w:cs="Frutiger 45 Light"/>
                      <w:color w:val="000000"/>
                      <w:sz w:val="16"/>
                      <w:szCs w:val="16"/>
                      <w:lang w:eastAsia="de-CH"/>
                    </w:rPr>
                  </w:pPr>
                  <w:r>
                    <w:rPr>
                      <w:rFonts w:cs="Frutiger 45 Light"/>
                      <w:color w:val="000000"/>
                      <w:sz w:val="16"/>
                      <w:szCs w:val="16"/>
                      <w:lang w:eastAsia="de-CH"/>
                    </w:rPr>
                    <w:t>KUN_AKTION</w:t>
                  </w:r>
                </w:p>
              </w:tc>
              <w:tc>
                <w:tcPr>
                  <w:tcW w:w="942" w:type="pct"/>
                  <w:shd w:val="pct5" w:color="000000" w:fill="FFFFFF"/>
                </w:tcPr>
                <w:p w14:paraId="114EA142" w14:textId="77777777" w:rsidR="00161F36" w:rsidRPr="00486DB2" w:rsidRDefault="00161F36" w:rsidP="008A73FE">
                  <w:pPr>
                    <w:rPr>
                      <w:rFonts w:cs="Frutiger 45 Light"/>
                      <w:color w:val="000000"/>
                      <w:sz w:val="16"/>
                      <w:szCs w:val="16"/>
                    </w:rPr>
                  </w:pPr>
                  <w:r>
                    <w:rPr>
                      <w:color w:val="000000"/>
                      <w:sz w:val="16"/>
                      <w:szCs w:val="16"/>
                    </w:rPr>
                    <w:t>String</w:t>
                  </w:r>
                </w:p>
              </w:tc>
              <w:tc>
                <w:tcPr>
                  <w:tcW w:w="2144" w:type="pct"/>
                  <w:shd w:val="pct5" w:color="000000" w:fill="FFFFFF"/>
                </w:tcPr>
                <w:p w14:paraId="5C179D1D" w14:textId="0F5BF252" w:rsidR="007B1D2A" w:rsidRDefault="007B1D2A" w:rsidP="007B1D2A">
                  <w:pPr>
                    <w:rPr>
                      <w:sz w:val="16"/>
                      <w:szCs w:val="16"/>
                    </w:rPr>
                  </w:pPr>
                  <w:r>
                    <w:rPr>
                      <w:sz w:val="16"/>
                      <w:szCs w:val="16"/>
                    </w:rPr>
                    <w:t>I = Einfügen (insert)</w:t>
                  </w:r>
                </w:p>
                <w:p w14:paraId="10F3523B" w14:textId="556BFF9E" w:rsidR="007B1D2A" w:rsidRDefault="007B1D2A" w:rsidP="007B1D2A">
                  <w:pPr>
                    <w:rPr>
                      <w:sz w:val="16"/>
                      <w:szCs w:val="16"/>
                    </w:rPr>
                  </w:pPr>
                  <w:r>
                    <w:rPr>
                      <w:sz w:val="16"/>
                      <w:szCs w:val="16"/>
                    </w:rPr>
                    <w:t>U = Änderung (update)</w:t>
                  </w:r>
                </w:p>
                <w:p w14:paraId="61A65C1A" w14:textId="2B3A2358" w:rsidR="007B1D2A" w:rsidRDefault="007B1D2A" w:rsidP="007B1D2A">
                  <w:pPr>
                    <w:rPr>
                      <w:sz w:val="16"/>
                      <w:szCs w:val="16"/>
                    </w:rPr>
                  </w:pPr>
                  <w:r>
                    <w:rPr>
                      <w:sz w:val="16"/>
                      <w:szCs w:val="16"/>
                    </w:rPr>
                    <w:t>D = Löschen (delete)</w:t>
                  </w:r>
                </w:p>
                <w:p w14:paraId="108D253D" w14:textId="462833E7" w:rsidR="00161F36" w:rsidRPr="00486DB2" w:rsidRDefault="007B1D2A" w:rsidP="007B1D2A">
                  <w:pPr>
                    <w:rPr>
                      <w:sz w:val="16"/>
                      <w:szCs w:val="16"/>
                    </w:rPr>
                  </w:pPr>
                  <w:r>
                    <w:rPr>
                      <w:sz w:val="16"/>
                      <w:szCs w:val="16"/>
                    </w:rPr>
                    <w:t>Im Full immer ‚I‘</w:t>
                  </w:r>
                </w:p>
              </w:tc>
            </w:tr>
            <w:tr w:rsidR="00161F36" w:rsidRPr="001A1E32" w14:paraId="5EA685D1" w14:textId="77777777" w:rsidTr="00161F36">
              <w:tc>
                <w:tcPr>
                  <w:tcW w:w="1914" w:type="pct"/>
                  <w:tcBorders>
                    <w:top w:val="single" w:sz="18" w:space="0" w:color="FFFFFF"/>
                    <w:bottom w:val="single" w:sz="18" w:space="0" w:color="FFFFFF"/>
                    <w:right w:val="single" w:sz="18" w:space="0" w:color="FFFFFF"/>
                  </w:tcBorders>
                  <w:shd w:val="clear" w:color="auto" w:fill="F2F2F2" w:themeFill="background1" w:themeFillShade="F2"/>
                </w:tcPr>
                <w:p w14:paraId="2E5DA65C" w14:textId="77777777" w:rsidR="00161F36" w:rsidRPr="00486DB2" w:rsidRDefault="00161F36" w:rsidP="008A73FE">
                  <w:pPr>
                    <w:rPr>
                      <w:rFonts w:cs="Frutiger 45 Light"/>
                      <w:color w:val="000000"/>
                      <w:sz w:val="16"/>
                      <w:szCs w:val="16"/>
                      <w:lang w:eastAsia="de-CH"/>
                    </w:rPr>
                  </w:pPr>
                  <w:r>
                    <w:rPr>
                      <w:rFonts w:cs="Frutiger 45 Light"/>
                      <w:color w:val="000000"/>
                      <w:sz w:val="16"/>
                      <w:szCs w:val="16"/>
                      <w:lang w:eastAsia="de-CH"/>
                    </w:rPr>
                    <w:t>ZUB_ADR_ID</w:t>
                  </w:r>
                </w:p>
              </w:tc>
              <w:tc>
                <w:tcPr>
                  <w:tcW w:w="942" w:type="pct"/>
                  <w:tcBorders>
                    <w:top w:val="single" w:sz="18" w:space="0" w:color="FFFFFF"/>
                    <w:left w:val="single" w:sz="18" w:space="0" w:color="FFFFFF"/>
                    <w:bottom w:val="single" w:sz="18" w:space="0" w:color="FFFFFF"/>
                    <w:right w:val="single" w:sz="18" w:space="0" w:color="FFFFFF"/>
                  </w:tcBorders>
                  <w:shd w:val="clear" w:color="auto" w:fill="F2F2F2" w:themeFill="background1" w:themeFillShade="F2"/>
                </w:tcPr>
                <w:p w14:paraId="59C3E3EC" w14:textId="77777777" w:rsidR="00161F36" w:rsidRPr="00486DB2" w:rsidRDefault="00161F36" w:rsidP="008A73FE">
                  <w:pPr>
                    <w:rPr>
                      <w:rFonts w:cs="Frutiger 45 Light"/>
                      <w:color w:val="000000"/>
                      <w:sz w:val="16"/>
                      <w:szCs w:val="16"/>
                    </w:rPr>
                  </w:pPr>
                  <w:r>
                    <w:rPr>
                      <w:color w:val="000000"/>
                      <w:sz w:val="16"/>
                      <w:szCs w:val="16"/>
                    </w:rPr>
                    <w:t>int</w:t>
                  </w:r>
                </w:p>
              </w:tc>
              <w:tc>
                <w:tcPr>
                  <w:tcW w:w="2144" w:type="pct"/>
                  <w:tcBorders>
                    <w:top w:val="single" w:sz="18" w:space="0" w:color="FFFFFF"/>
                    <w:left w:val="single" w:sz="18" w:space="0" w:color="FFFFFF"/>
                    <w:bottom w:val="single" w:sz="18" w:space="0" w:color="FFFFFF"/>
                    <w:right w:val="single" w:sz="18" w:space="0" w:color="FFFFFF"/>
                  </w:tcBorders>
                  <w:shd w:val="clear" w:color="auto" w:fill="F2F2F2" w:themeFill="background1" w:themeFillShade="F2"/>
                </w:tcPr>
                <w:p w14:paraId="4B0BC008" w14:textId="77777777" w:rsidR="00161F36" w:rsidRPr="00486DB2" w:rsidRDefault="00161F36" w:rsidP="008A73FE">
                  <w:pPr>
                    <w:rPr>
                      <w:sz w:val="16"/>
                      <w:szCs w:val="16"/>
                    </w:rPr>
                  </w:pPr>
                  <w:r>
                    <w:rPr>
                      <w:sz w:val="16"/>
                      <w:szCs w:val="16"/>
                    </w:rPr>
                    <w:t>Adr_ID</w:t>
                  </w:r>
                </w:p>
              </w:tc>
            </w:tr>
            <w:tr w:rsidR="00161F36" w:rsidRPr="001A1E32" w14:paraId="42893F8C" w14:textId="77777777" w:rsidTr="00161F36">
              <w:tc>
                <w:tcPr>
                  <w:tcW w:w="1914" w:type="pct"/>
                  <w:tcBorders>
                    <w:top w:val="single" w:sz="18" w:space="0" w:color="FFFFFF"/>
                    <w:bottom w:val="single" w:sz="18" w:space="0" w:color="FFFFFF"/>
                    <w:right w:val="single" w:sz="18" w:space="0" w:color="FFFFFF"/>
                  </w:tcBorders>
                  <w:shd w:val="pct20" w:color="000000" w:fill="FFFFFF"/>
                </w:tcPr>
                <w:p w14:paraId="35687BB7" w14:textId="77777777" w:rsidR="00161F36" w:rsidRPr="00486DB2" w:rsidRDefault="00161F36" w:rsidP="008A73FE">
                  <w:pPr>
                    <w:rPr>
                      <w:rFonts w:cs="Frutiger 45 Light"/>
                      <w:color w:val="000000"/>
                      <w:sz w:val="16"/>
                      <w:szCs w:val="16"/>
                      <w:lang w:eastAsia="de-CH"/>
                    </w:rPr>
                  </w:pPr>
                  <w:r>
                    <w:rPr>
                      <w:rFonts w:cs="Frutiger 45 Light"/>
                      <w:color w:val="000000"/>
                      <w:sz w:val="16"/>
                      <w:szCs w:val="16"/>
                      <w:lang w:eastAsia="de-CH"/>
                    </w:rPr>
                    <w:t>ZUB_</w:t>
                  </w:r>
                  <w:r w:rsidRPr="00486DB2">
                    <w:rPr>
                      <w:rFonts w:cs="Frutiger 45 Light"/>
                      <w:color w:val="000000"/>
                      <w:sz w:val="16"/>
                      <w:szCs w:val="16"/>
                      <w:lang w:eastAsia="de-CH"/>
                    </w:rPr>
                    <w:t>AADR_ID</w:t>
                  </w:r>
                </w:p>
              </w:tc>
              <w:tc>
                <w:tcPr>
                  <w:tcW w:w="942" w:type="pct"/>
                  <w:tcBorders>
                    <w:top w:val="single" w:sz="18" w:space="0" w:color="FFFFFF"/>
                    <w:left w:val="single" w:sz="18" w:space="0" w:color="FFFFFF"/>
                    <w:bottom w:val="single" w:sz="18" w:space="0" w:color="FFFFFF"/>
                    <w:right w:val="single" w:sz="18" w:space="0" w:color="FFFFFF"/>
                  </w:tcBorders>
                  <w:shd w:val="pct20" w:color="000000" w:fill="FFFFFF"/>
                </w:tcPr>
                <w:p w14:paraId="045EFEB1" w14:textId="77777777" w:rsidR="00161F36" w:rsidRPr="00486DB2" w:rsidRDefault="00161F36" w:rsidP="008A73FE">
                  <w:pPr>
                    <w:rPr>
                      <w:rFonts w:cs="Frutiger 45 Light"/>
                      <w:color w:val="000000"/>
                      <w:sz w:val="16"/>
                      <w:szCs w:val="16"/>
                    </w:rPr>
                  </w:pPr>
                  <w:r>
                    <w:rPr>
                      <w:color w:val="000000"/>
                      <w:sz w:val="16"/>
                      <w:szCs w:val="16"/>
                    </w:rPr>
                    <w:t>int</w:t>
                  </w:r>
                </w:p>
              </w:tc>
              <w:tc>
                <w:tcPr>
                  <w:tcW w:w="2144" w:type="pct"/>
                  <w:tcBorders>
                    <w:top w:val="single" w:sz="18" w:space="0" w:color="FFFFFF"/>
                    <w:left w:val="single" w:sz="18" w:space="0" w:color="FFFFFF"/>
                    <w:bottom w:val="single" w:sz="18" w:space="0" w:color="FFFFFF"/>
                    <w:right w:val="single" w:sz="18" w:space="0" w:color="FFFFFF"/>
                  </w:tcBorders>
                  <w:shd w:val="pct20" w:color="000000" w:fill="FFFFFF"/>
                </w:tcPr>
                <w:p w14:paraId="4B5D6C4B" w14:textId="77777777" w:rsidR="00161F36" w:rsidRPr="00486DB2" w:rsidRDefault="00161F36" w:rsidP="008A73FE">
                  <w:pPr>
                    <w:rPr>
                      <w:sz w:val="16"/>
                      <w:szCs w:val="16"/>
                    </w:rPr>
                  </w:pPr>
                  <w:r>
                    <w:rPr>
                      <w:sz w:val="16"/>
                      <w:szCs w:val="16"/>
                    </w:rPr>
                    <w:t>AADR_ID</w:t>
                  </w:r>
                </w:p>
              </w:tc>
            </w:tr>
            <w:tr w:rsidR="00161F36" w:rsidRPr="001A1E32" w14:paraId="699E71B9" w14:textId="77777777" w:rsidTr="00161F36">
              <w:tc>
                <w:tcPr>
                  <w:tcW w:w="1914" w:type="pct"/>
                  <w:tcBorders>
                    <w:top w:val="single" w:sz="18" w:space="0" w:color="FFFFFF"/>
                    <w:bottom w:val="single" w:sz="18" w:space="0" w:color="FFFFFF"/>
                    <w:right w:val="single" w:sz="18" w:space="0" w:color="FFFFFF"/>
                  </w:tcBorders>
                  <w:shd w:val="clear" w:color="auto" w:fill="F2F2F2" w:themeFill="background1" w:themeFillShade="F2"/>
                </w:tcPr>
                <w:p w14:paraId="2657BDC5" w14:textId="77777777" w:rsidR="00161F36" w:rsidRPr="00486DB2" w:rsidRDefault="00161F36" w:rsidP="008A73FE">
                  <w:pPr>
                    <w:rPr>
                      <w:rFonts w:cs="Frutiger 45 Light"/>
                      <w:color w:val="000000"/>
                      <w:sz w:val="16"/>
                      <w:szCs w:val="16"/>
                      <w:lang w:eastAsia="de-CH"/>
                    </w:rPr>
                  </w:pPr>
                  <w:r>
                    <w:rPr>
                      <w:rFonts w:cs="Frutiger 45 Light"/>
                      <w:color w:val="000000"/>
                      <w:sz w:val="16"/>
                      <w:szCs w:val="16"/>
                      <w:lang w:eastAsia="de-CH"/>
                    </w:rPr>
                    <w:t>ZUB_</w:t>
                  </w:r>
                  <w:r w:rsidRPr="00486DB2">
                    <w:rPr>
                      <w:rFonts w:cs="Frutiger 45 Light"/>
                      <w:color w:val="000000"/>
                      <w:sz w:val="16"/>
                      <w:szCs w:val="16"/>
                      <w:lang w:eastAsia="de-CH"/>
                    </w:rPr>
                    <w:t>HAUSKEY</w:t>
                  </w:r>
                </w:p>
              </w:tc>
              <w:tc>
                <w:tcPr>
                  <w:tcW w:w="942" w:type="pct"/>
                  <w:tcBorders>
                    <w:top w:val="single" w:sz="18" w:space="0" w:color="FFFFFF"/>
                    <w:left w:val="single" w:sz="18" w:space="0" w:color="FFFFFF"/>
                    <w:bottom w:val="single" w:sz="18" w:space="0" w:color="FFFFFF"/>
                    <w:right w:val="single" w:sz="18" w:space="0" w:color="FFFFFF"/>
                  </w:tcBorders>
                  <w:shd w:val="clear" w:color="auto" w:fill="F2F2F2" w:themeFill="background1" w:themeFillShade="F2"/>
                </w:tcPr>
                <w:p w14:paraId="0F17F53A" w14:textId="77777777" w:rsidR="00161F36" w:rsidRPr="00486DB2" w:rsidRDefault="00161F36" w:rsidP="008A73FE">
                  <w:pPr>
                    <w:rPr>
                      <w:rFonts w:cs="Frutiger 45 Light"/>
                      <w:color w:val="000000"/>
                      <w:sz w:val="16"/>
                      <w:szCs w:val="16"/>
                    </w:rPr>
                  </w:pPr>
                  <w:r>
                    <w:rPr>
                      <w:color w:val="000000"/>
                      <w:sz w:val="16"/>
                      <w:szCs w:val="16"/>
                    </w:rPr>
                    <w:t>int</w:t>
                  </w:r>
                </w:p>
              </w:tc>
              <w:tc>
                <w:tcPr>
                  <w:tcW w:w="2144" w:type="pct"/>
                  <w:tcBorders>
                    <w:top w:val="single" w:sz="18" w:space="0" w:color="FFFFFF"/>
                    <w:left w:val="single" w:sz="18" w:space="0" w:color="FFFFFF"/>
                    <w:bottom w:val="single" w:sz="18" w:space="0" w:color="FFFFFF"/>
                    <w:right w:val="single" w:sz="18" w:space="0" w:color="FFFFFF"/>
                  </w:tcBorders>
                  <w:shd w:val="clear" w:color="auto" w:fill="F2F2F2" w:themeFill="background1" w:themeFillShade="F2"/>
                </w:tcPr>
                <w:p w14:paraId="25277090" w14:textId="77777777" w:rsidR="00161F36" w:rsidRPr="00486DB2" w:rsidRDefault="00161F36" w:rsidP="008A73FE">
                  <w:pPr>
                    <w:rPr>
                      <w:sz w:val="16"/>
                      <w:szCs w:val="16"/>
                    </w:rPr>
                  </w:pPr>
                  <w:r>
                    <w:rPr>
                      <w:sz w:val="16"/>
                      <w:szCs w:val="16"/>
                    </w:rPr>
                    <w:t>Zubofi Hauskey</w:t>
                  </w:r>
                </w:p>
              </w:tc>
            </w:tr>
            <w:tr w:rsidR="00161F36" w:rsidRPr="00FB35F3" w14:paraId="5A820196" w14:textId="77777777" w:rsidTr="00161F36">
              <w:tc>
                <w:tcPr>
                  <w:tcW w:w="1914" w:type="pct"/>
                  <w:tcBorders>
                    <w:top w:val="single" w:sz="18" w:space="0" w:color="FFFFFF"/>
                    <w:bottom w:val="single" w:sz="18" w:space="0" w:color="FFFFFF"/>
                    <w:right w:val="single" w:sz="18" w:space="0" w:color="FFFFFF"/>
                  </w:tcBorders>
                  <w:shd w:val="pct20" w:color="000000" w:fill="FFFFFF"/>
                </w:tcPr>
                <w:p w14:paraId="7E7DA523" w14:textId="77777777" w:rsidR="00161F36" w:rsidRPr="00486DB2" w:rsidRDefault="00161F36" w:rsidP="008A73FE">
                  <w:pPr>
                    <w:rPr>
                      <w:rFonts w:cs="Frutiger 45 Light"/>
                      <w:color w:val="000000"/>
                      <w:sz w:val="16"/>
                      <w:szCs w:val="16"/>
                      <w:lang w:eastAsia="de-CH"/>
                    </w:rPr>
                  </w:pPr>
                  <w:r>
                    <w:rPr>
                      <w:rFonts w:cs="Frutiger 45 Light"/>
                      <w:color w:val="000000"/>
                      <w:sz w:val="16"/>
                      <w:szCs w:val="16"/>
                      <w:lang w:eastAsia="de-CH"/>
                    </w:rPr>
                    <w:t>ZUB_</w:t>
                  </w:r>
                  <w:r w:rsidRPr="00486DB2">
                    <w:rPr>
                      <w:rFonts w:cs="Frutiger 45 Light"/>
                      <w:color w:val="000000"/>
                      <w:sz w:val="16"/>
                      <w:szCs w:val="16"/>
                      <w:lang w:eastAsia="de-CH"/>
                    </w:rPr>
                    <w:t>HBK_ID</w:t>
                  </w:r>
                </w:p>
              </w:tc>
              <w:tc>
                <w:tcPr>
                  <w:tcW w:w="942" w:type="pct"/>
                  <w:tcBorders>
                    <w:top w:val="single" w:sz="18" w:space="0" w:color="FFFFFF"/>
                    <w:left w:val="single" w:sz="18" w:space="0" w:color="FFFFFF"/>
                    <w:bottom w:val="single" w:sz="18" w:space="0" w:color="FFFFFF"/>
                    <w:right w:val="single" w:sz="18" w:space="0" w:color="FFFFFF"/>
                  </w:tcBorders>
                  <w:shd w:val="pct20" w:color="000000" w:fill="FFFFFF"/>
                </w:tcPr>
                <w:p w14:paraId="3535353D" w14:textId="77777777" w:rsidR="00161F36" w:rsidRPr="00486DB2" w:rsidRDefault="00161F36" w:rsidP="008A73FE">
                  <w:pPr>
                    <w:rPr>
                      <w:rFonts w:cs="Frutiger 45 Light"/>
                      <w:color w:val="000000"/>
                      <w:sz w:val="16"/>
                      <w:szCs w:val="16"/>
                    </w:rPr>
                  </w:pPr>
                  <w:r>
                    <w:rPr>
                      <w:color w:val="000000"/>
                      <w:sz w:val="16"/>
                      <w:szCs w:val="16"/>
                    </w:rPr>
                    <w:t>int</w:t>
                  </w:r>
                </w:p>
              </w:tc>
              <w:tc>
                <w:tcPr>
                  <w:tcW w:w="2144" w:type="pct"/>
                  <w:tcBorders>
                    <w:top w:val="single" w:sz="18" w:space="0" w:color="FFFFFF"/>
                    <w:left w:val="single" w:sz="18" w:space="0" w:color="FFFFFF"/>
                    <w:bottom w:val="single" w:sz="18" w:space="0" w:color="FFFFFF"/>
                    <w:right w:val="single" w:sz="18" w:space="0" w:color="FFFFFF"/>
                  </w:tcBorders>
                  <w:shd w:val="pct20" w:color="000000" w:fill="FFFFFF"/>
                </w:tcPr>
                <w:p w14:paraId="554832DC" w14:textId="77777777" w:rsidR="00161F36" w:rsidRPr="00D3467B" w:rsidRDefault="00161F36" w:rsidP="008A73FE">
                  <w:pPr>
                    <w:rPr>
                      <w:sz w:val="16"/>
                      <w:szCs w:val="16"/>
                    </w:rPr>
                  </w:pPr>
                  <w:r w:rsidRPr="00D3467B">
                    <w:rPr>
                      <w:sz w:val="16"/>
                      <w:szCs w:val="16"/>
                    </w:rPr>
                    <w:t>Briefkasten ID</w:t>
                  </w:r>
                </w:p>
              </w:tc>
            </w:tr>
            <w:tr w:rsidR="00161F36" w:rsidRPr="001A1E32" w14:paraId="1A37FB87" w14:textId="77777777" w:rsidTr="00161F36">
              <w:tc>
                <w:tcPr>
                  <w:tcW w:w="1914" w:type="pct"/>
                  <w:tcBorders>
                    <w:top w:val="single" w:sz="18" w:space="0" w:color="FFFFFF"/>
                    <w:bottom w:val="single" w:sz="18" w:space="0" w:color="FFFFFF"/>
                    <w:right w:val="single" w:sz="18" w:space="0" w:color="FFFFFF"/>
                  </w:tcBorders>
                  <w:shd w:val="clear" w:color="auto" w:fill="BFBFBF" w:themeFill="background1" w:themeFillShade="BF"/>
                </w:tcPr>
                <w:p w14:paraId="4883B5C0" w14:textId="77777777" w:rsidR="00161F36" w:rsidRPr="00486DB2" w:rsidRDefault="00161F36" w:rsidP="008A73FE">
                  <w:pPr>
                    <w:rPr>
                      <w:rFonts w:cs="Frutiger 45 Light"/>
                      <w:color w:val="000000"/>
                      <w:sz w:val="16"/>
                      <w:szCs w:val="16"/>
                      <w:lang w:eastAsia="de-CH"/>
                    </w:rPr>
                  </w:pPr>
                  <w:r w:rsidRPr="00486DB2">
                    <w:rPr>
                      <w:rFonts w:cs="Frutiger 45 Light"/>
                      <w:color w:val="000000"/>
                      <w:sz w:val="16"/>
                      <w:szCs w:val="16"/>
                      <w:lang w:eastAsia="de-CH"/>
                    </w:rPr>
                    <w:t>Q_LEVEL</w:t>
                  </w:r>
                </w:p>
              </w:tc>
              <w:tc>
                <w:tcPr>
                  <w:tcW w:w="942" w:type="pct"/>
                  <w:tcBorders>
                    <w:top w:val="single" w:sz="18" w:space="0" w:color="FFFFFF"/>
                    <w:left w:val="single" w:sz="18" w:space="0" w:color="FFFFFF"/>
                    <w:bottom w:val="single" w:sz="18" w:space="0" w:color="FFFFFF"/>
                    <w:right w:val="single" w:sz="18" w:space="0" w:color="FFFFFF"/>
                  </w:tcBorders>
                  <w:shd w:val="clear" w:color="auto" w:fill="BFBFBF" w:themeFill="background1" w:themeFillShade="BF"/>
                </w:tcPr>
                <w:p w14:paraId="7FE073EB" w14:textId="77777777" w:rsidR="00161F36" w:rsidRPr="00486DB2" w:rsidRDefault="00161F36" w:rsidP="008A73FE">
                  <w:pPr>
                    <w:rPr>
                      <w:rFonts w:cs="Frutiger 45 Light"/>
                      <w:color w:val="000000"/>
                      <w:sz w:val="16"/>
                      <w:szCs w:val="16"/>
                      <w:lang w:eastAsia="de-CH"/>
                    </w:rPr>
                  </w:pPr>
                  <w:r>
                    <w:rPr>
                      <w:color w:val="000000"/>
                      <w:sz w:val="16"/>
                      <w:szCs w:val="16"/>
                    </w:rPr>
                    <w:t>int</w:t>
                  </w:r>
                </w:p>
              </w:tc>
              <w:tc>
                <w:tcPr>
                  <w:tcW w:w="2144" w:type="pct"/>
                  <w:tcBorders>
                    <w:top w:val="single" w:sz="18" w:space="0" w:color="FFFFFF"/>
                    <w:left w:val="single" w:sz="18" w:space="0" w:color="FFFFFF"/>
                    <w:bottom w:val="single" w:sz="18" w:space="0" w:color="FFFFFF"/>
                    <w:right w:val="single" w:sz="18" w:space="0" w:color="FFFFFF"/>
                  </w:tcBorders>
                  <w:shd w:val="clear" w:color="auto" w:fill="BFBFBF" w:themeFill="background1" w:themeFillShade="BF"/>
                </w:tcPr>
                <w:p w14:paraId="60CBF129" w14:textId="77777777" w:rsidR="00161F36" w:rsidRPr="00E67C9F" w:rsidRDefault="00161F36" w:rsidP="008A73FE">
                  <w:pPr>
                    <w:rPr>
                      <w:rFonts w:cs="Frutiger 45 Light"/>
                      <w:color w:val="000000"/>
                      <w:sz w:val="16"/>
                      <w:szCs w:val="16"/>
                      <w:lang w:eastAsia="de-CH"/>
                    </w:rPr>
                  </w:pPr>
                  <w:r w:rsidRPr="00E67C9F">
                    <w:rPr>
                      <w:rFonts w:cs="Frutiger 45 Light"/>
                      <w:color w:val="000000"/>
                      <w:sz w:val="16"/>
                      <w:szCs w:val="16"/>
                      <w:lang w:eastAsia="de-CH"/>
                    </w:rPr>
                    <w:t>Qualitätslevel</w:t>
                  </w:r>
                </w:p>
                <w:p w14:paraId="0AEF963A" w14:textId="77777777" w:rsidR="00161F36" w:rsidRPr="00E67C9F" w:rsidRDefault="00161F36" w:rsidP="008A73FE">
                  <w:pPr>
                    <w:rPr>
                      <w:rFonts w:cs="Frutiger 45 Light"/>
                      <w:color w:val="000000"/>
                      <w:sz w:val="16"/>
                      <w:szCs w:val="16"/>
                      <w:lang w:eastAsia="de-CH"/>
                    </w:rPr>
                  </w:pPr>
                  <w:r w:rsidRPr="00E67C9F">
                    <w:rPr>
                      <w:rFonts w:cs="Frutiger 45 Light"/>
                      <w:color w:val="000000"/>
                      <w:sz w:val="16"/>
                      <w:szCs w:val="16"/>
                      <w:lang w:eastAsia="de-CH"/>
                    </w:rPr>
                    <w:t>0 = FECS-Deaktivierung</w:t>
                  </w:r>
                </w:p>
                <w:p w14:paraId="2462EADD" w14:textId="77777777" w:rsidR="00161F36" w:rsidRPr="00E67C9F" w:rsidRDefault="00161F36" w:rsidP="008A73FE">
                  <w:pPr>
                    <w:rPr>
                      <w:rFonts w:cs="Frutiger 45 Light"/>
                      <w:color w:val="000000"/>
                      <w:sz w:val="16"/>
                      <w:szCs w:val="16"/>
                      <w:lang w:eastAsia="de-CH"/>
                    </w:rPr>
                  </w:pPr>
                  <w:r w:rsidRPr="00E67C9F">
                    <w:rPr>
                      <w:rFonts w:cs="Frutiger 45 Light"/>
                      <w:color w:val="000000"/>
                      <w:sz w:val="16"/>
                      <w:szCs w:val="16"/>
                      <w:lang w:eastAsia="de-CH"/>
                    </w:rPr>
                    <w:t>1 = Klon</w:t>
                  </w:r>
                </w:p>
                <w:p w14:paraId="01D8F82E" w14:textId="77777777" w:rsidR="00161F36" w:rsidRPr="00E67C9F" w:rsidRDefault="00161F36" w:rsidP="008A73FE">
                  <w:pPr>
                    <w:rPr>
                      <w:rFonts w:cs="Frutiger 45 Light"/>
                      <w:color w:val="000000"/>
                      <w:sz w:val="16"/>
                      <w:szCs w:val="16"/>
                      <w:lang w:eastAsia="de-CH"/>
                    </w:rPr>
                  </w:pPr>
                  <w:r w:rsidRPr="00E67C9F">
                    <w:rPr>
                      <w:rFonts w:cs="Frutiger 45 Light"/>
                      <w:color w:val="000000"/>
                      <w:sz w:val="16"/>
                      <w:szCs w:val="16"/>
                      <w:lang w:eastAsia="de-CH"/>
                    </w:rPr>
                    <w:t>2 = Nachsendungen</w:t>
                  </w:r>
                </w:p>
                <w:p w14:paraId="7BB5B2A8" w14:textId="77777777" w:rsidR="00161F36" w:rsidRPr="00E67C9F" w:rsidRDefault="00161F36" w:rsidP="008A73FE">
                  <w:pPr>
                    <w:rPr>
                      <w:rFonts w:cs="Frutiger 45 Light"/>
                      <w:color w:val="000000"/>
                      <w:sz w:val="16"/>
                      <w:szCs w:val="16"/>
                      <w:lang w:eastAsia="de-CH"/>
                    </w:rPr>
                  </w:pPr>
                  <w:r w:rsidRPr="00E67C9F">
                    <w:rPr>
                      <w:rFonts w:cs="Frutiger 45 Light"/>
                      <w:color w:val="000000"/>
                      <w:sz w:val="16"/>
                      <w:szCs w:val="16"/>
                      <w:lang w:eastAsia="de-CH"/>
                    </w:rPr>
                    <w:t>3 = Postfach</w:t>
                  </w:r>
                </w:p>
                <w:p w14:paraId="0493CED9" w14:textId="77777777" w:rsidR="00161F36" w:rsidRPr="00E67C9F" w:rsidRDefault="00161F36" w:rsidP="008A73FE">
                  <w:pPr>
                    <w:rPr>
                      <w:rFonts w:cs="Frutiger 45 Light"/>
                      <w:color w:val="000000"/>
                      <w:sz w:val="16"/>
                      <w:szCs w:val="16"/>
                      <w:lang w:eastAsia="de-CH"/>
                    </w:rPr>
                  </w:pPr>
                  <w:r w:rsidRPr="00E67C9F">
                    <w:rPr>
                      <w:rFonts w:cs="Frutiger 45 Light"/>
                      <w:color w:val="000000"/>
                      <w:sz w:val="16"/>
                      <w:szCs w:val="16"/>
                      <w:lang w:eastAsia="de-CH"/>
                    </w:rPr>
                    <w:t>4 = Standard (GFS)</w:t>
                  </w:r>
                </w:p>
              </w:tc>
            </w:tr>
            <w:tr w:rsidR="00161F36" w:rsidRPr="00A65083" w14:paraId="6D09378E" w14:textId="77777777" w:rsidTr="00161F36">
              <w:tc>
                <w:tcPr>
                  <w:tcW w:w="1914" w:type="pct"/>
                  <w:tcBorders>
                    <w:top w:val="single" w:sz="18" w:space="0" w:color="FFFFFF"/>
                    <w:bottom w:val="single" w:sz="18" w:space="0" w:color="FFFFFF"/>
                    <w:right w:val="single" w:sz="18" w:space="0" w:color="FFFFFF"/>
                  </w:tcBorders>
                  <w:shd w:val="clear" w:color="auto" w:fill="F2F2F2" w:themeFill="background1" w:themeFillShade="F2"/>
                </w:tcPr>
                <w:p w14:paraId="70B9357E" w14:textId="77777777" w:rsidR="00161F36" w:rsidRPr="00486DB2" w:rsidRDefault="00161F36" w:rsidP="008A73FE">
                  <w:pPr>
                    <w:rPr>
                      <w:rFonts w:cs="Frutiger 45 Light"/>
                      <w:color w:val="000000"/>
                      <w:sz w:val="16"/>
                      <w:szCs w:val="16"/>
                      <w:lang w:eastAsia="de-CH"/>
                    </w:rPr>
                  </w:pPr>
                  <w:r w:rsidRPr="00486DB2">
                    <w:rPr>
                      <w:rFonts w:cs="Frutiger 45 Light"/>
                      <w:color w:val="000000"/>
                      <w:sz w:val="16"/>
                      <w:szCs w:val="16"/>
                      <w:lang w:eastAsia="de-CH"/>
                    </w:rPr>
                    <w:t>NIXIE_CODE</w:t>
                  </w:r>
                </w:p>
              </w:tc>
              <w:tc>
                <w:tcPr>
                  <w:tcW w:w="942" w:type="pct"/>
                  <w:tcBorders>
                    <w:top w:val="single" w:sz="18" w:space="0" w:color="FFFFFF"/>
                    <w:left w:val="single" w:sz="18" w:space="0" w:color="FFFFFF"/>
                    <w:bottom w:val="single" w:sz="18" w:space="0" w:color="FFFFFF"/>
                    <w:right w:val="single" w:sz="18" w:space="0" w:color="FFFFFF"/>
                  </w:tcBorders>
                  <w:shd w:val="clear" w:color="auto" w:fill="F2F2F2" w:themeFill="background1" w:themeFillShade="F2"/>
                </w:tcPr>
                <w:p w14:paraId="0C461F9C" w14:textId="77777777" w:rsidR="00161F36" w:rsidRPr="00486DB2" w:rsidRDefault="00161F36" w:rsidP="008A73FE">
                  <w:pPr>
                    <w:rPr>
                      <w:rFonts w:cs="Frutiger 45 Light"/>
                      <w:color w:val="000000"/>
                      <w:sz w:val="16"/>
                      <w:szCs w:val="16"/>
                    </w:rPr>
                  </w:pPr>
                  <w:r>
                    <w:rPr>
                      <w:color w:val="000000"/>
                      <w:sz w:val="16"/>
                      <w:szCs w:val="16"/>
                    </w:rPr>
                    <w:t>int</w:t>
                  </w:r>
                </w:p>
              </w:tc>
              <w:tc>
                <w:tcPr>
                  <w:tcW w:w="2144" w:type="pct"/>
                  <w:tcBorders>
                    <w:top w:val="single" w:sz="18" w:space="0" w:color="FFFFFF"/>
                    <w:left w:val="single" w:sz="18" w:space="0" w:color="FFFFFF"/>
                    <w:bottom w:val="single" w:sz="18" w:space="0" w:color="FFFFFF"/>
                    <w:right w:val="single" w:sz="18" w:space="0" w:color="FFFFFF"/>
                  </w:tcBorders>
                  <w:shd w:val="clear" w:color="auto" w:fill="F2F2F2" w:themeFill="background1" w:themeFillShade="F2"/>
                </w:tcPr>
                <w:p w14:paraId="7937484F" w14:textId="77777777" w:rsidR="00161F36" w:rsidRPr="00E67C9F" w:rsidRDefault="00161F36" w:rsidP="008A73FE">
                  <w:pPr>
                    <w:rPr>
                      <w:sz w:val="16"/>
                      <w:szCs w:val="16"/>
                    </w:rPr>
                  </w:pPr>
                  <w:r w:rsidRPr="00E67C9F">
                    <w:rPr>
                      <w:sz w:val="16"/>
                      <w:szCs w:val="16"/>
                    </w:rPr>
                    <w:t>Rücksendungsgrund-Schlüssel</w:t>
                  </w:r>
                </w:p>
                <w:p w14:paraId="58DDF815" w14:textId="77777777" w:rsidR="00161F36" w:rsidRDefault="00161F36" w:rsidP="008A73FE">
                  <w:pPr>
                    <w:rPr>
                      <w:sz w:val="16"/>
                      <w:szCs w:val="16"/>
                    </w:rPr>
                  </w:pPr>
                  <w:r w:rsidRPr="00E67C9F">
                    <w:rPr>
                      <w:sz w:val="16"/>
                      <w:szCs w:val="16"/>
                    </w:rPr>
                    <w:t xml:space="preserve">Das </w:t>
                  </w:r>
                  <w:r>
                    <w:rPr>
                      <w:sz w:val="16"/>
                      <w:szCs w:val="16"/>
                    </w:rPr>
                    <w:t>Feld ist nur bei NIXIE gefüllt</w:t>
                  </w:r>
                  <w:r w:rsidRPr="00E67C9F">
                    <w:rPr>
                      <w:sz w:val="16"/>
                      <w:szCs w:val="16"/>
                    </w:rPr>
                    <w:t>, d.h. bei Personen mit Rücksendungsgründen</w:t>
                  </w:r>
                </w:p>
                <w:p w14:paraId="5683215B" w14:textId="77777777" w:rsidR="00161F36" w:rsidRDefault="00161F36" w:rsidP="008A73FE">
                  <w:pPr>
                    <w:rPr>
                      <w:sz w:val="16"/>
                      <w:szCs w:val="16"/>
                    </w:rPr>
                  </w:pPr>
                  <w:r>
                    <w:rPr>
                      <w:sz w:val="16"/>
                      <w:szCs w:val="16"/>
                    </w:rPr>
                    <w:t>2 = gestorben</w:t>
                  </w:r>
                </w:p>
                <w:p w14:paraId="7FA39731" w14:textId="77777777" w:rsidR="00161F36" w:rsidRDefault="00161F36" w:rsidP="008A73FE">
                  <w:pPr>
                    <w:rPr>
                      <w:sz w:val="16"/>
                      <w:szCs w:val="16"/>
                    </w:rPr>
                  </w:pPr>
                  <w:r>
                    <w:rPr>
                      <w:sz w:val="16"/>
                      <w:szCs w:val="16"/>
                    </w:rPr>
                    <w:t>4 = Empfänger konnte an der Adresse nicht ermittelt werden</w:t>
                  </w:r>
                </w:p>
                <w:p w14:paraId="41EC2BA9" w14:textId="77777777" w:rsidR="00161F36" w:rsidRDefault="00161F36" w:rsidP="008A73FE">
                  <w:pPr>
                    <w:rPr>
                      <w:sz w:val="16"/>
                      <w:szCs w:val="16"/>
                    </w:rPr>
                  </w:pPr>
                  <w:r>
                    <w:rPr>
                      <w:sz w:val="16"/>
                      <w:szCs w:val="16"/>
                    </w:rPr>
                    <w:t>6 = Firma erloschen</w:t>
                  </w:r>
                </w:p>
                <w:p w14:paraId="1C53CBC9" w14:textId="77777777" w:rsidR="00161F36" w:rsidRDefault="00161F36" w:rsidP="008A73FE">
                  <w:pPr>
                    <w:rPr>
                      <w:sz w:val="16"/>
                      <w:szCs w:val="16"/>
                    </w:rPr>
                  </w:pPr>
                  <w:r>
                    <w:rPr>
                      <w:sz w:val="16"/>
                      <w:szCs w:val="16"/>
                    </w:rPr>
                    <w:t>7 = weggezogen, NSA abgelaufen</w:t>
                  </w:r>
                </w:p>
                <w:p w14:paraId="55BDAC3E" w14:textId="77777777" w:rsidR="00161F36" w:rsidRPr="00486DB2" w:rsidRDefault="00161F36" w:rsidP="008A73FE">
                  <w:pPr>
                    <w:rPr>
                      <w:sz w:val="16"/>
                      <w:szCs w:val="16"/>
                    </w:rPr>
                  </w:pPr>
                  <w:r>
                    <w:rPr>
                      <w:sz w:val="16"/>
                      <w:szCs w:val="16"/>
                    </w:rPr>
                    <w:t>8 = kein NSA vorhanden</w:t>
                  </w:r>
                </w:p>
              </w:tc>
            </w:tr>
            <w:tr w:rsidR="00161F36" w:rsidRPr="00A65083" w14:paraId="290BC394" w14:textId="77777777" w:rsidTr="00161F36">
              <w:tc>
                <w:tcPr>
                  <w:tcW w:w="1914" w:type="pct"/>
                  <w:tcBorders>
                    <w:top w:val="single" w:sz="18" w:space="0" w:color="FFFFFF"/>
                    <w:bottom w:val="single" w:sz="18" w:space="0" w:color="FFFFFF"/>
                    <w:right w:val="single" w:sz="18" w:space="0" w:color="FFFFFF"/>
                  </w:tcBorders>
                  <w:shd w:val="clear" w:color="auto" w:fill="F2F2F2" w:themeFill="background1" w:themeFillShade="F2"/>
                </w:tcPr>
                <w:p w14:paraId="15A52379" w14:textId="77777777" w:rsidR="00161F36" w:rsidRPr="00486DB2" w:rsidRDefault="00161F36" w:rsidP="008A73FE">
                  <w:pPr>
                    <w:rPr>
                      <w:rFonts w:cs="Frutiger 45 Light"/>
                      <w:color w:val="000000"/>
                      <w:sz w:val="16"/>
                      <w:szCs w:val="16"/>
                      <w:lang w:eastAsia="de-CH"/>
                    </w:rPr>
                  </w:pPr>
                  <w:r>
                    <w:rPr>
                      <w:rFonts w:cs="Frutiger 45 Light"/>
                      <w:color w:val="000000"/>
                      <w:sz w:val="16"/>
                      <w:szCs w:val="16"/>
                      <w:lang w:eastAsia="de-CH"/>
                    </w:rPr>
                    <w:t>Kundennummer</w:t>
                  </w:r>
                </w:p>
              </w:tc>
              <w:tc>
                <w:tcPr>
                  <w:tcW w:w="942" w:type="pct"/>
                  <w:tcBorders>
                    <w:top w:val="single" w:sz="18" w:space="0" w:color="FFFFFF"/>
                    <w:left w:val="single" w:sz="18" w:space="0" w:color="FFFFFF"/>
                    <w:bottom w:val="single" w:sz="18" w:space="0" w:color="FFFFFF"/>
                    <w:right w:val="single" w:sz="18" w:space="0" w:color="FFFFFF"/>
                  </w:tcBorders>
                  <w:shd w:val="clear" w:color="auto" w:fill="F2F2F2" w:themeFill="background1" w:themeFillShade="F2"/>
                </w:tcPr>
                <w:p w14:paraId="7B4E872F" w14:textId="44922CB2" w:rsidR="00161F36" w:rsidRDefault="001033A0" w:rsidP="008A73FE">
                  <w:pPr>
                    <w:rPr>
                      <w:color w:val="000000"/>
                      <w:sz w:val="16"/>
                      <w:szCs w:val="16"/>
                    </w:rPr>
                  </w:pPr>
                  <w:r>
                    <w:rPr>
                      <w:color w:val="000000"/>
                      <w:sz w:val="16"/>
                      <w:szCs w:val="16"/>
                    </w:rPr>
                    <w:t>String</w:t>
                  </w:r>
                </w:p>
              </w:tc>
              <w:tc>
                <w:tcPr>
                  <w:tcW w:w="2144" w:type="pct"/>
                  <w:tcBorders>
                    <w:top w:val="single" w:sz="18" w:space="0" w:color="FFFFFF"/>
                    <w:left w:val="single" w:sz="18" w:space="0" w:color="FFFFFF"/>
                    <w:bottom w:val="single" w:sz="18" w:space="0" w:color="FFFFFF"/>
                    <w:right w:val="single" w:sz="18" w:space="0" w:color="FFFFFF"/>
                  </w:tcBorders>
                  <w:shd w:val="clear" w:color="auto" w:fill="F2F2F2" w:themeFill="background1" w:themeFillShade="F2"/>
                </w:tcPr>
                <w:p w14:paraId="0EA5190D" w14:textId="77777777" w:rsidR="00161F36" w:rsidRPr="00E67C9F" w:rsidRDefault="00161F36" w:rsidP="008A73FE">
                  <w:pPr>
                    <w:rPr>
                      <w:sz w:val="16"/>
                      <w:szCs w:val="16"/>
                    </w:rPr>
                  </w:pPr>
                  <w:r>
                    <w:rPr>
                      <w:sz w:val="16"/>
                      <w:szCs w:val="16"/>
                    </w:rPr>
                    <w:t>Die Zugangsnummer welche der Kunde zum Produkt Pickpost oder Mypost24 hat</w:t>
                  </w:r>
                </w:p>
              </w:tc>
            </w:tr>
          </w:tbl>
          <w:p w14:paraId="435ABA7D" w14:textId="77777777" w:rsidR="00DF1D53" w:rsidRPr="00AC2510" w:rsidRDefault="00DF1D53" w:rsidP="008A73FE"/>
        </w:tc>
      </w:tr>
    </w:tbl>
    <w:p w14:paraId="12477234" w14:textId="77777777" w:rsidR="00E00236" w:rsidRPr="00B253AD" w:rsidRDefault="00E00236" w:rsidP="00B47162"/>
    <w:p w14:paraId="68997357" w14:textId="77777777" w:rsidR="008743FE" w:rsidRPr="00B253AD" w:rsidRDefault="008743FE" w:rsidP="00B47162"/>
    <w:tbl>
      <w:tblPr>
        <w:tblW w:w="4952" w:type="pct"/>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1E0" w:firstRow="1" w:lastRow="1" w:firstColumn="1" w:lastColumn="1" w:noHBand="0" w:noVBand="0"/>
      </w:tblPr>
      <w:tblGrid>
        <w:gridCol w:w="1790"/>
        <w:gridCol w:w="1957"/>
        <w:gridCol w:w="3689"/>
        <w:gridCol w:w="1706"/>
        <w:gridCol w:w="1123"/>
      </w:tblGrid>
      <w:tr w:rsidR="00A56675" w:rsidRPr="00E00DB6" w14:paraId="05ACEA6A" w14:textId="77777777" w:rsidTr="00A130A0">
        <w:tc>
          <w:tcPr>
            <w:tcW w:w="872" w:type="pct"/>
            <w:shd w:val="clear" w:color="auto" w:fill="D9D9D9"/>
          </w:tcPr>
          <w:p w14:paraId="3FA07079" w14:textId="77777777" w:rsidR="00A56675" w:rsidRPr="00E00DB6" w:rsidRDefault="00A56675" w:rsidP="008A73FE">
            <w:pPr>
              <w:rPr>
                <w:b/>
                <w:sz w:val="18"/>
                <w:szCs w:val="18"/>
              </w:rPr>
            </w:pPr>
            <w:r>
              <w:rPr>
                <w:b/>
                <w:sz w:val="18"/>
                <w:szCs w:val="18"/>
              </w:rPr>
              <w:t>S</w:t>
            </w:r>
            <w:r w:rsidRPr="002B20E9">
              <w:rPr>
                <w:b/>
                <w:sz w:val="18"/>
                <w:szCs w:val="18"/>
              </w:rPr>
              <w:t>Afo-</w:t>
            </w:r>
            <w:r>
              <w:rPr>
                <w:b/>
                <w:sz w:val="18"/>
                <w:szCs w:val="18"/>
              </w:rPr>
              <w:fldChar w:fldCharType="begin"/>
            </w:r>
            <w:r>
              <w:rPr>
                <w:b/>
                <w:sz w:val="18"/>
                <w:szCs w:val="18"/>
              </w:rPr>
              <w:instrText xml:space="preserve"> SEQ Afo- \* ARABIC  \n </w:instrText>
            </w:r>
            <w:r>
              <w:rPr>
                <w:b/>
                <w:sz w:val="18"/>
                <w:szCs w:val="18"/>
              </w:rPr>
              <w:fldChar w:fldCharType="separate"/>
            </w:r>
            <w:r w:rsidR="008F16BB">
              <w:rPr>
                <w:b/>
                <w:noProof/>
                <w:sz w:val="18"/>
                <w:szCs w:val="18"/>
              </w:rPr>
              <w:t>7</w:t>
            </w:r>
            <w:r>
              <w:rPr>
                <w:b/>
                <w:sz w:val="18"/>
                <w:szCs w:val="18"/>
              </w:rPr>
              <w:fldChar w:fldCharType="end"/>
            </w:r>
          </w:p>
        </w:tc>
        <w:tc>
          <w:tcPr>
            <w:tcW w:w="4128" w:type="pct"/>
            <w:gridSpan w:val="4"/>
            <w:shd w:val="clear" w:color="auto" w:fill="D9D9D9"/>
          </w:tcPr>
          <w:p w14:paraId="0907A761" w14:textId="0384AB53" w:rsidR="00A56675" w:rsidRPr="00B75A79" w:rsidRDefault="00A56675" w:rsidP="008A73FE">
            <w:pPr>
              <w:rPr>
                <w:b/>
                <w:sz w:val="18"/>
                <w:szCs w:val="18"/>
              </w:rPr>
            </w:pPr>
            <w:r>
              <w:rPr>
                <w:b/>
                <w:sz w:val="18"/>
                <w:szCs w:val="18"/>
              </w:rPr>
              <w:t>Content of data Aliases</w:t>
            </w:r>
          </w:p>
        </w:tc>
      </w:tr>
      <w:tr w:rsidR="00B92009" w:rsidRPr="00E00DB6" w14:paraId="3AF85EAE" w14:textId="77777777" w:rsidTr="00A130A0">
        <w:trPr>
          <w:trHeight w:val="167"/>
        </w:trPr>
        <w:tc>
          <w:tcPr>
            <w:tcW w:w="872" w:type="pct"/>
            <w:vMerge w:val="restart"/>
            <w:shd w:val="pct5" w:color="auto" w:fill="auto"/>
            <w:vAlign w:val="center"/>
          </w:tcPr>
          <w:p w14:paraId="55A9A47F" w14:textId="77777777" w:rsidR="00B92009" w:rsidRPr="00B75A79" w:rsidRDefault="00B92009" w:rsidP="008A73FE">
            <w:pPr>
              <w:rPr>
                <w:b/>
                <w:sz w:val="18"/>
                <w:szCs w:val="18"/>
              </w:rPr>
            </w:pPr>
            <w:r w:rsidRPr="00B75A79">
              <w:rPr>
                <w:b/>
                <w:sz w:val="18"/>
                <w:szCs w:val="18"/>
              </w:rPr>
              <w:t>Kategorisierung</w:t>
            </w:r>
          </w:p>
        </w:tc>
        <w:tc>
          <w:tcPr>
            <w:tcW w:w="953" w:type="pct"/>
            <w:shd w:val="pct5" w:color="auto" w:fill="auto"/>
          </w:tcPr>
          <w:p w14:paraId="68187A9F" w14:textId="77777777" w:rsidR="00B92009" w:rsidRPr="00B75A79" w:rsidRDefault="00B92009" w:rsidP="008A73FE">
            <w:pPr>
              <w:rPr>
                <w:b/>
                <w:sz w:val="18"/>
                <w:szCs w:val="18"/>
              </w:rPr>
            </w:pPr>
            <w:r w:rsidRPr="00B75A79">
              <w:rPr>
                <w:b/>
                <w:sz w:val="18"/>
                <w:szCs w:val="18"/>
              </w:rPr>
              <w:t>Verantwortlicher</w:t>
            </w:r>
          </w:p>
        </w:tc>
        <w:tc>
          <w:tcPr>
            <w:tcW w:w="1797" w:type="pct"/>
            <w:shd w:val="pct5" w:color="auto" w:fill="auto"/>
          </w:tcPr>
          <w:p w14:paraId="0E25017A" w14:textId="77777777" w:rsidR="00B92009" w:rsidRPr="00AC2510" w:rsidRDefault="00B92009" w:rsidP="008A73FE">
            <w:r w:rsidRPr="00AC2510">
              <w:t>STK-</w:t>
            </w:r>
            <w:r>
              <w:t>15</w:t>
            </w:r>
          </w:p>
        </w:tc>
        <w:tc>
          <w:tcPr>
            <w:tcW w:w="831" w:type="pct"/>
            <w:shd w:val="pct5" w:color="auto" w:fill="auto"/>
          </w:tcPr>
          <w:p w14:paraId="3CB66562" w14:textId="77777777" w:rsidR="00B92009" w:rsidRPr="00B75A79" w:rsidRDefault="00B92009" w:rsidP="008A73FE">
            <w:pPr>
              <w:rPr>
                <w:b/>
                <w:sz w:val="18"/>
                <w:szCs w:val="18"/>
              </w:rPr>
            </w:pPr>
            <w:r w:rsidRPr="00B75A79">
              <w:rPr>
                <w:b/>
                <w:sz w:val="18"/>
                <w:szCs w:val="18"/>
              </w:rPr>
              <w:t>Version</w:t>
            </w:r>
          </w:p>
        </w:tc>
        <w:tc>
          <w:tcPr>
            <w:tcW w:w="547" w:type="pct"/>
            <w:shd w:val="pct5" w:color="auto" w:fill="auto"/>
          </w:tcPr>
          <w:p w14:paraId="3C5C460E" w14:textId="77777777" w:rsidR="00B92009" w:rsidRPr="00AC2510" w:rsidRDefault="00B92009" w:rsidP="008A73FE">
            <w:r w:rsidRPr="00AC2510">
              <w:t>1</w:t>
            </w:r>
          </w:p>
        </w:tc>
      </w:tr>
      <w:tr w:rsidR="00B92009" w:rsidRPr="00E00DB6" w14:paraId="07878AC3" w14:textId="77777777" w:rsidTr="00A130A0">
        <w:trPr>
          <w:trHeight w:val="152"/>
        </w:trPr>
        <w:tc>
          <w:tcPr>
            <w:tcW w:w="872" w:type="pct"/>
            <w:vMerge/>
            <w:shd w:val="pct5" w:color="auto" w:fill="auto"/>
          </w:tcPr>
          <w:p w14:paraId="6554F9A6" w14:textId="77777777" w:rsidR="00B92009" w:rsidRPr="00B75A79" w:rsidRDefault="00B92009" w:rsidP="008A73FE">
            <w:pPr>
              <w:tabs>
                <w:tab w:val="left" w:pos="3152"/>
              </w:tabs>
              <w:rPr>
                <w:sz w:val="18"/>
                <w:szCs w:val="18"/>
              </w:rPr>
            </w:pPr>
          </w:p>
        </w:tc>
        <w:tc>
          <w:tcPr>
            <w:tcW w:w="953" w:type="pct"/>
            <w:shd w:val="pct5" w:color="auto" w:fill="auto"/>
          </w:tcPr>
          <w:p w14:paraId="07FA373D" w14:textId="77777777" w:rsidR="00B92009" w:rsidRPr="00B75A79" w:rsidRDefault="00B92009" w:rsidP="008A73FE">
            <w:pPr>
              <w:rPr>
                <w:b/>
                <w:sz w:val="18"/>
                <w:szCs w:val="18"/>
              </w:rPr>
            </w:pPr>
            <w:r w:rsidRPr="00B75A79">
              <w:rPr>
                <w:b/>
                <w:sz w:val="18"/>
                <w:szCs w:val="18"/>
              </w:rPr>
              <w:t xml:space="preserve">Wichtigkeit </w:t>
            </w:r>
            <w:r w:rsidRPr="00B75A79">
              <w:rPr>
                <w:sz w:val="18"/>
                <w:szCs w:val="18"/>
              </w:rPr>
              <w:t>(1-5)</w:t>
            </w:r>
          </w:p>
        </w:tc>
        <w:tc>
          <w:tcPr>
            <w:tcW w:w="1797" w:type="pct"/>
            <w:shd w:val="pct5" w:color="auto" w:fill="auto"/>
          </w:tcPr>
          <w:p w14:paraId="2525E226" w14:textId="77777777" w:rsidR="00B92009" w:rsidRPr="00AC2510" w:rsidRDefault="00B92009" w:rsidP="008A73FE">
            <w:r>
              <w:t>2</w:t>
            </w:r>
          </w:p>
        </w:tc>
        <w:tc>
          <w:tcPr>
            <w:tcW w:w="831" w:type="pct"/>
            <w:shd w:val="pct5" w:color="auto" w:fill="auto"/>
          </w:tcPr>
          <w:p w14:paraId="39618E1E" w14:textId="77777777" w:rsidR="00B92009" w:rsidRPr="00B75A79" w:rsidRDefault="00B92009" w:rsidP="008A73FE">
            <w:pPr>
              <w:rPr>
                <w:sz w:val="18"/>
                <w:szCs w:val="18"/>
              </w:rPr>
            </w:pPr>
            <w:r w:rsidRPr="00B75A79">
              <w:rPr>
                <w:b/>
                <w:sz w:val="18"/>
                <w:szCs w:val="18"/>
              </w:rPr>
              <w:t xml:space="preserve">Dringlichkeit </w:t>
            </w:r>
            <w:r w:rsidRPr="00B75A79">
              <w:rPr>
                <w:sz w:val="18"/>
                <w:szCs w:val="18"/>
              </w:rPr>
              <w:t>(1-5)</w:t>
            </w:r>
          </w:p>
        </w:tc>
        <w:tc>
          <w:tcPr>
            <w:tcW w:w="547" w:type="pct"/>
            <w:shd w:val="pct5" w:color="auto" w:fill="auto"/>
          </w:tcPr>
          <w:p w14:paraId="6E95E538" w14:textId="77777777" w:rsidR="00B92009" w:rsidRPr="00AC2510" w:rsidRDefault="00B92009" w:rsidP="008A73FE">
            <w:r>
              <w:t>2</w:t>
            </w:r>
          </w:p>
        </w:tc>
      </w:tr>
      <w:tr w:rsidR="00A56675" w:rsidRPr="00FE7A68" w14:paraId="4E65D407" w14:textId="77777777" w:rsidTr="00A130A0">
        <w:trPr>
          <w:trHeight w:val="75"/>
        </w:trPr>
        <w:tc>
          <w:tcPr>
            <w:tcW w:w="872" w:type="pct"/>
          </w:tcPr>
          <w:p w14:paraId="75E3003A" w14:textId="183B96EA" w:rsidR="00A56675" w:rsidRPr="00C15CE6" w:rsidRDefault="00A56675" w:rsidP="008A73FE">
            <w:r>
              <w:rPr>
                <w:sz w:val="18"/>
                <w:szCs w:val="18"/>
              </w:rPr>
              <w:t>Precondition</w:t>
            </w:r>
          </w:p>
        </w:tc>
        <w:tc>
          <w:tcPr>
            <w:tcW w:w="4128" w:type="pct"/>
            <w:gridSpan w:val="4"/>
          </w:tcPr>
          <w:p w14:paraId="208CA36A" w14:textId="57008595" w:rsidR="00A56675" w:rsidRPr="00933CFA" w:rsidRDefault="00A56675" w:rsidP="008A73FE">
            <w:pPr>
              <w:rPr>
                <w:lang w:val="en-US"/>
              </w:rPr>
            </w:pPr>
            <w:r w:rsidRPr="00933CFA">
              <w:rPr>
                <w:lang w:val="en-US"/>
              </w:rPr>
              <w:t>Datas from AMPplus are delivered to SMT</w:t>
            </w:r>
          </w:p>
        </w:tc>
      </w:tr>
      <w:tr w:rsidR="00A56675" w:rsidRPr="00E00DB6" w14:paraId="08A4518C" w14:textId="77777777" w:rsidTr="00A130A0">
        <w:trPr>
          <w:trHeight w:val="75"/>
        </w:trPr>
        <w:tc>
          <w:tcPr>
            <w:tcW w:w="872" w:type="pct"/>
          </w:tcPr>
          <w:p w14:paraId="3383E510" w14:textId="02ECEBA5" w:rsidR="00A56675" w:rsidRPr="00C15CE6" w:rsidRDefault="00A56675" w:rsidP="008A73FE">
            <w:pPr>
              <w:rPr>
                <w:sz w:val="18"/>
                <w:szCs w:val="18"/>
              </w:rPr>
            </w:pPr>
            <w:r>
              <w:rPr>
                <w:sz w:val="18"/>
                <w:szCs w:val="18"/>
              </w:rPr>
              <w:t>Description</w:t>
            </w:r>
          </w:p>
        </w:tc>
        <w:tc>
          <w:tcPr>
            <w:tcW w:w="4128" w:type="pct"/>
            <w:gridSpan w:val="4"/>
          </w:tcPr>
          <w:p w14:paraId="60088F95" w14:textId="74058389" w:rsidR="00A56675" w:rsidDel="00250011" w:rsidRDefault="00F57A5F" w:rsidP="008A73FE">
            <w:pPr>
              <w:rPr>
                <w:del w:id="121" w:author="Klauenboesch Beat, PM84" w:date="2017-09-14T07:19:00Z"/>
              </w:rPr>
            </w:pPr>
            <w:del w:id="122" w:author="Klauenboesch Beat, PM84" w:date="2017-09-14T07:19:00Z">
              <w:r w:rsidDel="00250011">
                <w:delText xml:space="preserve">There are </w:delText>
              </w:r>
            </w:del>
            <w:del w:id="123" w:author="Klauenboesch Beat, PM84" w:date="2017-09-14T07:13:00Z">
              <w:r w:rsidDel="00250011">
                <w:delText>xml</w:delText>
              </w:r>
            </w:del>
            <w:del w:id="124" w:author="Klauenboesch Beat, PM84" w:date="2017-09-14T07:19:00Z">
              <w:r w:rsidDel="00250011">
                <w:delText>-files</w:delText>
              </w:r>
            </w:del>
          </w:p>
          <w:p w14:paraId="4379211E" w14:textId="33B94ABA" w:rsidR="00A56675" w:rsidRDefault="00A56675" w:rsidP="008A73FE">
            <w:pPr>
              <w:rPr>
                <w:ins w:id="125" w:author="Klauenboesch Beat, PM84" w:date="2017-09-14T07:19:00Z"/>
              </w:rPr>
            </w:pPr>
            <w:r>
              <w:t>Individuelle Aliase:</w:t>
            </w:r>
          </w:p>
          <w:p w14:paraId="1618FA96" w14:textId="23B5285A" w:rsidR="00250011" w:rsidRDefault="00250011" w:rsidP="00250011">
            <w:pPr>
              <w:pStyle w:val="Listenabsatz"/>
              <w:numPr>
                <w:ilvl w:val="0"/>
                <w:numId w:val="39"/>
              </w:numPr>
              <w:rPr>
                <w:ins w:id="126" w:author="Klauenboesch Beat, PM84" w:date="2017-09-14T07:19:00Z"/>
              </w:rPr>
            </w:pPr>
            <w:ins w:id="127" w:author="Klauenboesch Beat, PM84" w:date="2017-09-14T07:19:00Z">
              <w:r>
                <w:t xml:space="preserve">Is a </w:t>
              </w:r>
            </w:ins>
            <w:ins w:id="128" w:author="Klauenboesch Beat, PM84" w:date="2017-09-14T13:12:00Z">
              <w:r w:rsidR="00D327EB">
                <w:t>xml</w:t>
              </w:r>
            </w:ins>
            <w:ins w:id="129" w:author="Klauenboesch Beat, PM84" w:date="2017-09-14T07:19:00Z">
              <w:r>
                <w:t>-file</w:t>
              </w:r>
            </w:ins>
          </w:p>
          <w:p w14:paraId="08E955E4" w14:textId="77777777" w:rsidR="00D327EB" w:rsidRDefault="00D327EB" w:rsidP="00D327EB">
            <w:pPr>
              <w:pStyle w:val="Listenabsatz"/>
              <w:numPr>
                <w:ilvl w:val="0"/>
                <w:numId w:val="39"/>
              </w:numPr>
              <w:rPr>
                <w:ins w:id="130" w:author="Klauenboesch Beat, PM84" w:date="2017-09-14T13:16:00Z"/>
                <w:lang w:val="en-US"/>
              </w:rPr>
            </w:pPr>
            <w:ins w:id="131" w:author="Klauenboesch Beat, PM84" w:date="2017-09-14T13:16:00Z">
              <w:r w:rsidRPr="000839C8">
                <w:rPr>
                  <w:lang w:val="en-US"/>
                </w:rPr>
                <w:t>Structur</w:t>
              </w:r>
            </w:ins>
            <w:ins w:id="132" w:author="Klauenboesch Beat, PM84" w:date="2017-09-14T07:19:00Z">
              <w:r w:rsidR="00250011" w:rsidRPr="00D327EB">
                <w:rPr>
                  <w:lang w:val="en-US"/>
                </w:rPr>
                <w:t xml:space="preserve">: </w:t>
              </w:r>
            </w:ins>
            <w:ins w:id="133" w:author="Klauenboesch Beat, PM84" w:date="2017-09-14T13:16:00Z">
              <w:r w:rsidRPr="00D327EB">
                <w:rPr>
                  <w:lang w:val="en-US"/>
                </w:rPr>
                <w:t>KUN_KDP_ID,ALIAS_ID,NAME_ALIAS,VORNAME_ALIAS</w:t>
              </w:r>
            </w:ins>
          </w:p>
          <w:p w14:paraId="03A14A0F" w14:textId="1BE769E8" w:rsidR="00250011" w:rsidRPr="00D327EB" w:rsidRDefault="00250011" w:rsidP="00D327EB">
            <w:pPr>
              <w:pStyle w:val="Listenabsatz"/>
              <w:numPr>
                <w:ilvl w:val="0"/>
                <w:numId w:val="39"/>
              </w:numPr>
              <w:rPr>
                <w:ins w:id="134" w:author="Klauenboesch Beat, PM84" w:date="2017-09-14T07:19:00Z"/>
                <w:lang w:val="en-US"/>
              </w:rPr>
            </w:pPr>
            <w:ins w:id="135" w:author="Klauenboesch Beat, PM84" w:date="2017-09-14T07:19:00Z">
              <w:r w:rsidRPr="00D327EB">
                <w:rPr>
                  <w:lang w:val="en-US"/>
                </w:rPr>
                <w:t xml:space="preserve">datas: </w:t>
              </w:r>
            </w:ins>
            <w:ins w:id="136" w:author="Klauenboesch Beat, PM84" w:date="2017-09-14T13:17:00Z">
              <w:r w:rsidR="00D327EB" w:rsidRPr="00D327EB">
                <w:rPr>
                  <w:lang w:val="en-US"/>
                </w:rPr>
                <w:t>22738975;108190;;MARIA LUIGIA</w:t>
              </w:r>
            </w:ins>
          </w:p>
          <w:tbl>
            <w:tblPr>
              <w:tblW w:w="5000" w:type="pct"/>
              <w:tblBorders>
                <w:insideH w:val="single" w:sz="18" w:space="0" w:color="FFFFFF"/>
                <w:insideV w:val="single" w:sz="18" w:space="0" w:color="FFFFFF"/>
              </w:tblBorders>
              <w:tblLook w:val="01E0" w:firstRow="1" w:lastRow="1" w:firstColumn="1" w:lastColumn="1" w:noHBand="0" w:noVBand="0"/>
            </w:tblPr>
            <w:tblGrid>
              <w:gridCol w:w="3162"/>
              <w:gridCol w:w="1556"/>
              <w:gridCol w:w="3541"/>
            </w:tblGrid>
            <w:tr w:rsidR="00A56675" w:rsidRPr="001A1E32" w14:paraId="3A122069" w14:textId="77777777" w:rsidTr="00A56675">
              <w:trPr>
                <w:tblHeader/>
              </w:trPr>
              <w:tc>
                <w:tcPr>
                  <w:tcW w:w="1914" w:type="pct"/>
                  <w:shd w:val="clear" w:color="auto" w:fill="BAEAFF" w:themeFill="accent1" w:themeFillTint="33"/>
                </w:tcPr>
                <w:p w14:paraId="18F85B82" w14:textId="77777777" w:rsidR="00A56675" w:rsidRPr="001A1E32" w:rsidRDefault="00A56675" w:rsidP="008A73FE">
                  <w:pPr>
                    <w:rPr>
                      <w:b/>
                      <w:bCs/>
                      <w:sz w:val="16"/>
                      <w:szCs w:val="16"/>
                    </w:rPr>
                  </w:pPr>
                  <w:r w:rsidRPr="001A1E32">
                    <w:rPr>
                      <w:b/>
                      <w:bCs/>
                      <w:sz w:val="16"/>
                      <w:szCs w:val="16"/>
                    </w:rPr>
                    <w:t>Feld</w:t>
                  </w:r>
                </w:p>
              </w:tc>
              <w:tc>
                <w:tcPr>
                  <w:tcW w:w="942" w:type="pct"/>
                  <w:shd w:val="clear" w:color="auto" w:fill="BAEAFF" w:themeFill="accent1" w:themeFillTint="33"/>
                </w:tcPr>
                <w:p w14:paraId="0ADB5B61" w14:textId="77777777" w:rsidR="00A56675" w:rsidRPr="001A1E32" w:rsidRDefault="00A56675" w:rsidP="008A73FE">
                  <w:pPr>
                    <w:rPr>
                      <w:b/>
                      <w:bCs/>
                      <w:sz w:val="16"/>
                      <w:szCs w:val="16"/>
                    </w:rPr>
                  </w:pPr>
                  <w:r w:rsidRPr="001A1E32">
                    <w:rPr>
                      <w:b/>
                      <w:bCs/>
                      <w:sz w:val="16"/>
                      <w:szCs w:val="16"/>
                    </w:rPr>
                    <w:t>Typ</w:t>
                  </w:r>
                </w:p>
              </w:tc>
              <w:tc>
                <w:tcPr>
                  <w:tcW w:w="2144" w:type="pct"/>
                  <w:shd w:val="clear" w:color="auto" w:fill="BAEAFF" w:themeFill="accent1" w:themeFillTint="33"/>
                </w:tcPr>
                <w:p w14:paraId="1C4D40DA" w14:textId="77777777" w:rsidR="00A56675" w:rsidRPr="001A1E32" w:rsidRDefault="00A56675" w:rsidP="008A73FE">
                  <w:pPr>
                    <w:rPr>
                      <w:b/>
                      <w:bCs/>
                      <w:sz w:val="16"/>
                      <w:szCs w:val="16"/>
                    </w:rPr>
                  </w:pPr>
                  <w:r w:rsidRPr="001A1E32">
                    <w:rPr>
                      <w:b/>
                      <w:bCs/>
                      <w:sz w:val="16"/>
                      <w:szCs w:val="16"/>
                    </w:rPr>
                    <w:t>Bemerkungen</w:t>
                  </w:r>
                </w:p>
              </w:tc>
            </w:tr>
            <w:tr w:rsidR="00A56675" w:rsidRPr="00FB35F3" w14:paraId="2D43EA92" w14:textId="77777777" w:rsidTr="00A56675">
              <w:tc>
                <w:tcPr>
                  <w:tcW w:w="1914" w:type="pct"/>
                  <w:shd w:val="pct5" w:color="000000" w:fill="FFFFFF"/>
                </w:tcPr>
                <w:p w14:paraId="647240C5" w14:textId="6F0D16DE" w:rsidR="00A56675" w:rsidRPr="00486DB2" w:rsidRDefault="00A56675" w:rsidP="008A73FE">
                  <w:pPr>
                    <w:rPr>
                      <w:rFonts w:cs="Frutiger 45 Light"/>
                      <w:color w:val="000000"/>
                      <w:sz w:val="16"/>
                      <w:szCs w:val="16"/>
                      <w:lang w:eastAsia="de-CH"/>
                    </w:rPr>
                  </w:pPr>
                  <w:r>
                    <w:rPr>
                      <w:rFonts w:cs="Frutiger 45 Light"/>
                      <w:color w:val="000000"/>
                      <w:sz w:val="16"/>
                      <w:szCs w:val="16"/>
                      <w:lang w:eastAsia="de-CH"/>
                    </w:rPr>
                    <w:t>KUN_KDP_ID</w:t>
                  </w:r>
                </w:p>
              </w:tc>
              <w:tc>
                <w:tcPr>
                  <w:tcW w:w="942" w:type="pct"/>
                  <w:shd w:val="pct5" w:color="000000" w:fill="FFFFFF"/>
                </w:tcPr>
                <w:p w14:paraId="0E2BC399" w14:textId="77777777" w:rsidR="00A56675" w:rsidRPr="00486DB2" w:rsidRDefault="00A56675" w:rsidP="008A73FE">
                  <w:pPr>
                    <w:rPr>
                      <w:rFonts w:cs="Frutiger 45 Light"/>
                      <w:color w:val="000000"/>
                      <w:sz w:val="16"/>
                      <w:szCs w:val="16"/>
                    </w:rPr>
                  </w:pPr>
                  <w:r>
                    <w:rPr>
                      <w:rFonts w:cs="Frutiger 45 Light"/>
                      <w:color w:val="000000"/>
                      <w:sz w:val="16"/>
                      <w:szCs w:val="16"/>
                    </w:rPr>
                    <w:t>int</w:t>
                  </w:r>
                </w:p>
              </w:tc>
              <w:tc>
                <w:tcPr>
                  <w:tcW w:w="2144" w:type="pct"/>
                  <w:shd w:val="pct5" w:color="000000" w:fill="FFFFFF"/>
                </w:tcPr>
                <w:p w14:paraId="3FFB8BFD" w14:textId="323402F4" w:rsidR="00A56675" w:rsidRPr="00486DB2" w:rsidRDefault="00A56675" w:rsidP="008A73FE">
                  <w:pPr>
                    <w:rPr>
                      <w:sz w:val="16"/>
                      <w:szCs w:val="16"/>
                    </w:rPr>
                  </w:pPr>
                  <w:r>
                    <w:rPr>
                      <w:sz w:val="16"/>
                      <w:szCs w:val="16"/>
                    </w:rPr>
                    <w:t>KDP_ID</w:t>
                  </w:r>
                </w:p>
              </w:tc>
            </w:tr>
            <w:tr w:rsidR="00A56675" w:rsidRPr="001A1E32" w14:paraId="2067552F" w14:textId="77777777" w:rsidTr="00A56675">
              <w:tc>
                <w:tcPr>
                  <w:tcW w:w="1914" w:type="pct"/>
                  <w:shd w:val="pct20" w:color="000000" w:fill="FFFFFF"/>
                </w:tcPr>
                <w:p w14:paraId="218AA1D5" w14:textId="6A999EDD" w:rsidR="00A56675" w:rsidRPr="000C338D" w:rsidRDefault="00A56675" w:rsidP="008A73FE">
                  <w:pPr>
                    <w:rPr>
                      <w:rFonts w:cs="Frutiger 45 Light"/>
                      <w:color w:val="000000"/>
                      <w:sz w:val="16"/>
                      <w:szCs w:val="16"/>
                      <w:lang w:eastAsia="de-CH"/>
                    </w:rPr>
                  </w:pPr>
                  <w:r w:rsidRPr="000C338D">
                    <w:rPr>
                      <w:rFonts w:cs="Frutiger 45 Light"/>
                      <w:color w:val="000000"/>
                      <w:sz w:val="16"/>
                      <w:szCs w:val="16"/>
                      <w:lang w:eastAsia="de-CH"/>
                    </w:rPr>
                    <w:t>ALIAS_ID</w:t>
                  </w:r>
                </w:p>
              </w:tc>
              <w:tc>
                <w:tcPr>
                  <w:tcW w:w="942" w:type="pct"/>
                  <w:shd w:val="pct20" w:color="000000" w:fill="FFFFFF"/>
                </w:tcPr>
                <w:p w14:paraId="5E6F2418" w14:textId="77777777" w:rsidR="00A56675" w:rsidRPr="000C338D" w:rsidRDefault="00A56675" w:rsidP="008A73FE">
                  <w:pPr>
                    <w:rPr>
                      <w:rFonts w:cs="Frutiger 45 Light"/>
                      <w:color w:val="000000"/>
                      <w:sz w:val="16"/>
                      <w:szCs w:val="16"/>
                    </w:rPr>
                  </w:pPr>
                  <w:r w:rsidRPr="000C338D">
                    <w:rPr>
                      <w:rFonts w:cs="Frutiger 45 Light"/>
                      <w:color w:val="000000"/>
                      <w:sz w:val="16"/>
                      <w:szCs w:val="16"/>
                    </w:rPr>
                    <w:t>int</w:t>
                  </w:r>
                </w:p>
              </w:tc>
              <w:tc>
                <w:tcPr>
                  <w:tcW w:w="2144" w:type="pct"/>
                  <w:shd w:val="pct20" w:color="000000" w:fill="FFFFFF"/>
                </w:tcPr>
                <w:p w14:paraId="68C8A401" w14:textId="6793EF58" w:rsidR="00A56675" w:rsidRPr="00B253AD" w:rsidRDefault="00A56675" w:rsidP="008A73FE">
                  <w:pPr>
                    <w:rPr>
                      <w:sz w:val="16"/>
                      <w:szCs w:val="16"/>
                    </w:rPr>
                  </w:pPr>
                  <w:r w:rsidRPr="00B253AD">
                    <w:rPr>
                      <w:sz w:val="16"/>
                      <w:szCs w:val="16"/>
                    </w:rPr>
                    <w:t>Alias Id (früher IALIAS_ID_LOKAL)</w:t>
                  </w:r>
                </w:p>
              </w:tc>
            </w:tr>
            <w:tr w:rsidR="00A56675" w:rsidRPr="00D327EB" w14:paraId="3D79CEEB" w14:textId="77777777" w:rsidTr="00A56675">
              <w:tc>
                <w:tcPr>
                  <w:tcW w:w="1914" w:type="pct"/>
                  <w:shd w:val="pct5" w:color="000000" w:fill="FFFFFF"/>
                </w:tcPr>
                <w:p w14:paraId="373BB415" w14:textId="3ED9FB66" w:rsidR="00A56675" w:rsidRPr="00486DB2" w:rsidRDefault="00A56675" w:rsidP="008A73FE">
                  <w:pPr>
                    <w:rPr>
                      <w:rFonts w:cs="Frutiger 45 Light"/>
                      <w:color w:val="000000"/>
                      <w:sz w:val="16"/>
                      <w:szCs w:val="16"/>
                      <w:lang w:eastAsia="de-CH"/>
                    </w:rPr>
                  </w:pPr>
                  <w:r>
                    <w:rPr>
                      <w:rFonts w:cs="Frutiger 45 Light"/>
                      <w:color w:val="000000"/>
                      <w:sz w:val="16"/>
                      <w:szCs w:val="16"/>
                      <w:lang w:eastAsia="de-CH"/>
                    </w:rPr>
                    <w:t>NAME_ALIAS</w:t>
                  </w:r>
                </w:p>
              </w:tc>
              <w:tc>
                <w:tcPr>
                  <w:tcW w:w="942" w:type="pct"/>
                  <w:shd w:val="pct5" w:color="000000" w:fill="FFFFFF"/>
                </w:tcPr>
                <w:p w14:paraId="08785277" w14:textId="38992B64" w:rsidR="00A56675" w:rsidRPr="00486DB2" w:rsidRDefault="00A56675" w:rsidP="008A73FE">
                  <w:pPr>
                    <w:rPr>
                      <w:rFonts w:cs="Frutiger 45 Light"/>
                      <w:color w:val="000000"/>
                      <w:sz w:val="16"/>
                      <w:szCs w:val="16"/>
                    </w:rPr>
                  </w:pPr>
                  <w:r>
                    <w:rPr>
                      <w:rFonts w:cs="Frutiger 45 Light"/>
                      <w:color w:val="000000"/>
                      <w:sz w:val="16"/>
                      <w:szCs w:val="16"/>
                    </w:rPr>
                    <w:t>String</w:t>
                  </w:r>
                </w:p>
              </w:tc>
              <w:tc>
                <w:tcPr>
                  <w:tcW w:w="2144" w:type="pct"/>
                  <w:shd w:val="pct5" w:color="000000" w:fill="FFFFFF"/>
                </w:tcPr>
                <w:p w14:paraId="0B0041A0" w14:textId="5D654AFE" w:rsidR="00A56675" w:rsidRPr="00D327EB" w:rsidRDefault="00A56675" w:rsidP="008A73FE">
                  <w:pPr>
                    <w:rPr>
                      <w:sz w:val="16"/>
                      <w:szCs w:val="16"/>
                      <w:lang w:val="en-US"/>
                    </w:rPr>
                  </w:pPr>
                  <w:r w:rsidRPr="00D327EB">
                    <w:rPr>
                      <w:sz w:val="16"/>
                      <w:szCs w:val="16"/>
                      <w:lang w:val="en-US"/>
                    </w:rPr>
                    <w:t>Alias von Name</w:t>
                  </w:r>
                </w:p>
              </w:tc>
            </w:tr>
            <w:tr w:rsidR="00A56675" w:rsidRPr="00D327EB" w14:paraId="5806CEDC" w14:textId="77777777" w:rsidTr="00A56675">
              <w:tc>
                <w:tcPr>
                  <w:tcW w:w="1914" w:type="pct"/>
                  <w:shd w:val="pct20" w:color="000000" w:fill="FFFFFF"/>
                </w:tcPr>
                <w:p w14:paraId="0503D2E9" w14:textId="77777777" w:rsidR="00A56675" w:rsidRPr="00486DB2" w:rsidRDefault="00A56675" w:rsidP="008A73FE">
                  <w:pPr>
                    <w:rPr>
                      <w:rFonts w:cs="Frutiger 45 Light"/>
                      <w:color w:val="000000"/>
                      <w:sz w:val="16"/>
                      <w:szCs w:val="16"/>
                      <w:lang w:eastAsia="de-CH"/>
                    </w:rPr>
                  </w:pPr>
                  <w:r>
                    <w:rPr>
                      <w:rFonts w:cs="Frutiger 45 Light"/>
                      <w:color w:val="000000"/>
                      <w:sz w:val="16"/>
                      <w:szCs w:val="16"/>
                      <w:lang w:eastAsia="de-CH"/>
                    </w:rPr>
                    <w:t>VORNAME_ALIAS</w:t>
                  </w:r>
                </w:p>
              </w:tc>
              <w:tc>
                <w:tcPr>
                  <w:tcW w:w="942" w:type="pct"/>
                  <w:shd w:val="pct20" w:color="000000" w:fill="FFFFFF"/>
                </w:tcPr>
                <w:p w14:paraId="7EBED755" w14:textId="77777777" w:rsidR="00A56675" w:rsidRPr="00486DB2" w:rsidRDefault="00A56675" w:rsidP="008A73FE">
                  <w:pPr>
                    <w:rPr>
                      <w:rFonts w:cs="Frutiger 45 Light"/>
                      <w:color w:val="000000"/>
                      <w:sz w:val="16"/>
                      <w:szCs w:val="16"/>
                    </w:rPr>
                  </w:pPr>
                  <w:r>
                    <w:rPr>
                      <w:rFonts w:cs="Frutiger 45 Light"/>
                      <w:color w:val="000000"/>
                      <w:sz w:val="16"/>
                      <w:szCs w:val="16"/>
                    </w:rPr>
                    <w:t>String</w:t>
                  </w:r>
                </w:p>
              </w:tc>
              <w:tc>
                <w:tcPr>
                  <w:tcW w:w="2144" w:type="pct"/>
                  <w:shd w:val="pct20" w:color="000000" w:fill="FFFFFF"/>
                </w:tcPr>
                <w:p w14:paraId="7A57DBE6" w14:textId="0001270C" w:rsidR="00A56675" w:rsidRPr="00D327EB" w:rsidRDefault="00A56675" w:rsidP="008A73FE">
                  <w:pPr>
                    <w:rPr>
                      <w:sz w:val="16"/>
                      <w:szCs w:val="16"/>
                      <w:lang w:val="en-US"/>
                    </w:rPr>
                  </w:pPr>
                  <w:r w:rsidRPr="00D327EB">
                    <w:rPr>
                      <w:sz w:val="16"/>
                      <w:szCs w:val="16"/>
                      <w:lang w:val="en-US"/>
                    </w:rPr>
                    <w:t>Alias von Vorname</w:t>
                  </w:r>
                </w:p>
              </w:tc>
            </w:tr>
          </w:tbl>
          <w:p w14:paraId="183AB63A" w14:textId="77777777" w:rsidR="00A56675" w:rsidRPr="00D327EB" w:rsidRDefault="00A56675" w:rsidP="008A73FE">
            <w:pPr>
              <w:rPr>
                <w:lang w:val="en-US"/>
              </w:rPr>
            </w:pPr>
          </w:p>
          <w:p w14:paraId="2884E84E" w14:textId="77777777" w:rsidR="00732D42" w:rsidRPr="00D327EB" w:rsidRDefault="00732D42" w:rsidP="00732D42">
            <w:pPr>
              <w:rPr>
                <w:lang w:val="en-US"/>
              </w:rPr>
            </w:pPr>
            <w:r w:rsidRPr="00D327EB">
              <w:rPr>
                <w:lang w:val="en-US"/>
              </w:rPr>
              <w:t>Globale Aliase:</w:t>
            </w:r>
          </w:p>
          <w:p w14:paraId="0DD0AEAA" w14:textId="49CD0F64" w:rsidR="00732D42" w:rsidRPr="00933CFA" w:rsidRDefault="00732D42" w:rsidP="00732D42">
            <w:pPr>
              <w:rPr>
                <w:lang w:val="en-US"/>
              </w:rPr>
            </w:pPr>
            <w:r w:rsidRPr="00933CFA">
              <w:rPr>
                <w:lang w:val="en-US"/>
              </w:rPr>
              <w:t>This datas will be send per mail by request from DISCO and have foll</w:t>
            </w:r>
            <w:r w:rsidR="00597C99" w:rsidRPr="00933CFA">
              <w:rPr>
                <w:lang w:val="en-US"/>
              </w:rPr>
              <w:t>o</w:t>
            </w:r>
            <w:r w:rsidRPr="00933CFA">
              <w:rPr>
                <w:lang w:val="en-US"/>
              </w:rPr>
              <w:t>wing format:</w:t>
            </w:r>
          </w:p>
          <w:p w14:paraId="0489E86D" w14:textId="65FBBD42" w:rsidR="00732D42" w:rsidRDefault="00732D42" w:rsidP="00597C99">
            <w:pPr>
              <w:pStyle w:val="Listenabsatz"/>
              <w:numPr>
                <w:ilvl w:val="0"/>
                <w:numId w:val="39"/>
              </w:numPr>
            </w:pPr>
            <w:r>
              <w:t>Is a csv-file</w:t>
            </w:r>
          </w:p>
          <w:p w14:paraId="19C95753" w14:textId="63233097" w:rsidR="00732D42" w:rsidRDefault="00732D42" w:rsidP="006F1EEF">
            <w:pPr>
              <w:pStyle w:val="Listenabsatz"/>
              <w:numPr>
                <w:ilvl w:val="0"/>
                <w:numId w:val="39"/>
              </w:numPr>
            </w:pPr>
            <w:r>
              <w:t>line 1 (Structur): B</w:t>
            </w:r>
            <w:r w:rsidRPr="004357D8">
              <w:t>ez;</w:t>
            </w:r>
            <w:ins w:id="137" w:author="Klauenboesch Beat, PM84" w:date="2017-09-14T07:36:00Z">
              <w:r w:rsidR="006F1EEF">
                <w:t xml:space="preserve"> </w:t>
              </w:r>
              <w:r w:rsidR="006F1EEF" w:rsidRPr="006F1EEF">
                <w:t>Sollstring</w:t>
              </w:r>
            </w:ins>
            <w:del w:id="138" w:author="Klauenboesch Beat, PM84" w:date="2017-09-14T07:36:00Z">
              <w:r w:rsidRPr="004357D8" w:rsidDel="006F1EEF">
                <w:delText>Basis</w:delText>
              </w:r>
            </w:del>
            <w:r w:rsidRPr="004357D8">
              <w:t>;Alias1;Alias2;Alias3;Alias4;Alias5;Alias6</w:t>
            </w:r>
          </w:p>
          <w:p w14:paraId="5C27BB08" w14:textId="630B1A3C" w:rsidR="00732D42" w:rsidRDefault="00732D42" w:rsidP="00597C99">
            <w:pPr>
              <w:pStyle w:val="Listenabsatz"/>
              <w:numPr>
                <w:ilvl w:val="0"/>
                <w:numId w:val="39"/>
              </w:numPr>
            </w:pPr>
            <w:r>
              <w:t xml:space="preserve">next lines (datas): </w:t>
            </w:r>
            <w:proofErr w:type="gramStart"/>
            <w:r w:rsidRPr="004357D8">
              <w:t>FNM;ADELHEID</w:t>
            </w:r>
            <w:proofErr w:type="gramEnd"/>
            <w:r w:rsidRPr="004357D8">
              <w:t>;HEIDI;HEIDY</w:t>
            </w:r>
          </w:p>
          <w:tbl>
            <w:tblPr>
              <w:tblW w:w="5000" w:type="pct"/>
              <w:tblBorders>
                <w:insideH w:val="single" w:sz="18" w:space="0" w:color="FFFFFF"/>
                <w:insideV w:val="single" w:sz="18" w:space="0" w:color="FFFFFF"/>
              </w:tblBorders>
              <w:tblLook w:val="01E0" w:firstRow="1" w:lastRow="1" w:firstColumn="1" w:lastColumn="1" w:noHBand="0" w:noVBand="0"/>
            </w:tblPr>
            <w:tblGrid>
              <w:gridCol w:w="1849"/>
              <w:gridCol w:w="971"/>
              <w:gridCol w:w="5439"/>
            </w:tblGrid>
            <w:tr w:rsidR="00732D42" w:rsidRPr="001A1E32" w14:paraId="58F4354C" w14:textId="77777777" w:rsidTr="00FC4394">
              <w:trPr>
                <w:tblHeader/>
              </w:trPr>
              <w:tc>
                <w:tcPr>
                  <w:tcW w:w="1119" w:type="pct"/>
                  <w:shd w:val="clear" w:color="auto" w:fill="BAEAFF" w:themeFill="accent1" w:themeFillTint="33"/>
                </w:tcPr>
                <w:p w14:paraId="7B3EFE5D" w14:textId="77777777" w:rsidR="00732D42" w:rsidRPr="001A1E32" w:rsidRDefault="00732D42" w:rsidP="00FC4394">
                  <w:pPr>
                    <w:rPr>
                      <w:b/>
                      <w:bCs/>
                      <w:sz w:val="16"/>
                      <w:szCs w:val="16"/>
                    </w:rPr>
                  </w:pPr>
                  <w:r w:rsidRPr="001A1E32">
                    <w:rPr>
                      <w:b/>
                      <w:bCs/>
                      <w:sz w:val="16"/>
                      <w:szCs w:val="16"/>
                    </w:rPr>
                    <w:t>Feld</w:t>
                  </w:r>
                </w:p>
              </w:tc>
              <w:tc>
                <w:tcPr>
                  <w:tcW w:w="588" w:type="pct"/>
                  <w:shd w:val="clear" w:color="auto" w:fill="BAEAFF" w:themeFill="accent1" w:themeFillTint="33"/>
                </w:tcPr>
                <w:p w14:paraId="3AB13B88" w14:textId="77777777" w:rsidR="00732D42" w:rsidRPr="001A1E32" w:rsidRDefault="00732D42" w:rsidP="00FC4394">
                  <w:pPr>
                    <w:rPr>
                      <w:b/>
                      <w:bCs/>
                      <w:sz w:val="16"/>
                      <w:szCs w:val="16"/>
                    </w:rPr>
                  </w:pPr>
                  <w:r w:rsidRPr="001A1E32">
                    <w:rPr>
                      <w:b/>
                      <w:bCs/>
                      <w:sz w:val="16"/>
                      <w:szCs w:val="16"/>
                    </w:rPr>
                    <w:t>Typ</w:t>
                  </w:r>
                </w:p>
              </w:tc>
              <w:tc>
                <w:tcPr>
                  <w:tcW w:w="3293" w:type="pct"/>
                  <w:shd w:val="clear" w:color="auto" w:fill="BAEAFF" w:themeFill="accent1" w:themeFillTint="33"/>
                </w:tcPr>
                <w:p w14:paraId="3C45B316" w14:textId="77777777" w:rsidR="00732D42" w:rsidRPr="001A1E32" w:rsidRDefault="00732D42" w:rsidP="00FC4394">
                  <w:pPr>
                    <w:rPr>
                      <w:b/>
                      <w:bCs/>
                      <w:sz w:val="16"/>
                      <w:szCs w:val="16"/>
                    </w:rPr>
                  </w:pPr>
                  <w:r w:rsidRPr="001A1E32">
                    <w:rPr>
                      <w:b/>
                      <w:bCs/>
                      <w:sz w:val="16"/>
                      <w:szCs w:val="16"/>
                    </w:rPr>
                    <w:t>Bemerkungen</w:t>
                  </w:r>
                </w:p>
              </w:tc>
            </w:tr>
            <w:tr w:rsidR="00732D42" w:rsidRPr="00FB35F3" w14:paraId="67D5AC49" w14:textId="77777777" w:rsidTr="00FC4394">
              <w:tc>
                <w:tcPr>
                  <w:tcW w:w="1119" w:type="pct"/>
                  <w:shd w:val="pct5" w:color="000000" w:fill="FFFFFF"/>
                </w:tcPr>
                <w:p w14:paraId="2BAD8A70" w14:textId="77777777" w:rsidR="00732D42" w:rsidRPr="00486DB2" w:rsidRDefault="00732D42" w:rsidP="00FC4394">
                  <w:pPr>
                    <w:rPr>
                      <w:rFonts w:cs="Frutiger 45 Light"/>
                      <w:color w:val="000000"/>
                      <w:sz w:val="16"/>
                      <w:szCs w:val="16"/>
                      <w:lang w:eastAsia="de-CH"/>
                    </w:rPr>
                  </w:pPr>
                  <w:r>
                    <w:rPr>
                      <w:rFonts w:cs="Frutiger 45 Light"/>
                      <w:color w:val="000000"/>
                      <w:sz w:val="16"/>
                      <w:szCs w:val="16"/>
                      <w:lang w:eastAsia="de-CH"/>
                    </w:rPr>
                    <w:t>Bez</w:t>
                  </w:r>
                </w:p>
              </w:tc>
              <w:tc>
                <w:tcPr>
                  <w:tcW w:w="588" w:type="pct"/>
                  <w:shd w:val="pct5" w:color="000000" w:fill="FFFFFF"/>
                </w:tcPr>
                <w:p w14:paraId="3BA4BEC2" w14:textId="77777777" w:rsidR="00732D42" w:rsidRPr="00486DB2" w:rsidRDefault="00732D42" w:rsidP="00FC4394">
                  <w:pPr>
                    <w:rPr>
                      <w:rFonts w:cs="Frutiger 45 Light"/>
                      <w:color w:val="000000"/>
                      <w:sz w:val="16"/>
                      <w:szCs w:val="16"/>
                    </w:rPr>
                  </w:pPr>
                  <w:r>
                    <w:rPr>
                      <w:rFonts w:cs="Frutiger 45 Light"/>
                      <w:color w:val="000000"/>
                      <w:sz w:val="16"/>
                      <w:szCs w:val="16"/>
                    </w:rPr>
                    <w:t>String</w:t>
                  </w:r>
                </w:p>
              </w:tc>
              <w:tc>
                <w:tcPr>
                  <w:tcW w:w="3293" w:type="pct"/>
                  <w:shd w:val="pct5" w:color="000000" w:fill="FFFFFF"/>
                </w:tcPr>
                <w:p w14:paraId="3A36EAAC" w14:textId="77777777" w:rsidR="00732D42" w:rsidRPr="00486DB2" w:rsidRDefault="00732D42" w:rsidP="00FC4394">
                  <w:pPr>
                    <w:rPr>
                      <w:sz w:val="16"/>
                      <w:szCs w:val="16"/>
                    </w:rPr>
                  </w:pPr>
                  <w:r>
                    <w:rPr>
                      <w:sz w:val="16"/>
                      <w:szCs w:val="16"/>
                    </w:rPr>
                    <w:t>Unbekannter Wert, kann ignoriert werden</w:t>
                  </w:r>
                </w:p>
              </w:tc>
            </w:tr>
            <w:tr w:rsidR="00732D42" w:rsidRPr="001A1E32" w14:paraId="077D1D8A" w14:textId="77777777" w:rsidTr="00FC4394">
              <w:tc>
                <w:tcPr>
                  <w:tcW w:w="1119" w:type="pct"/>
                  <w:shd w:val="pct20" w:color="000000" w:fill="FFFFFF"/>
                </w:tcPr>
                <w:p w14:paraId="0B3F6AA1" w14:textId="7ED74469" w:rsidR="00732D42" w:rsidRPr="000C338D" w:rsidRDefault="00CF6868" w:rsidP="00FC4394">
                  <w:pPr>
                    <w:rPr>
                      <w:rFonts w:cs="Frutiger 45 Light"/>
                      <w:color w:val="000000"/>
                      <w:sz w:val="16"/>
                      <w:szCs w:val="16"/>
                      <w:lang w:eastAsia="de-CH"/>
                    </w:rPr>
                  </w:pPr>
                  <w:ins w:id="139" w:author="Klauenboesch Beat, PM84" w:date="2017-09-14T07:36:00Z">
                    <w:r w:rsidRPr="00CF6868">
                      <w:rPr>
                        <w:rFonts w:cs="Frutiger 45 Light"/>
                        <w:color w:val="000000"/>
                        <w:sz w:val="16"/>
                        <w:szCs w:val="16"/>
                        <w:lang w:eastAsia="de-CH"/>
                      </w:rPr>
                      <w:t>Sollstring</w:t>
                    </w:r>
                  </w:ins>
                  <w:del w:id="140" w:author="Klauenboesch Beat, PM84" w:date="2017-09-14T07:36:00Z">
                    <w:r w:rsidR="00732D42" w:rsidDel="00CF6868">
                      <w:rPr>
                        <w:rFonts w:cs="Frutiger 45 Light"/>
                        <w:color w:val="000000"/>
                        <w:sz w:val="16"/>
                        <w:szCs w:val="16"/>
                        <w:lang w:eastAsia="de-CH"/>
                      </w:rPr>
                      <w:delText>Basis</w:delText>
                    </w:r>
                  </w:del>
                </w:p>
              </w:tc>
              <w:tc>
                <w:tcPr>
                  <w:tcW w:w="588" w:type="pct"/>
                  <w:shd w:val="pct20" w:color="000000" w:fill="FFFFFF"/>
                </w:tcPr>
                <w:p w14:paraId="1AEA4A81" w14:textId="77777777" w:rsidR="00732D42" w:rsidRPr="00486DB2" w:rsidRDefault="00732D42" w:rsidP="00FC4394">
                  <w:pPr>
                    <w:rPr>
                      <w:rFonts w:cs="Frutiger 45 Light"/>
                      <w:color w:val="000000"/>
                      <w:sz w:val="16"/>
                      <w:szCs w:val="16"/>
                    </w:rPr>
                  </w:pPr>
                  <w:r>
                    <w:rPr>
                      <w:rFonts w:cs="Frutiger 45 Light"/>
                      <w:color w:val="000000"/>
                      <w:sz w:val="16"/>
                      <w:szCs w:val="16"/>
                    </w:rPr>
                    <w:t>String</w:t>
                  </w:r>
                </w:p>
              </w:tc>
              <w:tc>
                <w:tcPr>
                  <w:tcW w:w="3293" w:type="pct"/>
                  <w:shd w:val="pct20" w:color="000000" w:fill="FFFFFF"/>
                </w:tcPr>
                <w:p w14:paraId="2938EA31" w14:textId="77777777" w:rsidR="00732D42" w:rsidRPr="00B253AD" w:rsidRDefault="00732D42" w:rsidP="00FC4394">
                  <w:pPr>
                    <w:rPr>
                      <w:sz w:val="16"/>
                      <w:szCs w:val="16"/>
                    </w:rPr>
                  </w:pPr>
                  <w:r w:rsidRPr="00B253AD">
                    <w:rPr>
                      <w:sz w:val="16"/>
                      <w:szCs w:val="16"/>
                    </w:rPr>
                    <w:t>Originalname zu dem alle folgenden Aliasbezeichnungen gehört</w:t>
                  </w:r>
                </w:p>
              </w:tc>
            </w:tr>
            <w:tr w:rsidR="00732D42" w:rsidRPr="00486DB2" w14:paraId="207A45BD" w14:textId="77777777" w:rsidTr="00FC4394">
              <w:tc>
                <w:tcPr>
                  <w:tcW w:w="1119" w:type="pct"/>
                  <w:shd w:val="pct5" w:color="000000" w:fill="FFFFFF"/>
                </w:tcPr>
                <w:p w14:paraId="65E2F266" w14:textId="77777777" w:rsidR="00732D42" w:rsidRPr="00486DB2" w:rsidRDefault="00732D42" w:rsidP="00FC4394">
                  <w:pPr>
                    <w:rPr>
                      <w:rFonts w:cs="Frutiger 45 Light"/>
                      <w:color w:val="000000"/>
                      <w:sz w:val="16"/>
                      <w:szCs w:val="16"/>
                      <w:lang w:eastAsia="de-CH"/>
                    </w:rPr>
                  </w:pPr>
                  <w:r>
                    <w:rPr>
                      <w:rFonts w:cs="Frutiger 45 Light"/>
                      <w:color w:val="000000"/>
                      <w:sz w:val="16"/>
                      <w:szCs w:val="16"/>
                      <w:lang w:eastAsia="de-CH"/>
                    </w:rPr>
                    <w:lastRenderedPageBreak/>
                    <w:t>Aliasx</w:t>
                  </w:r>
                </w:p>
              </w:tc>
              <w:tc>
                <w:tcPr>
                  <w:tcW w:w="588" w:type="pct"/>
                  <w:shd w:val="pct5" w:color="000000" w:fill="FFFFFF"/>
                </w:tcPr>
                <w:p w14:paraId="4E7A26E5" w14:textId="77777777" w:rsidR="00732D42" w:rsidRPr="00486DB2" w:rsidRDefault="00732D42" w:rsidP="00FC4394">
                  <w:pPr>
                    <w:rPr>
                      <w:rFonts w:cs="Frutiger 45 Light"/>
                      <w:color w:val="000000"/>
                      <w:sz w:val="16"/>
                      <w:szCs w:val="16"/>
                    </w:rPr>
                  </w:pPr>
                  <w:r>
                    <w:rPr>
                      <w:rFonts w:cs="Frutiger 45 Light"/>
                      <w:color w:val="000000"/>
                      <w:sz w:val="16"/>
                      <w:szCs w:val="16"/>
                    </w:rPr>
                    <w:t>String</w:t>
                  </w:r>
                </w:p>
              </w:tc>
              <w:tc>
                <w:tcPr>
                  <w:tcW w:w="3293" w:type="pct"/>
                  <w:shd w:val="pct5" w:color="000000" w:fill="FFFFFF"/>
                </w:tcPr>
                <w:p w14:paraId="3F32F1FD" w14:textId="77777777" w:rsidR="00732D42" w:rsidRPr="00486DB2" w:rsidRDefault="00732D42" w:rsidP="00FC4394">
                  <w:pPr>
                    <w:rPr>
                      <w:sz w:val="16"/>
                      <w:szCs w:val="16"/>
                    </w:rPr>
                  </w:pPr>
                  <w:r>
                    <w:rPr>
                      <w:sz w:val="16"/>
                      <w:szCs w:val="16"/>
                    </w:rPr>
                    <w:t>1-n Aliasbezeichnungen zum Originalnamen (Basis)</w:t>
                  </w:r>
                </w:p>
              </w:tc>
            </w:tr>
          </w:tbl>
          <w:p w14:paraId="0DD21A70" w14:textId="77777777" w:rsidR="00732D42" w:rsidRDefault="00732D42" w:rsidP="00732D42"/>
          <w:p w14:paraId="465010E1" w14:textId="312D0E28" w:rsidR="00A56675" w:rsidRPr="00AC2510" w:rsidRDefault="00A56675" w:rsidP="008A73FE"/>
        </w:tc>
      </w:tr>
    </w:tbl>
    <w:p w14:paraId="1B2BB5CA" w14:textId="044B199D" w:rsidR="004714BB" w:rsidRDefault="004714BB">
      <w:pPr>
        <w:rPr>
          <w:rFonts w:eastAsiaTheme="majorEastAsia" w:cs="Arial"/>
          <w:bCs/>
          <w:szCs w:val="26"/>
          <w:lang w:val="de-DE"/>
        </w:rPr>
      </w:pPr>
    </w:p>
    <w:p w14:paraId="714AE3BB" w14:textId="6A4C7FC5" w:rsidR="004714BB" w:rsidRDefault="004714BB" w:rsidP="004714BB">
      <w:pPr>
        <w:pStyle w:val="berschrift3"/>
      </w:pPr>
      <w:bookmarkStart w:id="141" w:name="_Ref450919711"/>
      <w:bookmarkStart w:id="142" w:name="_Toc494704443"/>
      <w:r>
        <w:t>Data from ZUBOFI</w:t>
      </w:r>
      <w:bookmarkEnd w:id="141"/>
      <w:bookmarkEnd w:id="142"/>
    </w:p>
    <w:p w14:paraId="55D6D8BC" w14:textId="0136E080" w:rsidR="004714BB" w:rsidRPr="004D543F" w:rsidRDefault="00F57A5F" w:rsidP="004714BB">
      <w:pPr>
        <w:rPr>
          <w:lang w:val="de-DE"/>
        </w:rPr>
      </w:pPr>
      <w:r>
        <w:rPr>
          <w:lang w:val="de-DE"/>
        </w:rPr>
        <w:t>There are xml-files</w:t>
      </w:r>
      <w:r w:rsidR="004714BB">
        <w:rPr>
          <w:lang w:val="de-DE"/>
        </w:rPr>
        <w:t>:</w:t>
      </w:r>
    </w:p>
    <w:tbl>
      <w:tblPr>
        <w:tblStyle w:val="Tabellenraster"/>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26"/>
        <w:gridCol w:w="8039"/>
      </w:tblGrid>
      <w:tr w:rsidR="004714BB" w:rsidRPr="00AD2B66" w14:paraId="2D7E7D96" w14:textId="77777777" w:rsidTr="00FC4394">
        <w:tc>
          <w:tcPr>
            <w:tcW w:w="1122" w:type="pct"/>
            <w:shd w:val="clear" w:color="auto" w:fill="D9D9D9" w:themeFill="background1" w:themeFillShade="D9"/>
          </w:tcPr>
          <w:p w14:paraId="2E45912B" w14:textId="77777777" w:rsidR="004714BB" w:rsidRPr="00AD2B66" w:rsidRDefault="004714BB" w:rsidP="00FC4394">
            <w:pPr>
              <w:spacing w:before="60" w:after="60"/>
              <w:rPr>
                <w:rFonts w:cs="Arial"/>
                <w:b/>
                <w:sz w:val="18"/>
                <w:szCs w:val="18"/>
              </w:rPr>
            </w:pPr>
            <w:r>
              <w:rPr>
                <w:rFonts w:cs="Arial"/>
                <w:b/>
                <w:sz w:val="18"/>
                <w:szCs w:val="18"/>
              </w:rPr>
              <w:t>Tabellenname</w:t>
            </w:r>
          </w:p>
        </w:tc>
        <w:tc>
          <w:tcPr>
            <w:tcW w:w="3878" w:type="pct"/>
            <w:shd w:val="clear" w:color="auto" w:fill="D9D9D9" w:themeFill="background1" w:themeFillShade="D9"/>
          </w:tcPr>
          <w:p w14:paraId="3DDEF58A" w14:textId="77777777" w:rsidR="004714BB" w:rsidRPr="00AD2B66" w:rsidRDefault="004714BB" w:rsidP="00FC4394">
            <w:pPr>
              <w:spacing w:before="60" w:after="60"/>
              <w:rPr>
                <w:rFonts w:cs="Arial"/>
                <w:b/>
                <w:sz w:val="18"/>
                <w:szCs w:val="18"/>
              </w:rPr>
            </w:pPr>
            <w:r>
              <w:rPr>
                <w:rFonts w:cs="Arial"/>
                <w:b/>
                <w:sz w:val="18"/>
                <w:szCs w:val="18"/>
              </w:rPr>
              <w:t>Beschreibung</w:t>
            </w:r>
          </w:p>
        </w:tc>
      </w:tr>
      <w:tr w:rsidR="004714BB" w:rsidRPr="00FE7A68" w14:paraId="3093D1A5" w14:textId="77777777" w:rsidTr="00FC4394">
        <w:tc>
          <w:tcPr>
            <w:tcW w:w="1122" w:type="pct"/>
          </w:tcPr>
          <w:p w14:paraId="68A49DC9" w14:textId="77777777" w:rsidR="004714BB" w:rsidRPr="00493E65" w:rsidRDefault="004714BB" w:rsidP="00FC4394">
            <w:r>
              <w:t>ZUBO_PLZ</w:t>
            </w:r>
          </w:p>
        </w:tc>
        <w:tc>
          <w:tcPr>
            <w:tcW w:w="3878" w:type="pct"/>
          </w:tcPr>
          <w:p w14:paraId="0E460E00" w14:textId="5F62867D" w:rsidR="004714BB" w:rsidRPr="00282141" w:rsidRDefault="00885F99" w:rsidP="00FC4394">
            <w:pPr>
              <w:rPr>
                <w:lang w:val="en-US"/>
              </w:rPr>
            </w:pPr>
            <w:r w:rsidRPr="00282141">
              <w:rPr>
                <w:lang w:val="en-US"/>
              </w:rPr>
              <w:t>This table contains the local data (f.e. PLZ, city name</w:t>
            </w:r>
            <w:r w:rsidR="004714BB" w:rsidRPr="00282141">
              <w:rPr>
                <w:lang w:val="en-US"/>
              </w:rPr>
              <w:t>)</w:t>
            </w:r>
          </w:p>
        </w:tc>
      </w:tr>
      <w:tr w:rsidR="004714BB" w:rsidRPr="00FE7A68" w14:paraId="6D83A115" w14:textId="77777777" w:rsidTr="00FC4394">
        <w:tc>
          <w:tcPr>
            <w:tcW w:w="1122" w:type="pct"/>
          </w:tcPr>
          <w:p w14:paraId="31DE70E6" w14:textId="77777777" w:rsidR="004714BB" w:rsidRPr="00493E65" w:rsidRDefault="004714BB" w:rsidP="00FC4394">
            <w:r>
              <w:t>ZUBO_PLZA</w:t>
            </w:r>
          </w:p>
        </w:tc>
        <w:tc>
          <w:tcPr>
            <w:tcW w:w="3878" w:type="pct"/>
          </w:tcPr>
          <w:p w14:paraId="3D9DE5BF" w14:textId="35DD243F" w:rsidR="004714BB" w:rsidRPr="00282141" w:rsidRDefault="00885F99" w:rsidP="00885F99">
            <w:pPr>
              <w:rPr>
                <w:lang w:val="en-US"/>
              </w:rPr>
            </w:pPr>
            <w:r w:rsidRPr="00282141">
              <w:rPr>
                <w:lang w:val="en-US"/>
              </w:rPr>
              <w:t>This table contains the local data alternativ</w:t>
            </w:r>
            <w:r w:rsidR="004714BB" w:rsidRPr="00282141">
              <w:rPr>
                <w:lang w:val="en-US"/>
              </w:rPr>
              <w:t xml:space="preserve">e </w:t>
            </w:r>
            <w:r w:rsidRPr="00282141">
              <w:rPr>
                <w:lang w:val="en-US"/>
              </w:rPr>
              <w:t xml:space="preserve">city names to the </w:t>
            </w:r>
            <w:r w:rsidR="004714BB" w:rsidRPr="00282141">
              <w:rPr>
                <w:lang w:val="en-US"/>
              </w:rPr>
              <w:t>PLZ</w:t>
            </w:r>
          </w:p>
        </w:tc>
      </w:tr>
      <w:tr w:rsidR="004714BB" w:rsidRPr="00FE7A68" w14:paraId="4A2CA612" w14:textId="77777777" w:rsidTr="00FC4394">
        <w:tc>
          <w:tcPr>
            <w:tcW w:w="1122" w:type="pct"/>
          </w:tcPr>
          <w:p w14:paraId="6DC79484" w14:textId="77777777" w:rsidR="004714BB" w:rsidRPr="00493E65" w:rsidRDefault="004714BB" w:rsidP="00FC4394">
            <w:r>
              <w:t>ZUBO_LOK</w:t>
            </w:r>
          </w:p>
        </w:tc>
        <w:tc>
          <w:tcPr>
            <w:tcW w:w="3878" w:type="pct"/>
          </w:tcPr>
          <w:p w14:paraId="1C998FC1" w14:textId="04E7E885" w:rsidR="004714BB" w:rsidRPr="00282141" w:rsidRDefault="00885F99" w:rsidP="00885F99">
            <w:pPr>
              <w:rPr>
                <w:lang w:val="en-US"/>
              </w:rPr>
            </w:pPr>
            <w:r w:rsidRPr="00282141">
              <w:rPr>
                <w:lang w:val="en-US"/>
              </w:rPr>
              <w:t>This table contains the streetnames</w:t>
            </w:r>
            <w:r w:rsidR="004714BB" w:rsidRPr="00282141">
              <w:rPr>
                <w:lang w:val="en-US"/>
              </w:rPr>
              <w:t xml:space="preserve"> </w:t>
            </w:r>
            <w:r w:rsidRPr="00282141">
              <w:rPr>
                <w:lang w:val="en-US"/>
              </w:rPr>
              <w:t>to the PLZ, inc</w:t>
            </w:r>
            <w:r w:rsidR="004714BB" w:rsidRPr="00282141">
              <w:rPr>
                <w:lang w:val="en-US"/>
              </w:rPr>
              <w:t xml:space="preserve">l. LOK_ID </w:t>
            </w:r>
            <w:r w:rsidRPr="00282141">
              <w:rPr>
                <w:lang w:val="en-US"/>
              </w:rPr>
              <w:t>and streetnumber</w:t>
            </w:r>
            <w:r w:rsidR="004714BB" w:rsidRPr="00282141">
              <w:rPr>
                <w:lang w:val="en-US"/>
              </w:rPr>
              <w:t xml:space="preserve"> </w:t>
            </w:r>
            <w:r w:rsidR="004714BB" w:rsidRPr="00282141">
              <w:rPr>
                <w:sz w:val="18"/>
                <w:szCs w:val="18"/>
                <w:lang w:val="en-US"/>
              </w:rPr>
              <w:t>LOK_ASTRNR_HOST_BOFI</w:t>
            </w:r>
          </w:p>
        </w:tc>
      </w:tr>
      <w:tr w:rsidR="004714BB" w:rsidRPr="00FE7A68" w14:paraId="5B888544" w14:textId="77777777" w:rsidTr="00FC4394">
        <w:tc>
          <w:tcPr>
            <w:tcW w:w="1122" w:type="pct"/>
          </w:tcPr>
          <w:p w14:paraId="2DEBDAE7" w14:textId="77777777" w:rsidR="004714BB" w:rsidRPr="00493E65" w:rsidRDefault="004714BB" w:rsidP="00FC4394">
            <w:r>
              <w:t>ZUBO_LOKA</w:t>
            </w:r>
          </w:p>
        </w:tc>
        <w:tc>
          <w:tcPr>
            <w:tcW w:w="3878" w:type="pct"/>
          </w:tcPr>
          <w:p w14:paraId="4C39AC01" w14:textId="15D3B3AF" w:rsidR="004714BB" w:rsidRPr="00282141" w:rsidRDefault="00885F99" w:rsidP="00FC4394">
            <w:pPr>
              <w:rPr>
                <w:lang w:val="en-US"/>
              </w:rPr>
            </w:pPr>
            <w:r w:rsidRPr="00282141">
              <w:rPr>
                <w:lang w:val="en-US"/>
              </w:rPr>
              <w:t>This table contains</w:t>
            </w:r>
            <w:r w:rsidR="004714BB" w:rsidRPr="00282141">
              <w:rPr>
                <w:lang w:val="en-US"/>
              </w:rPr>
              <w:t xml:space="preserve"> alternative </w:t>
            </w:r>
            <w:r w:rsidRPr="00282141">
              <w:rPr>
                <w:lang w:val="en-US"/>
              </w:rPr>
              <w:t>streetnames</w:t>
            </w:r>
          </w:p>
        </w:tc>
      </w:tr>
      <w:tr w:rsidR="004714BB" w:rsidRPr="00FE7A68" w14:paraId="1ECE3127" w14:textId="77777777" w:rsidTr="00FC4394">
        <w:tc>
          <w:tcPr>
            <w:tcW w:w="1122" w:type="pct"/>
          </w:tcPr>
          <w:p w14:paraId="1F6D78EB" w14:textId="77777777" w:rsidR="004714BB" w:rsidRPr="00493E65" w:rsidRDefault="004714BB" w:rsidP="00FC4394">
            <w:r>
              <w:t>ZUBO_LOKU</w:t>
            </w:r>
          </w:p>
        </w:tc>
        <w:tc>
          <w:tcPr>
            <w:tcW w:w="3878" w:type="pct"/>
          </w:tcPr>
          <w:p w14:paraId="45C48279" w14:textId="101231D3" w:rsidR="004714BB" w:rsidRPr="00282141" w:rsidRDefault="00885F99" w:rsidP="00FC4394">
            <w:pPr>
              <w:rPr>
                <w:lang w:val="en-US"/>
              </w:rPr>
            </w:pPr>
            <w:r w:rsidRPr="00282141">
              <w:rPr>
                <w:lang w:val="en-US"/>
              </w:rPr>
              <w:t>This table contains streetnames in French</w:t>
            </w:r>
          </w:p>
        </w:tc>
      </w:tr>
      <w:tr w:rsidR="004714BB" w:rsidRPr="00FE7A68" w14:paraId="24E43C04" w14:textId="77777777" w:rsidTr="006B40CB">
        <w:trPr>
          <w:trHeight w:val="384"/>
        </w:trPr>
        <w:tc>
          <w:tcPr>
            <w:tcW w:w="1122" w:type="pct"/>
          </w:tcPr>
          <w:p w14:paraId="67406CCC" w14:textId="77777777" w:rsidR="004714BB" w:rsidRPr="00493E65" w:rsidRDefault="004714BB" w:rsidP="00FC4394">
            <w:r>
              <w:t>ZUBO_AADR</w:t>
            </w:r>
          </w:p>
        </w:tc>
        <w:tc>
          <w:tcPr>
            <w:tcW w:w="3878" w:type="pct"/>
          </w:tcPr>
          <w:p w14:paraId="2D9AC0D3" w14:textId="7634527B" w:rsidR="004714BB" w:rsidRPr="00282141" w:rsidRDefault="00885F99" w:rsidP="00885F99">
            <w:pPr>
              <w:rPr>
                <w:lang w:val="en-US"/>
              </w:rPr>
            </w:pPr>
            <w:r w:rsidRPr="00282141">
              <w:rPr>
                <w:lang w:val="en-US"/>
              </w:rPr>
              <w:t>This table contains</w:t>
            </w:r>
            <w:r w:rsidR="004714BB" w:rsidRPr="00282141">
              <w:rPr>
                <w:lang w:val="en-US"/>
              </w:rPr>
              <w:t xml:space="preserve"> alternative </w:t>
            </w:r>
            <w:r w:rsidRPr="00282141">
              <w:rPr>
                <w:lang w:val="en-US"/>
              </w:rPr>
              <w:t>address (f.e</w:t>
            </w:r>
            <w:r w:rsidR="004714BB" w:rsidRPr="00282141">
              <w:rPr>
                <w:lang w:val="en-US"/>
              </w:rPr>
              <w:t xml:space="preserve">. </w:t>
            </w:r>
            <w:r w:rsidRPr="00282141">
              <w:rPr>
                <w:lang w:val="en-US"/>
              </w:rPr>
              <w:t xml:space="preserve">other description to a </w:t>
            </w:r>
            <w:r w:rsidR="006335F3" w:rsidRPr="00282141">
              <w:rPr>
                <w:lang w:val="en-US"/>
              </w:rPr>
              <w:t>streetname</w:t>
            </w:r>
            <w:r w:rsidR="004714BB" w:rsidRPr="00282141">
              <w:rPr>
                <w:lang w:val="en-US"/>
              </w:rPr>
              <w:t>)</w:t>
            </w:r>
          </w:p>
        </w:tc>
      </w:tr>
      <w:tr w:rsidR="004714BB" w:rsidRPr="00FE7A68" w14:paraId="6DA17F97" w14:textId="77777777" w:rsidTr="00FC4394">
        <w:tc>
          <w:tcPr>
            <w:tcW w:w="1122" w:type="pct"/>
          </w:tcPr>
          <w:p w14:paraId="62DF255D" w14:textId="77777777" w:rsidR="004714BB" w:rsidRPr="00493E65" w:rsidRDefault="004714BB" w:rsidP="00FC4394">
            <w:r>
              <w:t>ZUBO_ADR</w:t>
            </w:r>
          </w:p>
        </w:tc>
        <w:tc>
          <w:tcPr>
            <w:tcW w:w="3878" w:type="pct"/>
          </w:tcPr>
          <w:p w14:paraId="25A95EAB" w14:textId="12523A7A" w:rsidR="004714BB" w:rsidRPr="00282141" w:rsidRDefault="006335F3" w:rsidP="006335F3">
            <w:pPr>
              <w:rPr>
                <w:lang w:val="en-US"/>
              </w:rPr>
            </w:pPr>
            <w:r w:rsidRPr="00282141">
              <w:rPr>
                <w:lang w:val="en-US"/>
              </w:rPr>
              <w:t>This table contains the addresses (f.e. housenumber and</w:t>
            </w:r>
            <w:r w:rsidR="004714BB" w:rsidRPr="00282141">
              <w:rPr>
                <w:lang w:val="en-US"/>
              </w:rPr>
              <w:t xml:space="preserve"> </w:t>
            </w:r>
            <w:r w:rsidRPr="00282141">
              <w:rPr>
                <w:lang w:val="en-US"/>
              </w:rPr>
              <w:t>housenumber appendix</w:t>
            </w:r>
            <w:r w:rsidR="004714BB" w:rsidRPr="00282141">
              <w:rPr>
                <w:lang w:val="en-US"/>
              </w:rPr>
              <w:t>)</w:t>
            </w:r>
          </w:p>
        </w:tc>
      </w:tr>
    </w:tbl>
    <w:p w14:paraId="4556878A" w14:textId="77777777" w:rsidR="004714BB" w:rsidRPr="00282141" w:rsidRDefault="004714BB" w:rsidP="004714BB">
      <w:pPr>
        <w:rPr>
          <w:vanish/>
          <w:lang w:val="en-US"/>
        </w:rPr>
      </w:pPr>
      <w:bookmarkStart w:id="143" w:name="_Toc184625181"/>
      <w:bookmarkStart w:id="144" w:name="_Toc222145638"/>
      <w:bookmarkStart w:id="145" w:name="_Toc225138159"/>
    </w:p>
    <w:p w14:paraId="1018CC2B" w14:textId="77777777" w:rsidR="004714BB" w:rsidRPr="00EF377F" w:rsidRDefault="004714BB" w:rsidP="004714BB">
      <w:r w:rsidRPr="00EF377F">
        <w:t xml:space="preserve">Table: </w:t>
      </w:r>
      <w:r>
        <w:t>ZUBO</w:t>
      </w:r>
      <w:r w:rsidRPr="00EF377F">
        <w:t>_</w:t>
      </w:r>
      <w:bookmarkEnd w:id="143"/>
      <w:bookmarkEnd w:id="144"/>
      <w:r>
        <w:t>PLZ</w:t>
      </w:r>
      <w:bookmarkEnd w:id="145"/>
    </w:p>
    <w:tbl>
      <w:tblPr>
        <w:tblW w:w="942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70" w:type="dxa"/>
          <w:right w:w="70" w:type="dxa"/>
        </w:tblCellMar>
        <w:tblLook w:val="00A0" w:firstRow="1" w:lastRow="0" w:firstColumn="1" w:lastColumn="0" w:noHBand="0" w:noVBand="0"/>
      </w:tblPr>
      <w:tblGrid>
        <w:gridCol w:w="2338"/>
        <w:gridCol w:w="1134"/>
        <w:gridCol w:w="709"/>
        <w:gridCol w:w="1134"/>
        <w:gridCol w:w="4111"/>
      </w:tblGrid>
      <w:tr w:rsidR="004714BB" w:rsidRPr="00EF377F" w14:paraId="36BFE121" w14:textId="77777777" w:rsidTr="00FC4394">
        <w:tc>
          <w:tcPr>
            <w:tcW w:w="2338" w:type="dxa"/>
            <w:shd w:val="solid" w:color="000080" w:fill="FFFFFF"/>
          </w:tcPr>
          <w:p w14:paraId="225D448C" w14:textId="77777777" w:rsidR="004714BB" w:rsidRPr="00EF377F" w:rsidRDefault="004714BB" w:rsidP="00FC4394">
            <w:pPr>
              <w:rPr>
                <w:b/>
                <w:color w:val="FFFFFF"/>
                <w:sz w:val="18"/>
                <w:szCs w:val="18"/>
              </w:rPr>
            </w:pPr>
            <w:r w:rsidRPr="00EF377F">
              <w:rPr>
                <w:b/>
                <w:color w:val="FFFFFF"/>
                <w:sz w:val="18"/>
                <w:szCs w:val="18"/>
              </w:rPr>
              <w:t>Feld</w:t>
            </w:r>
          </w:p>
        </w:tc>
        <w:tc>
          <w:tcPr>
            <w:tcW w:w="1134" w:type="dxa"/>
            <w:shd w:val="solid" w:color="000080" w:fill="FFFFFF"/>
          </w:tcPr>
          <w:p w14:paraId="6F1B7ECE" w14:textId="77777777" w:rsidR="004714BB" w:rsidRPr="00EF377F" w:rsidRDefault="004714BB" w:rsidP="00FC4394">
            <w:pPr>
              <w:rPr>
                <w:b/>
                <w:color w:val="FFFFFF"/>
                <w:sz w:val="18"/>
                <w:szCs w:val="18"/>
              </w:rPr>
            </w:pPr>
            <w:r w:rsidRPr="00EF377F">
              <w:rPr>
                <w:b/>
                <w:color w:val="FFFFFF"/>
                <w:sz w:val="18"/>
                <w:szCs w:val="18"/>
              </w:rPr>
              <w:t>Typ</w:t>
            </w:r>
          </w:p>
        </w:tc>
        <w:tc>
          <w:tcPr>
            <w:tcW w:w="709" w:type="dxa"/>
            <w:shd w:val="solid" w:color="000080" w:fill="FFFFFF"/>
          </w:tcPr>
          <w:p w14:paraId="0CDC9DC6" w14:textId="77777777" w:rsidR="004714BB" w:rsidRPr="00EF377F" w:rsidRDefault="004714BB" w:rsidP="00FC4394">
            <w:pPr>
              <w:rPr>
                <w:b/>
                <w:color w:val="FFFFFF"/>
                <w:sz w:val="18"/>
                <w:szCs w:val="18"/>
              </w:rPr>
            </w:pPr>
            <w:r w:rsidRPr="00EF377F">
              <w:rPr>
                <w:b/>
                <w:color w:val="FFFFFF"/>
                <w:sz w:val="18"/>
                <w:szCs w:val="18"/>
              </w:rPr>
              <w:t>Länge</w:t>
            </w:r>
          </w:p>
        </w:tc>
        <w:tc>
          <w:tcPr>
            <w:tcW w:w="1134" w:type="dxa"/>
            <w:shd w:val="solid" w:color="000080" w:fill="FFFFFF"/>
          </w:tcPr>
          <w:p w14:paraId="069D6EDA" w14:textId="77777777" w:rsidR="004714BB" w:rsidRPr="00EF377F" w:rsidRDefault="004714BB" w:rsidP="00FC4394">
            <w:pPr>
              <w:rPr>
                <w:b/>
                <w:color w:val="FFFFFF"/>
                <w:sz w:val="18"/>
                <w:szCs w:val="18"/>
              </w:rPr>
            </w:pPr>
            <w:r w:rsidRPr="00EF377F">
              <w:rPr>
                <w:b/>
                <w:color w:val="FFFFFF"/>
                <w:sz w:val="18"/>
                <w:szCs w:val="18"/>
              </w:rPr>
              <w:t>NULL/NOT NULL</w:t>
            </w:r>
          </w:p>
        </w:tc>
        <w:tc>
          <w:tcPr>
            <w:tcW w:w="4111" w:type="dxa"/>
            <w:shd w:val="solid" w:color="000080" w:fill="FFFFFF"/>
          </w:tcPr>
          <w:p w14:paraId="60B26454" w14:textId="77777777" w:rsidR="004714BB" w:rsidRPr="00EF377F" w:rsidRDefault="004714BB" w:rsidP="00FC4394">
            <w:pPr>
              <w:rPr>
                <w:b/>
                <w:color w:val="FFFFFF"/>
                <w:sz w:val="18"/>
                <w:szCs w:val="18"/>
              </w:rPr>
            </w:pPr>
            <w:r w:rsidRPr="00EF377F">
              <w:rPr>
                <w:b/>
                <w:color w:val="FFFFFF"/>
                <w:sz w:val="18"/>
                <w:szCs w:val="18"/>
              </w:rPr>
              <w:t>Bemerkung</w:t>
            </w:r>
          </w:p>
        </w:tc>
      </w:tr>
      <w:tr w:rsidR="004714BB" w:rsidRPr="006758BC" w14:paraId="7DCAB0A5" w14:textId="77777777" w:rsidTr="00FC4394">
        <w:tc>
          <w:tcPr>
            <w:tcW w:w="2338" w:type="dxa"/>
          </w:tcPr>
          <w:p w14:paraId="7A2C7711" w14:textId="77777777" w:rsidR="004714BB" w:rsidRPr="00EF377F" w:rsidRDefault="004714BB" w:rsidP="00FC4394">
            <w:pPr>
              <w:rPr>
                <w:sz w:val="18"/>
                <w:szCs w:val="18"/>
              </w:rPr>
            </w:pPr>
            <w:r>
              <w:rPr>
                <w:sz w:val="18"/>
                <w:szCs w:val="18"/>
              </w:rPr>
              <w:t>PLZ</w:t>
            </w:r>
            <w:r w:rsidRPr="00EF377F">
              <w:rPr>
                <w:sz w:val="18"/>
                <w:szCs w:val="18"/>
              </w:rPr>
              <w:t>_ID</w:t>
            </w:r>
          </w:p>
        </w:tc>
        <w:tc>
          <w:tcPr>
            <w:tcW w:w="1134" w:type="dxa"/>
          </w:tcPr>
          <w:p w14:paraId="16E0BD57" w14:textId="77777777" w:rsidR="004714BB" w:rsidRPr="00FA57A3" w:rsidRDefault="004714BB" w:rsidP="00FC4394">
            <w:pPr>
              <w:rPr>
                <w:sz w:val="18"/>
                <w:szCs w:val="18"/>
              </w:rPr>
            </w:pPr>
            <w:r w:rsidRPr="00EF377F">
              <w:rPr>
                <w:sz w:val="18"/>
                <w:szCs w:val="18"/>
              </w:rPr>
              <w:t>NUM</w:t>
            </w:r>
            <w:r w:rsidRPr="00FA57A3">
              <w:rPr>
                <w:sz w:val="18"/>
                <w:szCs w:val="18"/>
              </w:rPr>
              <w:t>BER</w:t>
            </w:r>
          </w:p>
        </w:tc>
        <w:tc>
          <w:tcPr>
            <w:tcW w:w="709" w:type="dxa"/>
          </w:tcPr>
          <w:p w14:paraId="46CC7751" w14:textId="77777777" w:rsidR="004714BB" w:rsidRPr="00FA57A3" w:rsidRDefault="004714BB" w:rsidP="00FC4394">
            <w:pPr>
              <w:rPr>
                <w:sz w:val="18"/>
                <w:szCs w:val="18"/>
              </w:rPr>
            </w:pPr>
            <w:r>
              <w:rPr>
                <w:sz w:val="18"/>
                <w:szCs w:val="18"/>
              </w:rPr>
              <w:t>13</w:t>
            </w:r>
          </w:p>
        </w:tc>
        <w:tc>
          <w:tcPr>
            <w:tcW w:w="1134" w:type="dxa"/>
          </w:tcPr>
          <w:p w14:paraId="2D0A278F" w14:textId="77777777" w:rsidR="004714BB" w:rsidRPr="00FA57A3" w:rsidRDefault="004714BB" w:rsidP="00FC4394">
            <w:pPr>
              <w:rPr>
                <w:sz w:val="18"/>
                <w:szCs w:val="18"/>
              </w:rPr>
            </w:pPr>
            <w:r w:rsidRPr="00FA57A3">
              <w:rPr>
                <w:sz w:val="18"/>
                <w:szCs w:val="18"/>
              </w:rPr>
              <w:t>NOT NULL</w:t>
            </w:r>
          </w:p>
        </w:tc>
        <w:tc>
          <w:tcPr>
            <w:tcW w:w="4111" w:type="dxa"/>
          </w:tcPr>
          <w:p w14:paraId="799C5736" w14:textId="77777777" w:rsidR="004714BB" w:rsidRPr="006758BC" w:rsidRDefault="004714BB" w:rsidP="00FC4394">
            <w:pPr>
              <w:rPr>
                <w:sz w:val="18"/>
                <w:szCs w:val="18"/>
              </w:rPr>
            </w:pPr>
            <w:r>
              <w:rPr>
                <w:sz w:val="18"/>
                <w:szCs w:val="18"/>
              </w:rPr>
              <w:t>PK</w:t>
            </w:r>
          </w:p>
        </w:tc>
      </w:tr>
      <w:tr w:rsidR="004714BB" w:rsidRPr="00181FCC" w14:paraId="7A4A48A3" w14:textId="77777777" w:rsidTr="00FC4394">
        <w:tc>
          <w:tcPr>
            <w:tcW w:w="2338" w:type="dxa"/>
          </w:tcPr>
          <w:p w14:paraId="63E797B6" w14:textId="77777777" w:rsidR="004714BB" w:rsidRPr="00FA57A3" w:rsidRDefault="004714BB" w:rsidP="00FC4394">
            <w:pPr>
              <w:rPr>
                <w:sz w:val="18"/>
                <w:szCs w:val="18"/>
                <w:lang w:val="en-US"/>
              </w:rPr>
            </w:pPr>
            <w:r>
              <w:rPr>
                <w:sz w:val="18"/>
                <w:szCs w:val="18"/>
                <w:lang w:val="en-US"/>
              </w:rPr>
              <w:t>PLZ_PLZ</w:t>
            </w:r>
          </w:p>
        </w:tc>
        <w:tc>
          <w:tcPr>
            <w:tcW w:w="1134" w:type="dxa"/>
          </w:tcPr>
          <w:p w14:paraId="46B3FF01" w14:textId="77777777" w:rsidR="004714BB" w:rsidRPr="00FA57A3" w:rsidRDefault="004714BB" w:rsidP="00FC4394">
            <w:pPr>
              <w:rPr>
                <w:sz w:val="18"/>
                <w:szCs w:val="18"/>
              </w:rPr>
            </w:pPr>
            <w:r>
              <w:rPr>
                <w:sz w:val="18"/>
                <w:szCs w:val="18"/>
              </w:rPr>
              <w:t>Varchar2</w:t>
            </w:r>
          </w:p>
        </w:tc>
        <w:tc>
          <w:tcPr>
            <w:tcW w:w="709" w:type="dxa"/>
          </w:tcPr>
          <w:p w14:paraId="024A93B2" w14:textId="77777777" w:rsidR="004714BB" w:rsidRPr="00FA57A3" w:rsidRDefault="004714BB" w:rsidP="00FC4394">
            <w:pPr>
              <w:rPr>
                <w:sz w:val="18"/>
                <w:szCs w:val="18"/>
              </w:rPr>
            </w:pPr>
            <w:r>
              <w:rPr>
                <w:sz w:val="18"/>
                <w:szCs w:val="18"/>
              </w:rPr>
              <w:t>6</w:t>
            </w:r>
          </w:p>
        </w:tc>
        <w:tc>
          <w:tcPr>
            <w:tcW w:w="1134" w:type="dxa"/>
          </w:tcPr>
          <w:p w14:paraId="0210CE56" w14:textId="77777777" w:rsidR="004714BB" w:rsidRPr="00FA57A3" w:rsidRDefault="004714BB" w:rsidP="00FC4394">
            <w:pPr>
              <w:rPr>
                <w:sz w:val="18"/>
                <w:szCs w:val="18"/>
              </w:rPr>
            </w:pPr>
            <w:r>
              <w:rPr>
                <w:sz w:val="18"/>
                <w:szCs w:val="18"/>
              </w:rPr>
              <w:t>NOT NULL</w:t>
            </w:r>
          </w:p>
        </w:tc>
        <w:tc>
          <w:tcPr>
            <w:tcW w:w="4111" w:type="dxa"/>
          </w:tcPr>
          <w:p w14:paraId="59C87556" w14:textId="77777777" w:rsidR="004714BB" w:rsidRPr="006758BC" w:rsidRDefault="004714BB" w:rsidP="00FC4394">
            <w:pPr>
              <w:rPr>
                <w:sz w:val="18"/>
                <w:szCs w:val="18"/>
              </w:rPr>
            </w:pPr>
            <w:r>
              <w:rPr>
                <w:sz w:val="18"/>
                <w:szCs w:val="18"/>
              </w:rPr>
              <w:t>Postleitzahl</w:t>
            </w:r>
          </w:p>
        </w:tc>
      </w:tr>
      <w:tr w:rsidR="004714BB" w:rsidRPr="00AB54B5" w14:paraId="18375CE4" w14:textId="77777777" w:rsidTr="00FC4394">
        <w:tc>
          <w:tcPr>
            <w:tcW w:w="2338" w:type="dxa"/>
          </w:tcPr>
          <w:p w14:paraId="0ED19D10" w14:textId="77777777" w:rsidR="004714BB" w:rsidRPr="00FA57A3" w:rsidRDefault="004714BB" w:rsidP="00FC4394">
            <w:pPr>
              <w:rPr>
                <w:sz w:val="18"/>
                <w:szCs w:val="18"/>
              </w:rPr>
            </w:pPr>
            <w:r>
              <w:rPr>
                <w:sz w:val="18"/>
                <w:szCs w:val="18"/>
              </w:rPr>
              <w:t>PLZ_ONRP</w:t>
            </w:r>
          </w:p>
        </w:tc>
        <w:tc>
          <w:tcPr>
            <w:tcW w:w="1134" w:type="dxa"/>
          </w:tcPr>
          <w:p w14:paraId="1A832E6E" w14:textId="77777777" w:rsidR="004714BB" w:rsidRPr="00FA57A3" w:rsidRDefault="004714BB" w:rsidP="00FC4394">
            <w:pPr>
              <w:rPr>
                <w:sz w:val="18"/>
                <w:szCs w:val="18"/>
              </w:rPr>
            </w:pPr>
            <w:r>
              <w:rPr>
                <w:sz w:val="18"/>
                <w:szCs w:val="18"/>
              </w:rPr>
              <w:t>Number</w:t>
            </w:r>
          </w:p>
        </w:tc>
        <w:tc>
          <w:tcPr>
            <w:tcW w:w="709" w:type="dxa"/>
          </w:tcPr>
          <w:p w14:paraId="3598ED9B" w14:textId="77777777" w:rsidR="004714BB" w:rsidRPr="00FA57A3" w:rsidRDefault="004714BB" w:rsidP="00FC4394">
            <w:pPr>
              <w:rPr>
                <w:sz w:val="18"/>
                <w:szCs w:val="18"/>
              </w:rPr>
            </w:pPr>
            <w:r>
              <w:rPr>
                <w:sz w:val="18"/>
                <w:szCs w:val="18"/>
              </w:rPr>
              <w:t>5</w:t>
            </w:r>
          </w:p>
        </w:tc>
        <w:tc>
          <w:tcPr>
            <w:tcW w:w="1134" w:type="dxa"/>
          </w:tcPr>
          <w:p w14:paraId="46E01D43" w14:textId="77777777" w:rsidR="004714BB" w:rsidRPr="00FA57A3" w:rsidRDefault="004714BB" w:rsidP="00FC4394">
            <w:pPr>
              <w:rPr>
                <w:sz w:val="18"/>
                <w:szCs w:val="18"/>
              </w:rPr>
            </w:pPr>
            <w:r>
              <w:rPr>
                <w:sz w:val="18"/>
                <w:szCs w:val="18"/>
              </w:rPr>
              <w:t>NOT NULL</w:t>
            </w:r>
          </w:p>
        </w:tc>
        <w:tc>
          <w:tcPr>
            <w:tcW w:w="4111" w:type="dxa"/>
          </w:tcPr>
          <w:p w14:paraId="1ECF77E5" w14:textId="77777777" w:rsidR="004714BB" w:rsidRPr="00F2453D" w:rsidRDefault="004714BB" w:rsidP="00FC4394">
            <w:pPr>
              <w:rPr>
                <w:sz w:val="18"/>
                <w:szCs w:val="18"/>
              </w:rPr>
            </w:pPr>
            <w:r w:rsidRPr="00444F78">
              <w:rPr>
                <w:sz w:val="18"/>
                <w:szCs w:val="18"/>
              </w:rPr>
              <w:t>Eindeutige Kennung für den PLZ</w:t>
            </w:r>
          </w:p>
        </w:tc>
      </w:tr>
      <w:tr w:rsidR="004714BB" w:rsidRPr="00FA57A3" w14:paraId="4669CC0E" w14:textId="77777777" w:rsidTr="00FC4394">
        <w:tc>
          <w:tcPr>
            <w:tcW w:w="2338" w:type="dxa"/>
          </w:tcPr>
          <w:p w14:paraId="1EF3625C" w14:textId="77777777" w:rsidR="004714BB" w:rsidRPr="00FA57A3" w:rsidRDefault="004714BB" w:rsidP="00FC4394">
            <w:pPr>
              <w:rPr>
                <w:sz w:val="18"/>
                <w:szCs w:val="18"/>
              </w:rPr>
            </w:pPr>
            <w:r>
              <w:rPr>
                <w:sz w:val="18"/>
                <w:szCs w:val="18"/>
              </w:rPr>
              <w:t>PLZ</w:t>
            </w:r>
            <w:r w:rsidRPr="00FA57A3">
              <w:rPr>
                <w:sz w:val="18"/>
                <w:szCs w:val="18"/>
              </w:rPr>
              <w:t>_ORT</w:t>
            </w:r>
            <w:r>
              <w:rPr>
                <w:sz w:val="18"/>
                <w:szCs w:val="18"/>
              </w:rPr>
              <w:t>_18</w:t>
            </w:r>
          </w:p>
        </w:tc>
        <w:tc>
          <w:tcPr>
            <w:tcW w:w="1134" w:type="dxa"/>
          </w:tcPr>
          <w:p w14:paraId="7A111A7E" w14:textId="77777777" w:rsidR="004714BB" w:rsidRPr="00FA57A3" w:rsidRDefault="004714BB" w:rsidP="00FC4394">
            <w:pPr>
              <w:rPr>
                <w:sz w:val="18"/>
                <w:szCs w:val="18"/>
              </w:rPr>
            </w:pPr>
            <w:r w:rsidRPr="00FA57A3">
              <w:rPr>
                <w:sz w:val="18"/>
                <w:szCs w:val="18"/>
              </w:rPr>
              <w:t>VARCHAR2</w:t>
            </w:r>
          </w:p>
        </w:tc>
        <w:tc>
          <w:tcPr>
            <w:tcW w:w="709" w:type="dxa"/>
          </w:tcPr>
          <w:p w14:paraId="7D324104" w14:textId="77777777" w:rsidR="004714BB" w:rsidRPr="00FA57A3" w:rsidRDefault="004714BB" w:rsidP="00FC4394">
            <w:pPr>
              <w:rPr>
                <w:sz w:val="18"/>
                <w:szCs w:val="18"/>
              </w:rPr>
            </w:pPr>
            <w:r>
              <w:rPr>
                <w:sz w:val="18"/>
                <w:szCs w:val="18"/>
              </w:rPr>
              <w:t>18</w:t>
            </w:r>
          </w:p>
        </w:tc>
        <w:tc>
          <w:tcPr>
            <w:tcW w:w="1134" w:type="dxa"/>
          </w:tcPr>
          <w:p w14:paraId="0BF53037" w14:textId="77777777" w:rsidR="004714BB" w:rsidRPr="00FA57A3" w:rsidRDefault="004714BB" w:rsidP="00FC4394">
            <w:pPr>
              <w:rPr>
                <w:sz w:val="18"/>
                <w:szCs w:val="18"/>
              </w:rPr>
            </w:pPr>
            <w:r w:rsidRPr="00FA57A3">
              <w:rPr>
                <w:sz w:val="18"/>
                <w:szCs w:val="18"/>
              </w:rPr>
              <w:t>NOT NULL</w:t>
            </w:r>
          </w:p>
        </w:tc>
        <w:tc>
          <w:tcPr>
            <w:tcW w:w="4111" w:type="dxa"/>
          </w:tcPr>
          <w:p w14:paraId="584767E6" w14:textId="77777777" w:rsidR="004714BB" w:rsidRPr="00FA57A3" w:rsidRDefault="004714BB" w:rsidP="00FC4394">
            <w:pPr>
              <w:rPr>
                <w:sz w:val="18"/>
                <w:szCs w:val="18"/>
              </w:rPr>
            </w:pPr>
            <w:r>
              <w:rPr>
                <w:sz w:val="18"/>
                <w:szCs w:val="18"/>
              </w:rPr>
              <w:t>Ortsbezeichnung auf 18 Stellen</w:t>
            </w:r>
          </w:p>
        </w:tc>
      </w:tr>
      <w:tr w:rsidR="004714BB" w:rsidRPr="00EF377F" w14:paraId="4DA25E64" w14:textId="77777777" w:rsidTr="00FC4394">
        <w:tc>
          <w:tcPr>
            <w:tcW w:w="2338" w:type="dxa"/>
          </w:tcPr>
          <w:p w14:paraId="63C60555" w14:textId="77777777" w:rsidR="004714BB" w:rsidRPr="00FA57A3" w:rsidRDefault="004714BB" w:rsidP="00FC4394">
            <w:pPr>
              <w:rPr>
                <w:sz w:val="18"/>
                <w:szCs w:val="18"/>
              </w:rPr>
            </w:pPr>
            <w:r>
              <w:rPr>
                <w:sz w:val="18"/>
                <w:szCs w:val="18"/>
              </w:rPr>
              <w:t>PLZ</w:t>
            </w:r>
            <w:r w:rsidRPr="00FA57A3">
              <w:rPr>
                <w:sz w:val="18"/>
                <w:szCs w:val="18"/>
              </w:rPr>
              <w:t>_ORT</w:t>
            </w:r>
            <w:r>
              <w:rPr>
                <w:sz w:val="18"/>
                <w:szCs w:val="18"/>
              </w:rPr>
              <w:t>_39</w:t>
            </w:r>
          </w:p>
        </w:tc>
        <w:tc>
          <w:tcPr>
            <w:tcW w:w="1134" w:type="dxa"/>
          </w:tcPr>
          <w:p w14:paraId="3EC77C53" w14:textId="77777777" w:rsidR="004714BB" w:rsidRPr="00FA57A3" w:rsidRDefault="004714BB" w:rsidP="00FC4394">
            <w:pPr>
              <w:rPr>
                <w:sz w:val="18"/>
                <w:szCs w:val="18"/>
              </w:rPr>
            </w:pPr>
            <w:r w:rsidRPr="00FA57A3">
              <w:rPr>
                <w:sz w:val="18"/>
                <w:szCs w:val="18"/>
              </w:rPr>
              <w:t>VARCHAR2</w:t>
            </w:r>
          </w:p>
        </w:tc>
        <w:tc>
          <w:tcPr>
            <w:tcW w:w="709" w:type="dxa"/>
          </w:tcPr>
          <w:p w14:paraId="05F94BF4" w14:textId="77777777" w:rsidR="004714BB" w:rsidRPr="00FA57A3" w:rsidRDefault="004714BB" w:rsidP="00FC4394">
            <w:pPr>
              <w:rPr>
                <w:sz w:val="18"/>
                <w:szCs w:val="18"/>
              </w:rPr>
            </w:pPr>
            <w:r>
              <w:rPr>
                <w:sz w:val="18"/>
                <w:szCs w:val="18"/>
              </w:rPr>
              <w:t>39</w:t>
            </w:r>
          </w:p>
        </w:tc>
        <w:tc>
          <w:tcPr>
            <w:tcW w:w="1134" w:type="dxa"/>
          </w:tcPr>
          <w:p w14:paraId="47E39446" w14:textId="77777777" w:rsidR="004714BB" w:rsidRPr="00FA57A3" w:rsidRDefault="004714BB" w:rsidP="00FC4394">
            <w:pPr>
              <w:rPr>
                <w:sz w:val="18"/>
                <w:szCs w:val="18"/>
              </w:rPr>
            </w:pPr>
            <w:r w:rsidRPr="00FA57A3">
              <w:rPr>
                <w:sz w:val="18"/>
                <w:szCs w:val="18"/>
              </w:rPr>
              <w:t>NOT NULL</w:t>
            </w:r>
          </w:p>
        </w:tc>
        <w:tc>
          <w:tcPr>
            <w:tcW w:w="4111" w:type="dxa"/>
          </w:tcPr>
          <w:p w14:paraId="00BC29F5" w14:textId="77777777" w:rsidR="004714BB" w:rsidRPr="00FA57A3" w:rsidRDefault="004714BB" w:rsidP="00FC4394">
            <w:pPr>
              <w:rPr>
                <w:sz w:val="18"/>
                <w:szCs w:val="18"/>
              </w:rPr>
            </w:pPr>
            <w:r>
              <w:rPr>
                <w:sz w:val="18"/>
                <w:szCs w:val="18"/>
              </w:rPr>
              <w:t>Ortsbezeichnung auf 39 Stellen</w:t>
            </w:r>
          </w:p>
        </w:tc>
      </w:tr>
      <w:tr w:rsidR="004714BB" w:rsidRPr="00EF377F" w14:paraId="1369DCF5" w14:textId="77777777" w:rsidTr="00FC4394">
        <w:tc>
          <w:tcPr>
            <w:tcW w:w="2338" w:type="dxa"/>
          </w:tcPr>
          <w:p w14:paraId="690BF99E" w14:textId="77777777" w:rsidR="004714BB" w:rsidRPr="00EF377F" w:rsidRDefault="004714BB" w:rsidP="00FC4394">
            <w:pPr>
              <w:rPr>
                <w:sz w:val="18"/>
                <w:szCs w:val="18"/>
              </w:rPr>
            </w:pPr>
            <w:r>
              <w:rPr>
                <w:sz w:val="18"/>
                <w:szCs w:val="18"/>
              </w:rPr>
              <w:t>PLZ_KANTON</w:t>
            </w:r>
          </w:p>
        </w:tc>
        <w:tc>
          <w:tcPr>
            <w:tcW w:w="1134" w:type="dxa"/>
          </w:tcPr>
          <w:p w14:paraId="0B741F28" w14:textId="77777777" w:rsidR="004714BB" w:rsidRPr="00EF377F" w:rsidRDefault="004714BB" w:rsidP="00FC4394">
            <w:pPr>
              <w:rPr>
                <w:sz w:val="18"/>
                <w:szCs w:val="18"/>
              </w:rPr>
            </w:pPr>
            <w:r>
              <w:rPr>
                <w:sz w:val="18"/>
                <w:szCs w:val="18"/>
              </w:rPr>
              <w:t>Varchar2</w:t>
            </w:r>
          </w:p>
        </w:tc>
        <w:tc>
          <w:tcPr>
            <w:tcW w:w="709" w:type="dxa"/>
          </w:tcPr>
          <w:p w14:paraId="00DC0592" w14:textId="77777777" w:rsidR="004714BB" w:rsidRPr="00EF377F" w:rsidRDefault="004714BB" w:rsidP="00FC4394">
            <w:pPr>
              <w:rPr>
                <w:sz w:val="18"/>
                <w:szCs w:val="18"/>
              </w:rPr>
            </w:pPr>
            <w:r>
              <w:rPr>
                <w:sz w:val="18"/>
                <w:szCs w:val="18"/>
              </w:rPr>
              <w:t>2</w:t>
            </w:r>
          </w:p>
        </w:tc>
        <w:tc>
          <w:tcPr>
            <w:tcW w:w="1134" w:type="dxa"/>
          </w:tcPr>
          <w:p w14:paraId="13CE62D2" w14:textId="77777777" w:rsidR="004714BB" w:rsidRPr="00EF377F" w:rsidRDefault="004714BB" w:rsidP="00FC4394">
            <w:pPr>
              <w:rPr>
                <w:sz w:val="18"/>
                <w:szCs w:val="18"/>
              </w:rPr>
            </w:pPr>
            <w:r w:rsidRPr="00EF377F">
              <w:rPr>
                <w:sz w:val="18"/>
                <w:szCs w:val="18"/>
              </w:rPr>
              <w:t>NOT NULL</w:t>
            </w:r>
          </w:p>
        </w:tc>
        <w:tc>
          <w:tcPr>
            <w:tcW w:w="4111" w:type="dxa"/>
          </w:tcPr>
          <w:p w14:paraId="6FB1CF47" w14:textId="77777777" w:rsidR="004714BB" w:rsidRPr="00EF377F" w:rsidRDefault="004714BB" w:rsidP="00FC4394">
            <w:pPr>
              <w:rPr>
                <w:sz w:val="18"/>
                <w:szCs w:val="18"/>
              </w:rPr>
            </w:pPr>
            <w:r w:rsidRPr="00444F78">
              <w:rPr>
                <w:sz w:val="18"/>
                <w:szCs w:val="18"/>
              </w:rPr>
              <w:t>Kantonskürzel</w:t>
            </w:r>
          </w:p>
        </w:tc>
      </w:tr>
      <w:tr w:rsidR="004714BB" w:rsidRPr="00EF377F" w14:paraId="0B11C1FA" w14:textId="77777777" w:rsidTr="00FC4394">
        <w:tc>
          <w:tcPr>
            <w:tcW w:w="2338" w:type="dxa"/>
          </w:tcPr>
          <w:p w14:paraId="5F4E4BFD" w14:textId="77777777" w:rsidR="004714BB" w:rsidRDefault="004714BB" w:rsidP="00FC4394">
            <w:pPr>
              <w:rPr>
                <w:sz w:val="18"/>
                <w:szCs w:val="18"/>
              </w:rPr>
            </w:pPr>
            <w:r w:rsidRPr="00F2453D">
              <w:rPr>
                <w:sz w:val="18"/>
                <w:szCs w:val="18"/>
              </w:rPr>
              <w:t>PLZ_SPRACH_CODE_1</w:t>
            </w:r>
          </w:p>
        </w:tc>
        <w:tc>
          <w:tcPr>
            <w:tcW w:w="1134" w:type="dxa"/>
          </w:tcPr>
          <w:p w14:paraId="59C61076" w14:textId="77777777" w:rsidR="004714BB" w:rsidRDefault="004714BB" w:rsidP="00FC4394">
            <w:pPr>
              <w:rPr>
                <w:sz w:val="18"/>
                <w:szCs w:val="18"/>
              </w:rPr>
            </w:pPr>
            <w:r>
              <w:rPr>
                <w:sz w:val="18"/>
                <w:szCs w:val="18"/>
              </w:rPr>
              <w:t>Number</w:t>
            </w:r>
          </w:p>
        </w:tc>
        <w:tc>
          <w:tcPr>
            <w:tcW w:w="709" w:type="dxa"/>
          </w:tcPr>
          <w:p w14:paraId="1E7259C2" w14:textId="77777777" w:rsidR="004714BB" w:rsidRDefault="004714BB" w:rsidP="00FC4394">
            <w:pPr>
              <w:rPr>
                <w:sz w:val="18"/>
                <w:szCs w:val="18"/>
              </w:rPr>
            </w:pPr>
            <w:r>
              <w:rPr>
                <w:sz w:val="18"/>
                <w:szCs w:val="18"/>
              </w:rPr>
              <w:t>1</w:t>
            </w:r>
          </w:p>
        </w:tc>
        <w:tc>
          <w:tcPr>
            <w:tcW w:w="1134" w:type="dxa"/>
          </w:tcPr>
          <w:p w14:paraId="23EA279E" w14:textId="77777777" w:rsidR="004714BB" w:rsidRPr="00EF377F" w:rsidRDefault="004714BB" w:rsidP="00FC4394">
            <w:pPr>
              <w:rPr>
                <w:sz w:val="18"/>
                <w:szCs w:val="18"/>
              </w:rPr>
            </w:pPr>
            <w:r>
              <w:rPr>
                <w:sz w:val="18"/>
                <w:szCs w:val="18"/>
              </w:rPr>
              <w:t>NULL</w:t>
            </w:r>
          </w:p>
        </w:tc>
        <w:tc>
          <w:tcPr>
            <w:tcW w:w="4111" w:type="dxa"/>
          </w:tcPr>
          <w:p w14:paraId="68FE9E74" w14:textId="77777777" w:rsidR="004714BB" w:rsidRPr="00444F78" w:rsidRDefault="004714BB" w:rsidP="00FC4394">
            <w:pPr>
              <w:rPr>
                <w:sz w:val="18"/>
                <w:szCs w:val="18"/>
              </w:rPr>
            </w:pPr>
            <w:r w:rsidRPr="00F2453D">
              <w:rPr>
                <w:sz w:val="18"/>
                <w:szCs w:val="18"/>
              </w:rPr>
              <w:t>Sprachcode der PLZ</w:t>
            </w:r>
          </w:p>
        </w:tc>
      </w:tr>
    </w:tbl>
    <w:p w14:paraId="434B54A2" w14:textId="77777777" w:rsidR="004714BB" w:rsidRDefault="004714BB" w:rsidP="004714BB"/>
    <w:p w14:paraId="3BFAA943" w14:textId="77777777" w:rsidR="004714BB" w:rsidRPr="008A370B" w:rsidRDefault="004714BB" w:rsidP="004714BB">
      <w:bookmarkStart w:id="146" w:name="_Toc184625179"/>
      <w:bookmarkStart w:id="147" w:name="_Toc222145639"/>
      <w:bookmarkStart w:id="148" w:name="_Toc225138160"/>
      <w:r w:rsidRPr="008A370B">
        <w:t xml:space="preserve">Table: </w:t>
      </w:r>
      <w:bookmarkEnd w:id="146"/>
      <w:bookmarkEnd w:id="147"/>
      <w:r>
        <w:t>ZUBO_PLZA</w:t>
      </w:r>
      <w:bookmarkEnd w:id="148"/>
    </w:p>
    <w:tbl>
      <w:tblPr>
        <w:tblW w:w="942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70" w:type="dxa"/>
          <w:right w:w="70" w:type="dxa"/>
        </w:tblCellMar>
        <w:tblLook w:val="00A0" w:firstRow="1" w:lastRow="0" w:firstColumn="1" w:lastColumn="0" w:noHBand="0" w:noVBand="0"/>
      </w:tblPr>
      <w:tblGrid>
        <w:gridCol w:w="2338"/>
        <w:gridCol w:w="1134"/>
        <w:gridCol w:w="709"/>
        <w:gridCol w:w="1134"/>
        <w:gridCol w:w="4111"/>
      </w:tblGrid>
      <w:tr w:rsidR="004714BB" w:rsidRPr="00FA57A3" w14:paraId="1D03B6F4" w14:textId="77777777" w:rsidTr="00FC4394">
        <w:tc>
          <w:tcPr>
            <w:tcW w:w="2338" w:type="dxa"/>
            <w:shd w:val="solid" w:color="000080" w:fill="FFFFFF"/>
          </w:tcPr>
          <w:p w14:paraId="1A3C4416" w14:textId="77777777" w:rsidR="004714BB" w:rsidRPr="008A370B" w:rsidRDefault="004714BB" w:rsidP="00FC4394">
            <w:pPr>
              <w:rPr>
                <w:b/>
                <w:color w:val="FFFFFF"/>
                <w:sz w:val="18"/>
                <w:szCs w:val="18"/>
              </w:rPr>
            </w:pPr>
            <w:r w:rsidRPr="008A370B">
              <w:rPr>
                <w:b/>
                <w:color w:val="FFFFFF"/>
                <w:sz w:val="18"/>
                <w:szCs w:val="18"/>
              </w:rPr>
              <w:t>Feld</w:t>
            </w:r>
          </w:p>
        </w:tc>
        <w:tc>
          <w:tcPr>
            <w:tcW w:w="1134" w:type="dxa"/>
            <w:shd w:val="solid" w:color="000080" w:fill="FFFFFF"/>
          </w:tcPr>
          <w:p w14:paraId="150CC42E" w14:textId="77777777" w:rsidR="004714BB" w:rsidRPr="008A370B" w:rsidRDefault="004714BB" w:rsidP="00FC4394">
            <w:pPr>
              <w:rPr>
                <w:b/>
                <w:color w:val="FFFFFF"/>
                <w:sz w:val="18"/>
                <w:szCs w:val="18"/>
              </w:rPr>
            </w:pPr>
            <w:r w:rsidRPr="008A370B">
              <w:rPr>
                <w:b/>
                <w:color w:val="FFFFFF"/>
                <w:sz w:val="18"/>
                <w:szCs w:val="18"/>
              </w:rPr>
              <w:t>Typ</w:t>
            </w:r>
          </w:p>
        </w:tc>
        <w:tc>
          <w:tcPr>
            <w:tcW w:w="709" w:type="dxa"/>
            <w:shd w:val="solid" w:color="000080" w:fill="FFFFFF"/>
          </w:tcPr>
          <w:p w14:paraId="25CED76E" w14:textId="77777777" w:rsidR="004714BB" w:rsidRPr="008A370B" w:rsidRDefault="004714BB" w:rsidP="00FC4394">
            <w:pPr>
              <w:rPr>
                <w:b/>
                <w:color w:val="FFFFFF"/>
                <w:sz w:val="18"/>
                <w:szCs w:val="18"/>
              </w:rPr>
            </w:pPr>
            <w:r w:rsidRPr="008A370B">
              <w:rPr>
                <w:b/>
                <w:color w:val="FFFFFF"/>
                <w:sz w:val="18"/>
                <w:szCs w:val="18"/>
              </w:rPr>
              <w:t>Länge</w:t>
            </w:r>
          </w:p>
        </w:tc>
        <w:tc>
          <w:tcPr>
            <w:tcW w:w="1134" w:type="dxa"/>
            <w:shd w:val="solid" w:color="000080" w:fill="FFFFFF"/>
          </w:tcPr>
          <w:p w14:paraId="0B2B4BB7" w14:textId="77777777" w:rsidR="004714BB" w:rsidRPr="00FA57A3" w:rsidRDefault="004714BB" w:rsidP="00FC4394">
            <w:pPr>
              <w:rPr>
                <w:b/>
                <w:color w:val="FFFFFF"/>
                <w:sz w:val="18"/>
                <w:szCs w:val="18"/>
              </w:rPr>
            </w:pPr>
            <w:r w:rsidRPr="008A370B">
              <w:rPr>
                <w:b/>
                <w:color w:val="FFFFFF"/>
                <w:sz w:val="18"/>
                <w:szCs w:val="18"/>
              </w:rPr>
              <w:t>NUL</w:t>
            </w:r>
            <w:r w:rsidRPr="00FA57A3">
              <w:rPr>
                <w:b/>
                <w:color w:val="FFFFFF"/>
                <w:sz w:val="18"/>
                <w:szCs w:val="18"/>
              </w:rPr>
              <w:t>L/NOT NULL</w:t>
            </w:r>
          </w:p>
        </w:tc>
        <w:tc>
          <w:tcPr>
            <w:tcW w:w="4111" w:type="dxa"/>
            <w:shd w:val="solid" w:color="000080" w:fill="FFFFFF"/>
          </w:tcPr>
          <w:p w14:paraId="17045A2A" w14:textId="77777777" w:rsidR="004714BB" w:rsidRPr="00FA57A3" w:rsidRDefault="004714BB" w:rsidP="00FC4394">
            <w:pPr>
              <w:rPr>
                <w:b/>
                <w:color w:val="FFFFFF"/>
                <w:sz w:val="18"/>
                <w:szCs w:val="18"/>
              </w:rPr>
            </w:pPr>
            <w:r w:rsidRPr="00FA57A3">
              <w:rPr>
                <w:b/>
                <w:color w:val="FFFFFF"/>
                <w:sz w:val="18"/>
                <w:szCs w:val="18"/>
              </w:rPr>
              <w:t>Bemerkung</w:t>
            </w:r>
          </w:p>
        </w:tc>
      </w:tr>
      <w:tr w:rsidR="004714BB" w:rsidRPr="00181FCC" w14:paraId="0A2E576E" w14:textId="77777777" w:rsidTr="00FC4394">
        <w:tc>
          <w:tcPr>
            <w:tcW w:w="2338" w:type="dxa"/>
          </w:tcPr>
          <w:p w14:paraId="328E833C" w14:textId="77777777" w:rsidR="004714BB" w:rsidRPr="00EF377F" w:rsidRDefault="004714BB" w:rsidP="00FC4394">
            <w:pPr>
              <w:rPr>
                <w:sz w:val="18"/>
                <w:szCs w:val="18"/>
              </w:rPr>
            </w:pPr>
            <w:r>
              <w:rPr>
                <w:sz w:val="18"/>
                <w:szCs w:val="18"/>
              </w:rPr>
              <w:t>PLZA</w:t>
            </w:r>
            <w:r w:rsidRPr="00EF377F">
              <w:rPr>
                <w:sz w:val="18"/>
                <w:szCs w:val="18"/>
              </w:rPr>
              <w:t>_ID</w:t>
            </w:r>
          </w:p>
        </w:tc>
        <w:tc>
          <w:tcPr>
            <w:tcW w:w="1134" w:type="dxa"/>
          </w:tcPr>
          <w:p w14:paraId="204D7169" w14:textId="77777777" w:rsidR="004714BB" w:rsidRPr="00FA57A3" w:rsidRDefault="004714BB" w:rsidP="00FC4394">
            <w:pPr>
              <w:rPr>
                <w:sz w:val="18"/>
                <w:szCs w:val="18"/>
              </w:rPr>
            </w:pPr>
            <w:r w:rsidRPr="00EF377F">
              <w:rPr>
                <w:sz w:val="18"/>
                <w:szCs w:val="18"/>
              </w:rPr>
              <w:t>NUM</w:t>
            </w:r>
            <w:r w:rsidRPr="00FA57A3">
              <w:rPr>
                <w:sz w:val="18"/>
                <w:szCs w:val="18"/>
              </w:rPr>
              <w:t>BER</w:t>
            </w:r>
          </w:p>
        </w:tc>
        <w:tc>
          <w:tcPr>
            <w:tcW w:w="709" w:type="dxa"/>
          </w:tcPr>
          <w:p w14:paraId="5604901A" w14:textId="77777777" w:rsidR="004714BB" w:rsidRPr="00FA57A3" w:rsidRDefault="004714BB" w:rsidP="00FC4394">
            <w:pPr>
              <w:rPr>
                <w:sz w:val="18"/>
                <w:szCs w:val="18"/>
              </w:rPr>
            </w:pPr>
            <w:r>
              <w:rPr>
                <w:sz w:val="18"/>
                <w:szCs w:val="18"/>
              </w:rPr>
              <w:t>13</w:t>
            </w:r>
          </w:p>
        </w:tc>
        <w:tc>
          <w:tcPr>
            <w:tcW w:w="1134" w:type="dxa"/>
          </w:tcPr>
          <w:p w14:paraId="08190FD0" w14:textId="77777777" w:rsidR="004714BB" w:rsidRPr="00FA57A3" w:rsidRDefault="004714BB" w:rsidP="00FC4394">
            <w:pPr>
              <w:rPr>
                <w:sz w:val="18"/>
                <w:szCs w:val="18"/>
              </w:rPr>
            </w:pPr>
            <w:r w:rsidRPr="00FA57A3">
              <w:rPr>
                <w:sz w:val="18"/>
                <w:szCs w:val="18"/>
              </w:rPr>
              <w:t>NOT NULL</w:t>
            </w:r>
          </w:p>
        </w:tc>
        <w:tc>
          <w:tcPr>
            <w:tcW w:w="4111" w:type="dxa"/>
          </w:tcPr>
          <w:p w14:paraId="44805449" w14:textId="77777777" w:rsidR="004714BB" w:rsidRPr="006758BC" w:rsidRDefault="004714BB" w:rsidP="00FC4394">
            <w:pPr>
              <w:rPr>
                <w:sz w:val="18"/>
                <w:szCs w:val="18"/>
              </w:rPr>
            </w:pPr>
            <w:r>
              <w:rPr>
                <w:sz w:val="18"/>
                <w:szCs w:val="18"/>
              </w:rPr>
              <w:t>PK</w:t>
            </w:r>
          </w:p>
        </w:tc>
      </w:tr>
      <w:tr w:rsidR="004714BB" w:rsidRPr="008A370B" w14:paraId="7C9E41EA" w14:textId="77777777" w:rsidTr="00FC4394">
        <w:tc>
          <w:tcPr>
            <w:tcW w:w="2338" w:type="dxa"/>
          </w:tcPr>
          <w:p w14:paraId="2EDCC172" w14:textId="77777777" w:rsidR="004714BB" w:rsidRPr="00EF377F" w:rsidRDefault="004714BB" w:rsidP="00FC4394">
            <w:pPr>
              <w:rPr>
                <w:sz w:val="18"/>
                <w:szCs w:val="18"/>
              </w:rPr>
            </w:pPr>
            <w:r>
              <w:rPr>
                <w:sz w:val="18"/>
                <w:szCs w:val="18"/>
              </w:rPr>
              <w:t>PLZA_PLZ</w:t>
            </w:r>
            <w:r w:rsidRPr="00EF377F">
              <w:rPr>
                <w:sz w:val="18"/>
                <w:szCs w:val="18"/>
              </w:rPr>
              <w:t>_ID</w:t>
            </w:r>
          </w:p>
        </w:tc>
        <w:tc>
          <w:tcPr>
            <w:tcW w:w="1134" w:type="dxa"/>
          </w:tcPr>
          <w:p w14:paraId="65F60BE0" w14:textId="77777777" w:rsidR="004714BB" w:rsidRPr="00FA57A3" w:rsidRDefault="004714BB" w:rsidP="00FC4394">
            <w:pPr>
              <w:rPr>
                <w:sz w:val="18"/>
                <w:szCs w:val="18"/>
              </w:rPr>
            </w:pPr>
            <w:r w:rsidRPr="00EF377F">
              <w:rPr>
                <w:sz w:val="18"/>
                <w:szCs w:val="18"/>
              </w:rPr>
              <w:t>NUM</w:t>
            </w:r>
            <w:r w:rsidRPr="00FA57A3">
              <w:rPr>
                <w:sz w:val="18"/>
                <w:szCs w:val="18"/>
              </w:rPr>
              <w:t>BER</w:t>
            </w:r>
          </w:p>
        </w:tc>
        <w:tc>
          <w:tcPr>
            <w:tcW w:w="709" w:type="dxa"/>
          </w:tcPr>
          <w:p w14:paraId="2B328BEF" w14:textId="77777777" w:rsidR="004714BB" w:rsidRPr="00FA57A3" w:rsidRDefault="004714BB" w:rsidP="00FC4394">
            <w:pPr>
              <w:rPr>
                <w:sz w:val="18"/>
                <w:szCs w:val="18"/>
              </w:rPr>
            </w:pPr>
            <w:r>
              <w:rPr>
                <w:sz w:val="18"/>
                <w:szCs w:val="18"/>
              </w:rPr>
              <w:t>13</w:t>
            </w:r>
          </w:p>
        </w:tc>
        <w:tc>
          <w:tcPr>
            <w:tcW w:w="1134" w:type="dxa"/>
          </w:tcPr>
          <w:p w14:paraId="4D2F1775" w14:textId="77777777" w:rsidR="004714BB" w:rsidRPr="00FA57A3" w:rsidRDefault="004714BB" w:rsidP="00FC4394">
            <w:pPr>
              <w:rPr>
                <w:sz w:val="18"/>
                <w:szCs w:val="18"/>
              </w:rPr>
            </w:pPr>
            <w:r w:rsidRPr="00FA57A3">
              <w:rPr>
                <w:sz w:val="18"/>
                <w:szCs w:val="18"/>
              </w:rPr>
              <w:t>NOT NULL</w:t>
            </w:r>
          </w:p>
        </w:tc>
        <w:tc>
          <w:tcPr>
            <w:tcW w:w="4111" w:type="dxa"/>
          </w:tcPr>
          <w:p w14:paraId="22A3AFDC" w14:textId="77777777" w:rsidR="004714BB" w:rsidRPr="006758BC" w:rsidRDefault="004714BB" w:rsidP="00FC4394">
            <w:pPr>
              <w:rPr>
                <w:sz w:val="18"/>
                <w:szCs w:val="18"/>
              </w:rPr>
            </w:pPr>
            <w:r w:rsidRPr="00F2453D">
              <w:rPr>
                <w:sz w:val="18"/>
                <w:szCs w:val="18"/>
              </w:rPr>
              <w:t>Logischer Schlüssel zur PLZ</w:t>
            </w:r>
          </w:p>
        </w:tc>
      </w:tr>
      <w:tr w:rsidR="004714BB" w:rsidRPr="00AB54B5" w14:paraId="3C681ED6" w14:textId="77777777" w:rsidTr="00FC4394">
        <w:tc>
          <w:tcPr>
            <w:tcW w:w="2338" w:type="dxa"/>
          </w:tcPr>
          <w:p w14:paraId="5E53BAA6" w14:textId="77777777" w:rsidR="004714BB" w:rsidRPr="00FA57A3" w:rsidRDefault="004714BB" w:rsidP="00FC4394">
            <w:pPr>
              <w:rPr>
                <w:sz w:val="18"/>
                <w:szCs w:val="18"/>
              </w:rPr>
            </w:pPr>
            <w:r>
              <w:rPr>
                <w:sz w:val="18"/>
                <w:szCs w:val="18"/>
              </w:rPr>
              <w:t>PLZA_ONRP</w:t>
            </w:r>
          </w:p>
        </w:tc>
        <w:tc>
          <w:tcPr>
            <w:tcW w:w="1134" w:type="dxa"/>
          </w:tcPr>
          <w:p w14:paraId="4D2C49E5" w14:textId="77777777" w:rsidR="004714BB" w:rsidRPr="00FA57A3" w:rsidRDefault="004714BB" w:rsidP="00FC4394">
            <w:pPr>
              <w:rPr>
                <w:sz w:val="18"/>
                <w:szCs w:val="18"/>
              </w:rPr>
            </w:pPr>
            <w:r>
              <w:rPr>
                <w:sz w:val="18"/>
                <w:szCs w:val="18"/>
              </w:rPr>
              <w:t>Number</w:t>
            </w:r>
          </w:p>
        </w:tc>
        <w:tc>
          <w:tcPr>
            <w:tcW w:w="709" w:type="dxa"/>
          </w:tcPr>
          <w:p w14:paraId="371BBCFE" w14:textId="77777777" w:rsidR="004714BB" w:rsidRPr="00FA57A3" w:rsidRDefault="004714BB" w:rsidP="00FC4394">
            <w:pPr>
              <w:rPr>
                <w:sz w:val="18"/>
                <w:szCs w:val="18"/>
              </w:rPr>
            </w:pPr>
            <w:r>
              <w:rPr>
                <w:sz w:val="18"/>
                <w:szCs w:val="18"/>
              </w:rPr>
              <w:t>5</w:t>
            </w:r>
          </w:p>
        </w:tc>
        <w:tc>
          <w:tcPr>
            <w:tcW w:w="1134" w:type="dxa"/>
          </w:tcPr>
          <w:p w14:paraId="3E2E3E35" w14:textId="77777777" w:rsidR="004714BB" w:rsidRPr="00FA57A3" w:rsidRDefault="004714BB" w:rsidP="00FC4394">
            <w:pPr>
              <w:rPr>
                <w:sz w:val="18"/>
                <w:szCs w:val="18"/>
              </w:rPr>
            </w:pPr>
            <w:r>
              <w:rPr>
                <w:sz w:val="18"/>
                <w:szCs w:val="18"/>
              </w:rPr>
              <w:t>NOT NULL</w:t>
            </w:r>
          </w:p>
        </w:tc>
        <w:tc>
          <w:tcPr>
            <w:tcW w:w="4111" w:type="dxa"/>
          </w:tcPr>
          <w:p w14:paraId="0F153A3E" w14:textId="77777777" w:rsidR="004714BB" w:rsidRPr="00F2453D" w:rsidRDefault="004714BB" w:rsidP="00FC4394">
            <w:pPr>
              <w:rPr>
                <w:sz w:val="18"/>
                <w:szCs w:val="18"/>
              </w:rPr>
            </w:pPr>
            <w:r>
              <w:rPr>
                <w:sz w:val="18"/>
                <w:szCs w:val="18"/>
              </w:rPr>
              <w:t>Eindeutige Kennung für den PLZ</w:t>
            </w:r>
          </w:p>
        </w:tc>
      </w:tr>
      <w:tr w:rsidR="004714BB" w:rsidRPr="00181FCC" w14:paraId="091E802E" w14:textId="77777777" w:rsidTr="00FC4394">
        <w:tc>
          <w:tcPr>
            <w:tcW w:w="2338" w:type="dxa"/>
          </w:tcPr>
          <w:p w14:paraId="0173C812" w14:textId="77777777" w:rsidR="004714BB" w:rsidRDefault="004714BB" w:rsidP="00FC4394">
            <w:pPr>
              <w:rPr>
                <w:sz w:val="18"/>
                <w:szCs w:val="18"/>
              </w:rPr>
            </w:pPr>
            <w:r w:rsidRPr="00F2453D">
              <w:rPr>
                <w:sz w:val="18"/>
                <w:szCs w:val="18"/>
              </w:rPr>
              <w:t>PLZ</w:t>
            </w:r>
            <w:r>
              <w:rPr>
                <w:sz w:val="18"/>
                <w:szCs w:val="18"/>
              </w:rPr>
              <w:t>A</w:t>
            </w:r>
            <w:r w:rsidRPr="00F2453D">
              <w:rPr>
                <w:sz w:val="18"/>
                <w:szCs w:val="18"/>
              </w:rPr>
              <w:t>_SPRACH_CODE</w:t>
            </w:r>
          </w:p>
        </w:tc>
        <w:tc>
          <w:tcPr>
            <w:tcW w:w="1134" w:type="dxa"/>
          </w:tcPr>
          <w:p w14:paraId="51CF0339" w14:textId="77777777" w:rsidR="004714BB" w:rsidRDefault="004714BB" w:rsidP="00FC4394">
            <w:pPr>
              <w:rPr>
                <w:sz w:val="18"/>
                <w:szCs w:val="18"/>
              </w:rPr>
            </w:pPr>
            <w:r>
              <w:rPr>
                <w:sz w:val="18"/>
                <w:szCs w:val="18"/>
              </w:rPr>
              <w:t>Number</w:t>
            </w:r>
          </w:p>
        </w:tc>
        <w:tc>
          <w:tcPr>
            <w:tcW w:w="709" w:type="dxa"/>
          </w:tcPr>
          <w:p w14:paraId="0DBB93C1" w14:textId="77777777" w:rsidR="004714BB" w:rsidRDefault="004714BB" w:rsidP="00FC4394">
            <w:pPr>
              <w:rPr>
                <w:sz w:val="18"/>
                <w:szCs w:val="18"/>
              </w:rPr>
            </w:pPr>
            <w:r>
              <w:rPr>
                <w:sz w:val="18"/>
                <w:szCs w:val="18"/>
              </w:rPr>
              <w:t>1</w:t>
            </w:r>
          </w:p>
        </w:tc>
        <w:tc>
          <w:tcPr>
            <w:tcW w:w="1134" w:type="dxa"/>
          </w:tcPr>
          <w:p w14:paraId="701FFD38" w14:textId="77777777" w:rsidR="004714BB" w:rsidRPr="00EF377F" w:rsidRDefault="004714BB" w:rsidP="00FC4394">
            <w:pPr>
              <w:rPr>
                <w:sz w:val="18"/>
                <w:szCs w:val="18"/>
              </w:rPr>
            </w:pPr>
            <w:r>
              <w:rPr>
                <w:sz w:val="18"/>
                <w:szCs w:val="18"/>
              </w:rPr>
              <w:t>NULL</w:t>
            </w:r>
          </w:p>
        </w:tc>
        <w:tc>
          <w:tcPr>
            <w:tcW w:w="4111" w:type="dxa"/>
          </w:tcPr>
          <w:p w14:paraId="164250B2" w14:textId="77777777" w:rsidR="004714BB" w:rsidRPr="00444F78" w:rsidRDefault="004714BB" w:rsidP="00FC4394">
            <w:pPr>
              <w:rPr>
                <w:sz w:val="18"/>
                <w:szCs w:val="18"/>
              </w:rPr>
            </w:pPr>
            <w:r w:rsidRPr="00F2453D">
              <w:rPr>
                <w:sz w:val="18"/>
                <w:szCs w:val="18"/>
              </w:rPr>
              <w:t>Sprache der Bezeichnung</w:t>
            </w:r>
          </w:p>
        </w:tc>
      </w:tr>
      <w:tr w:rsidR="004714BB" w:rsidRPr="00FA57A3" w14:paraId="24422D05" w14:textId="77777777" w:rsidTr="00FC4394">
        <w:tc>
          <w:tcPr>
            <w:tcW w:w="2338" w:type="dxa"/>
          </w:tcPr>
          <w:p w14:paraId="72280B12" w14:textId="77777777" w:rsidR="004714BB" w:rsidRPr="00FA57A3" w:rsidRDefault="004714BB" w:rsidP="00FC4394">
            <w:pPr>
              <w:rPr>
                <w:sz w:val="18"/>
                <w:szCs w:val="18"/>
              </w:rPr>
            </w:pPr>
            <w:r>
              <w:rPr>
                <w:sz w:val="18"/>
                <w:szCs w:val="18"/>
              </w:rPr>
              <w:t>PLZA</w:t>
            </w:r>
            <w:r w:rsidRPr="00FA57A3">
              <w:rPr>
                <w:sz w:val="18"/>
                <w:szCs w:val="18"/>
              </w:rPr>
              <w:t>_ORT</w:t>
            </w:r>
            <w:r>
              <w:rPr>
                <w:sz w:val="18"/>
                <w:szCs w:val="18"/>
              </w:rPr>
              <w:t>_18</w:t>
            </w:r>
          </w:p>
        </w:tc>
        <w:tc>
          <w:tcPr>
            <w:tcW w:w="1134" w:type="dxa"/>
          </w:tcPr>
          <w:p w14:paraId="053DB1BF" w14:textId="77777777" w:rsidR="004714BB" w:rsidRPr="00FA57A3" w:rsidRDefault="004714BB" w:rsidP="00FC4394">
            <w:pPr>
              <w:rPr>
                <w:sz w:val="18"/>
                <w:szCs w:val="18"/>
              </w:rPr>
            </w:pPr>
            <w:r w:rsidRPr="00FA57A3">
              <w:rPr>
                <w:sz w:val="18"/>
                <w:szCs w:val="18"/>
              </w:rPr>
              <w:t>VARCHAR2</w:t>
            </w:r>
          </w:p>
        </w:tc>
        <w:tc>
          <w:tcPr>
            <w:tcW w:w="709" w:type="dxa"/>
          </w:tcPr>
          <w:p w14:paraId="2AD897C6" w14:textId="77777777" w:rsidR="004714BB" w:rsidRPr="00FA57A3" w:rsidRDefault="004714BB" w:rsidP="00FC4394">
            <w:pPr>
              <w:rPr>
                <w:sz w:val="18"/>
                <w:szCs w:val="18"/>
              </w:rPr>
            </w:pPr>
            <w:r>
              <w:rPr>
                <w:sz w:val="18"/>
                <w:szCs w:val="18"/>
              </w:rPr>
              <w:t>18</w:t>
            </w:r>
          </w:p>
        </w:tc>
        <w:tc>
          <w:tcPr>
            <w:tcW w:w="1134" w:type="dxa"/>
          </w:tcPr>
          <w:p w14:paraId="524340EC" w14:textId="77777777" w:rsidR="004714BB" w:rsidRPr="00FA57A3" w:rsidRDefault="004714BB" w:rsidP="00FC4394">
            <w:pPr>
              <w:rPr>
                <w:sz w:val="18"/>
                <w:szCs w:val="18"/>
              </w:rPr>
            </w:pPr>
            <w:r w:rsidRPr="00FA57A3">
              <w:rPr>
                <w:sz w:val="18"/>
                <w:szCs w:val="18"/>
              </w:rPr>
              <w:t>NOT NULL</w:t>
            </w:r>
          </w:p>
        </w:tc>
        <w:tc>
          <w:tcPr>
            <w:tcW w:w="4111" w:type="dxa"/>
          </w:tcPr>
          <w:p w14:paraId="791E8E33" w14:textId="77777777" w:rsidR="004714BB" w:rsidRPr="00FA57A3" w:rsidRDefault="004714BB" w:rsidP="00FC4394">
            <w:pPr>
              <w:rPr>
                <w:sz w:val="18"/>
                <w:szCs w:val="18"/>
              </w:rPr>
            </w:pPr>
            <w:r>
              <w:rPr>
                <w:sz w:val="18"/>
                <w:szCs w:val="18"/>
              </w:rPr>
              <w:t>Ortsbezeichnung auf 18 Stellen</w:t>
            </w:r>
          </w:p>
        </w:tc>
      </w:tr>
      <w:tr w:rsidR="004714BB" w:rsidRPr="00EF377F" w14:paraId="1154583F" w14:textId="77777777" w:rsidTr="00FC4394">
        <w:tc>
          <w:tcPr>
            <w:tcW w:w="2338" w:type="dxa"/>
          </w:tcPr>
          <w:p w14:paraId="19C5E146" w14:textId="77777777" w:rsidR="004714BB" w:rsidRPr="00FA57A3" w:rsidRDefault="004714BB" w:rsidP="00FC4394">
            <w:pPr>
              <w:rPr>
                <w:sz w:val="18"/>
                <w:szCs w:val="18"/>
              </w:rPr>
            </w:pPr>
            <w:r>
              <w:rPr>
                <w:sz w:val="18"/>
                <w:szCs w:val="18"/>
              </w:rPr>
              <w:t>PLZA</w:t>
            </w:r>
            <w:r w:rsidRPr="00FA57A3">
              <w:rPr>
                <w:sz w:val="18"/>
                <w:szCs w:val="18"/>
              </w:rPr>
              <w:t>_ORT</w:t>
            </w:r>
            <w:r>
              <w:rPr>
                <w:sz w:val="18"/>
                <w:szCs w:val="18"/>
              </w:rPr>
              <w:t>_39</w:t>
            </w:r>
          </w:p>
        </w:tc>
        <w:tc>
          <w:tcPr>
            <w:tcW w:w="1134" w:type="dxa"/>
          </w:tcPr>
          <w:p w14:paraId="576006B5" w14:textId="77777777" w:rsidR="004714BB" w:rsidRPr="00FA57A3" w:rsidRDefault="004714BB" w:rsidP="00FC4394">
            <w:pPr>
              <w:rPr>
                <w:sz w:val="18"/>
                <w:szCs w:val="18"/>
              </w:rPr>
            </w:pPr>
            <w:r w:rsidRPr="00FA57A3">
              <w:rPr>
                <w:sz w:val="18"/>
                <w:szCs w:val="18"/>
              </w:rPr>
              <w:t>VARCHAR2</w:t>
            </w:r>
          </w:p>
        </w:tc>
        <w:tc>
          <w:tcPr>
            <w:tcW w:w="709" w:type="dxa"/>
          </w:tcPr>
          <w:p w14:paraId="19EE2426" w14:textId="77777777" w:rsidR="004714BB" w:rsidRPr="00FA57A3" w:rsidRDefault="004714BB" w:rsidP="00FC4394">
            <w:pPr>
              <w:rPr>
                <w:sz w:val="18"/>
                <w:szCs w:val="18"/>
              </w:rPr>
            </w:pPr>
            <w:r>
              <w:rPr>
                <w:sz w:val="18"/>
                <w:szCs w:val="18"/>
              </w:rPr>
              <w:t>39</w:t>
            </w:r>
          </w:p>
        </w:tc>
        <w:tc>
          <w:tcPr>
            <w:tcW w:w="1134" w:type="dxa"/>
          </w:tcPr>
          <w:p w14:paraId="5FED89D7" w14:textId="77777777" w:rsidR="004714BB" w:rsidRPr="00FA57A3" w:rsidRDefault="004714BB" w:rsidP="00FC4394">
            <w:pPr>
              <w:rPr>
                <w:sz w:val="18"/>
                <w:szCs w:val="18"/>
              </w:rPr>
            </w:pPr>
            <w:r w:rsidRPr="00FA57A3">
              <w:rPr>
                <w:sz w:val="18"/>
                <w:szCs w:val="18"/>
              </w:rPr>
              <w:t>NOT NULL</w:t>
            </w:r>
          </w:p>
        </w:tc>
        <w:tc>
          <w:tcPr>
            <w:tcW w:w="4111" w:type="dxa"/>
          </w:tcPr>
          <w:p w14:paraId="36CDD43F" w14:textId="77777777" w:rsidR="004714BB" w:rsidRPr="00FA57A3" w:rsidRDefault="004714BB" w:rsidP="00FC4394">
            <w:pPr>
              <w:rPr>
                <w:sz w:val="18"/>
                <w:szCs w:val="18"/>
              </w:rPr>
            </w:pPr>
            <w:r>
              <w:rPr>
                <w:sz w:val="18"/>
                <w:szCs w:val="18"/>
              </w:rPr>
              <w:t>Ortsbezeichnung auf 39 Stellen</w:t>
            </w:r>
          </w:p>
        </w:tc>
      </w:tr>
    </w:tbl>
    <w:p w14:paraId="6BCA16D1" w14:textId="77777777" w:rsidR="004714BB" w:rsidRPr="001354F3" w:rsidRDefault="004714BB" w:rsidP="004714BB"/>
    <w:p w14:paraId="42DA3707" w14:textId="77777777" w:rsidR="004714BB" w:rsidRPr="00790432" w:rsidRDefault="004714BB" w:rsidP="004714BB">
      <w:bookmarkStart w:id="149" w:name="_Toc222145640"/>
      <w:bookmarkStart w:id="150" w:name="_Toc225138161"/>
      <w:r>
        <w:t xml:space="preserve">Table: </w:t>
      </w:r>
      <w:bookmarkEnd w:id="149"/>
      <w:r>
        <w:t>ZUBO_LOK</w:t>
      </w:r>
      <w:bookmarkEnd w:id="150"/>
    </w:p>
    <w:tbl>
      <w:tblPr>
        <w:tblW w:w="942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70" w:type="dxa"/>
          <w:right w:w="70" w:type="dxa"/>
        </w:tblCellMar>
        <w:tblLook w:val="00A0" w:firstRow="1" w:lastRow="0" w:firstColumn="1" w:lastColumn="0" w:noHBand="0" w:noVBand="0"/>
      </w:tblPr>
      <w:tblGrid>
        <w:gridCol w:w="2338"/>
        <w:gridCol w:w="1134"/>
        <w:gridCol w:w="709"/>
        <w:gridCol w:w="1134"/>
        <w:gridCol w:w="4111"/>
      </w:tblGrid>
      <w:tr w:rsidR="004714BB" w:rsidRPr="00FA57A3" w14:paraId="713D37B9" w14:textId="77777777" w:rsidTr="00FC4394">
        <w:tc>
          <w:tcPr>
            <w:tcW w:w="2338" w:type="dxa"/>
            <w:shd w:val="solid" w:color="000080" w:fill="FFFFFF"/>
          </w:tcPr>
          <w:p w14:paraId="487DDEFC" w14:textId="77777777" w:rsidR="004714BB" w:rsidRPr="00FA57A3" w:rsidRDefault="004714BB" w:rsidP="00FC4394">
            <w:pPr>
              <w:rPr>
                <w:b/>
                <w:color w:val="FFFFFF"/>
                <w:sz w:val="18"/>
                <w:szCs w:val="18"/>
              </w:rPr>
            </w:pPr>
            <w:r w:rsidRPr="00FA57A3">
              <w:rPr>
                <w:b/>
                <w:color w:val="FFFFFF"/>
                <w:sz w:val="18"/>
                <w:szCs w:val="18"/>
              </w:rPr>
              <w:t>Feld</w:t>
            </w:r>
          </w:p>
        </w:tc>
        <w:tc>
          <w:tcPr>
            <w:tcW w:w="1134" w:type="dxa"/>
            <w:shd w:val="solid" w:color="000080" w:fill="FFFFFF"/>
          </w:tcPr>
          <w:p w14:paraId="1FE0426A" w14:textId="77777777" w:rsidR="004714BB" w:rsidRPr="00FA57A3" w:rsidRDefault="004714BB" w:rsidP="00FC4394">
            <w:pPr>
              <w:rPr>
                <w:b/>
                <w:color w:val="FFFFFF"/>
                <w:sz w:val="18"/>
                <w:szCs w:val="18"/>
              </w:rPr>
            </w:pPr>
            <w:r w:rsidRPr="00FA57A3">
              <w:rPr>
                <w:b/>
                <w:color w:val="FFFFFF"/>
                <w:sz w:val="18"/>
                <w:szCs w:val="18"/>
              </w:rPr>
              <w:t>Typ</w:t>
            </w:r>
          </w:p>
        </w:tc>
        <w:tc>
          <w:tcPr>
            <w:tcW w:w="709" w:type="dxa"/>
            <w:shd w:val="solid" w:color="000080" w:fill="FFFFFF"/>
          </w:tcPr>
          <w:p w14:paraId="7960A051" w14:textId="77777777" w:rsidR="004714BB" w:rsidRPr="00FA57A3" w:rsidRDefault="004714BB" w:rsidP="00FC4394">
            <w:pPr>
              <w:rPr>
                <w:b/>
                <w:color w:val="FFFFFF"/>
                <w:sz w:val="18"/>
                <w:szCs w:val="18"/>
              </w:rPr>
            </w:pPr>
            <w:r w:rsidRPr="00FA57A3">
              <w:rPr>
                <w:b/>
                <w:color w:val="FFFFFF"/>
                <w:sz w:val="18"/>
                <w:szCs w:val="18"/>
              </w:rPr>
              <w:t>Länge</w:t>
            </w:r>
          </w:p>
        </w:tc>
        <w:tc>
          <w:tcPr>
            <w:tcW w:w="1134" w:type="dxa"/>
            <w:shd w:val="solid" w:color="000080" w:fill="FFFFFF"/>
          </w:tcPr>
          <w:p w14:paraId="0AF32C07" w14:textId="77777777" w:rsidR="004714BB" w:rsidRPr="00FA57A3" w:rsidRDefault="004714BB" w:rsidP="00FC4394">
            <w:pPr>
              <w:rPr>
                <w:b/>
                <w:color w:val="FFFFFF"/>
                <w:sz w:val="18"/>
                <w:szCs w:val="18"/>
              </w:rPr>
            </w:pPr>
            <w:r w:rsidRPr="00FA57A3">
              <w:rPr>
                <w:b/>
                <w:color w:val="FFFFFF"/>
                <w:sz w:val="18"/>
                <w:szCs w:val="18"/>
              </w:rPr>
              <w:t>NULL</w:t>
            </w:r>
            <w:r>
              <w:rPr>
                <w:b/>
                <w:color w:val="FFFFFF"/>
                <w:sz w:val="18"/>
                <w:szCs w:val="18"/>
              </w:rPr>
              <w:t xml:space="preserve"> </w:t>
            </w:r>
            <w:r w:rsidRPr="00FA57A3">
              <w:rPr>
                <w:b/>
                <w:color w:val="FFFFFF"/>
                <w:sz w:val="18"/>
                <w:szCs w:val="18"/>
              </w:rPr>
              <w:t>/</w:t>
            </w:r>
            <w:r>
              <w:rPr>
                <w:b/>
                <w:color w:val="FFFFFF"/>
                <w:sz w:val="18"/>
                <w:szCs w:val="18"/>
              </w:rPr>
              <w:t xml:space="preserve"> </w:t>
            </w:r>
            <w:r w:rsidRPr="00FA57A3">
              <w:rPr>
                <w:b/>
                <w:color w:val="FFFFFF"/>
                <w:sz w:val="18"/>
                <w:szCs w:val="18"/>
              </w:rPr>
              <w:t>NOT NULL</w:t>
            </w:r>
          </w:p>
        </w:tc>
        <w:tc>
          <w:tcPr>
            <w:tcW w:w="4111" w:type="dxa"/>
            <w:shd w:val="solid" w:color="000080" w:fill="FFFFFF"/>
          </w:tcPr>
          <w:p w14:paraId="2DECD1E6" w14:textId="77777777" w:rsidR="004714BB" w:rsidRPr="00FA57A3" w:rsidRDefault="004714BB" w:rsidP="00FC4394">
            <w:pPr>
              <w:rPr>
                <w:b/>
                <w:color w:val="FFFFFF"/>
                <w:sz w:val="18"/>
                <w:szCs w:val="18"/>
              </w:rPr>
            </w:pPr>
            <w:r w:rsidRPr="00FA57A3">
              <w:rPr>
                <w:b/>
                <w:color w:val="FFFFFF"/>
                <w:sz w:val="18"/>
                <w:szCs w:val="18"/>
              </w:rPr>
              <w:t>Bemerkung</w:t>
            </w:r>
          </w:p>
        </w:tc>
      </w:tr>
      <w:tr w:rsidR="004714BB" w:rsidRPr="00181FCC" w14:paraId="206339BC" w14:textId="77777777" w:rsidTr="00FC4394">
        <w:tc>
          <w:tcPr>
            <w:tcW w:w="2338" w:type="dxa"/>
          </w:tcPr>
          <w:p w14:paraId="548FA5DF" w14:textId="77777777" w:rsidR="004714BB" w:rsidRPr="00EF377F" w:rsidRDefault="004714BB" w:rsidP="00FC4394">
            <w:pPr>
              <w:rPr>
                <w:sz w:val="18"/>
                <w:szCs w:val="18"/>
              </w:rPr>
            </w:pPr>
            <w:r>
              <w:rPr>
                <w:sz w:val="18"/>
                <w:szCs w:val="18"/>
              </w:rPr>
              <w:t>LOK</w:t>
            </w:r>
            <w:r w:rsidRPr="00EF377F">
              <w:rPr>
                <w:sz w:val="18"/>
                <w:szCs w:val="18"/>
              </w:rPr>
              <w:t>_ID</w:t>
            </w:r>
          </w:p>
        </w:tc>
        <w:tc>
          <w:tcPr>
            <w:tcW w:w="1134" w:type="dxa"/>
          </w:tcPr>
          <w:p w14:paraId="25DB4AFC" w14:textId="77777777" w:rsidR="004714BB" w:rsidRPr="00FA57A3" w:rsidRDefault="004714BB" w:rsidP="00FC4394">
            <w:pPr>
              <w:rPr>
                <w:sz w:val="18"/>
                <w:szCs w:val="18"/>
              </w:rPr>
            </w:pPr>
            <w:r w:rsidRPr="00EF377F">
              <w:rPr>
                <w:sz w:val="18"/>
                <w:szCs w:val="18"/>
              </w:rPr>
              <w:t>NUM</w:t>
            </w:r>
            <w:r w:rsidRPr="00FA57A3">
              <w:rPr>
                <w:sz w:val="18"/>
                <w:szCs w:val="18"/>
              </w:rPr>
              <w:t>BER</w:t>
            </w:r>
          </w:p>
        </w:tc>
        <w:tc>
          <w:tcPr>
            <w:tcW w:w="709" w:type="dxa"/>
          </w:tcPr>
          <w:p w14:paraId="68D85965" w14:textId="77777777" w:rsidR="004714BB" w:rsidRPr="00FA57A3" w:rsidRDefault="004714BB" w:rsidP="00FC4394">
            <w:pPr>
              <w:rPr>
                <w:sz w:val="18"/>
                <w:szCs w:val="18"/>
              </w:rPr>
            </w:pPr>
            <w:r>
              <w:rPr>
                <w:sz w:val="18"/>
                <w:szCs w:val="18"/>
              </w:rPr>
              <w:t>13</w:t>
            </w:r>
          </w:p>
        </w:tc>
        <w:tc>
          <w:tcPr>
            <w:tcW w:w="1134" w:type="dxa"/>
          </w:tcPr>
          <w:p w14:paraId="4EEA6C34" w14:textId="77777777" w:rsidR="004714BB" w:rsidRPr="00FA57A3" w:rsidRDefault="004714BB" w:rsidP="00FC4394">
            <w:pPr>
              <w:rPr>
                <w:sz w:val="18"/>
                <w:szCs w:val="18"/>
              </w:rPr>
            </w:pPr>
            <w:r w:rsidRPr="00FA57A3">
              <w:rPr>
                <w:sz w:val="18"/>
                <w:szCs w:val="18"/>
              </w:rPr>
              <w:t>NOT NULL</w:t>
            </w:r>
          </w:p>
        </w:tc>
        <w:tc>
          <w:tcPr>
            <w:tcW w:w="4111" w:type="dxa"/>
          </w:tcPr>
          <w:p w14:paraId="1245F20B" w14:textId="77777777" w:rsidR="004714BB" w:rsidRPr="006758BC" w:rsidRDefault="004714BB" w:rsidP="00FC4394">
            <w:pPr>
              <w:rPr>
                <w:sz w:val="18"/>
                <w:szCs w:val="18"/>
              </w:rPr>
            </w:pPr>
            <w:r>
              <w:rPr>
                <w:sz w:val="18"/>
                <w:szCs w:val="18"/>
              </w:rPr>
              <w:t>PK</w:t>
            </w:r>
          </w:p>
        </w:tc>
      </w:tr>
      <w:tr w:rsidR="004714BB" w:rsidRPr="00AB54B5" w14:paraId="75AA5AFB" w14:textId="77777777" w:rsidTr="00FC4394">
        <w:tc>
          <w:tcPr>
            <w:tcW w:w="2338" w:type="dxa"/>
          </w:tcPr>
          <w:p w14:paraId="19AA9B72" w14:textId="77777777" w:rsidR="004714BB" w:rsidRPr="00EF377F" w:rsidRDefault="004714BB" w:rsidP="00FC4394">
            <w:pPr>
              <w:rPr>
                <w:sz w:val="18"/>
                <w:szCs w:val="18"/>
              </w:rPr>
            </w:pPr>
            <w:r>
              <w:rPr>
                <w:sz w:val="18"/>
                <w:szCs w:val="18"/>
              </w:rPr>
              <w:t>LOK_PLZ</w:t>
            </w:r>
            <w:r w:rsidRPr="00EF377F">
              <w:rPr>
                <w:sz w:val="18"/>
                <w:szCs w:val="18"/>
              </w:rPr>
              <w:t>_ID</w:t>
            </w:r>
          </w:p>
        </w:tc>
        <w:tc>
          <w:tcPr>
            <w:tcW w:w="1134" w:type="dxa"/>
          </w:tcPr>
          <w:p w14:paraId="411A1617" w14:textId="77777777" w:rsidR="004714BB" w:rsidRPr="00FA57A3" w:rsidRDefault="004714BB" w:rsidP="00FC4394">
            <w:pPr>
              <w:rPr>
                <w:sz w:val="18"/>
                <w:szCs w:val="18"/>
              </w:rPr>
            </w:pPr>
            <w:r w:rsidRPr="00EF377F">
              <w:rPr>
                <w:sz w:val="18"/>
                <w:szCs w:val="18"/>
              </w:rPr>
              <w:t>NUM</w:t>
            </w:r>
            <w:r w:rsidRPr="00FA57A3">
              <w:rPr>
                <w:sz w:val="18"/>
                <w:szCs w:val="18"/>
              </w:rPr>
              <w:t>BER</w:t>
            </w:r>
          </w:p>
        </w:tc>
        <w:tc>
          <w:tcPr>
            <w:tcW w:w="709" w:type="dxa"/>
          </w:tcPr>
          <w:p w14:paraId="20CE5A9B" w14:textId="77777777" w:rsidR="004714BB" w:rsidRPr="00FA57A3" w:rsidRDefault="004714BB" w:rsidP="00FC4394">
            <w:pPr>
              <w:rPr>
                <w:sz w:val="18"/>
                <w:szCs w:val="18"/>
              </w:rPr>
            </w:pPr>
            <w:r>
              <w:rPr>
                <w:sz w:val="18"/>
                <w:szCs w:val="18"/>
              </w:rPr>
              <w:t>13</w:t>
            </w:r>
          </w:p>
        </w:tc>
        <w:tc>
          <w:tcPr>
            <w:tcW w:w="1134" w:type="dxa"/>
          </w:tcPr>
          <w:p w14:paraId="2776B584" w14:textId="77777777" w:rsidR="004714BB" w:rsidRPr="00FA57A3" w:rsidRDefault="004714BB" w:rsidP="00FC4394">
            <w:pPr>
              <w:rPr>
                <w:sz w:val="18"/>
                <w:szCs w:val="18"/>
              </w:rPr>
            </w:pPr>
            <w:r w:rsidRPr="00FA57A3">
              <w:rPr>
                <w:sz w:val="18"/>
                <w:szCs w:val="18"/>
              </w:rPr>
              <w:t>NOT NULL</w:t>
            </w:r>
          </w:p>
        </w:tc>
        <w:tc>
          <w:tcPr>
            <w:tcW w:w="4111" w:type="dxa"/>
          </w:tcPr>
          <w:p w14:paraId="101E4E31" w14:textId="77777777" w:rsidR="004714BB" w:rsidRPr="006758BC" w:rsidRDefault="004714BB" w:rsidP="00FC4394">
            <w:pPr>
              <w:rPr>
                <w:sz w:val="18"/>
                <w:szCs w:val="18"/>
              </w:rPr>
            </w:pPr>
            <w:r w:rsidRPr="00F2453D">
              <w:rPr>
                <w:sz w:val="18"/>
                <w:szCs w:val="18"/>
              </w:rPr>
              <w:t xml:space="preserve">Logischer Schlüssel zur </w:t>
            </w:r>
            <w:r>
              <w:rPr>
                <w:sz w:val="18"/>
                <w:szCs w:val="18"/>
              </w:rPr>
              <w:t>ZUBO_PLZ</w:t>
            </w:r>
            <w:r w:rsidRPr="00F2453D">
              <w:rPr>
                <w:sz w:val="18"/>
                <w:szCs w:val="18"/>
              </w:rPr>
              <w:t>PLZ</w:t>
            </w:r>
          </w:p>
        </w:tc>
      </w:tr>
      <w:tr w:rsidR="004714BB" w:rsidRPr="00A73EC6" w14:paraId="53942B34" w14:textId="77777777" w:rsidTr="00FC4394">
        <w:tc>
          <w:tcPr>
            <w:tcW w:w="2338" w:type="dxa"/>
          </w:tcPr>
          <w:p w14:paraId="23713D55" w14:textId="77777777" w:rsidR="004714BB" w:rsidRPr="00FA57A3" w:rsidRDefault="004714BB" w:rsidP="00FC4394">
            <w:pPr>
              <w:rPr>
                <w:sz w:val="18"/>
                <w:szCs w:val="18"/>
              </w:rPr>
            </w:pPr>
            <w:r>
              <w:rPr>
                <w:sz w:val="18"/>
                <w:szCs w:val="18"/>
              </w:rPr>
              <w:t>LOK</w:t>
            </w:r>
            <w:r w:rsidRPr="00FA57A3">
              <w:rPr>
                <w:sz w:val="18"/>
                <w:szCs w:val="18"/>
              </w:rPr>
              <w:t>_NAME</w:t>
            </w:r>
          </w:p>
        </w:tc>
        <w:tc>
          <w:tcPr>
            <w:tcW w:w="1134" w:type="dxa"/>
          </w:tcPr>
          <w:p w14:paraId="4A4A99CE" w14:textId="77777777" w:rsidR="004714BB" w:rsidRPr="00FA57A3" w:rsidRDefault="004714BB" w:rsidP="00FC4394">
            <w:pPr>
              <w:rPr>
                <w:sz w:val="18"/>
                <w:szCs w:val="18"/>
              </w:rPr>
            </w:pPr>
            <w:r w:rsidRPr="00FA57A3">
              <w:rPr>
                <w:sz w:val="18"/>
                <w:szCs w:val="18"/>
              </w:rPr>
              <w:t>VARCHAR2</w:t>
            </w:r>
          </w:p>
        </w:tc>
        <w:tc>
          <w:tcPr>
            <w:tcW w:w="709" w:type="dxa"/>
          </w:tcPr>
          <w:p w14:paraId="2AFB48F5" w14:textId="77777777" w:rsidR="004714BB" w:rsidRPr="00FA57A3" w:rsidRDefault="004714BB" w:rsidP="00FC4394">
            <w:pPr>
              <w:rPr>
                <w:sz w:val="18"/>
                <w:szCs w:val="18"/>
              </w:rPr>
            </w:pPr>
            <w:r>
              <w:rPr>
                <w:sz w:val="18"/>
                <w:szCs w:val="18"/>
              </w:rPr>
              <w:t>60</w:t>
            </w:r>
          </w:p>
        </w:tc>
        <w:tc>
          <w:tcPr>
            <w:tcW w:w="1134" w:type="dxa"/>
          </w:tcPr>
          <w:p w14:paraId="052A9FAC" w14:textId="77777777" w:rsidR="004714BB" w:rsidRPr="00FA57A3" w:rsidRDefault="004714BB" w:rsidP="00FC4394">
            <w:pPr>
              <w:rPr>
                <w:sz w:val="18"/>
                <w:szCs w:val="18"/>
              </w:rPr>
            </w:pPr>
            <w:r w:rsidRPr="00FA57A3">
              <w:rPr>
                <w:sz w:val="18"/>
                <w:szCs w:val="18"/>
              </w:rPr>
              <w:t>NOT NULL</w:t>
            </w:r>
          </w:p>
        </w:tc>
        <w:tc>
          <w:tcPr>
            <w:tcW w:w="4111" w:type="dxa"/>
          </w:tcPr>
          <w:p w14:paraId="4F3C3398" w14:textId="77777777" w:rsidR="004714BB" w:rsidRPr="00F44C3D" w:rsidRDefault="004714BB" w:rsidP="00FC4394">
            <w:pPr>
              <w:rPr>
                <w:sz w:val="18"/>
                <w:szCs w:val="18"/>
              </w:rPr>
            </w:pPr>
            <w:r w:rsidRPr="00F44C3D">
              <w:rPr>
                <w:sz w:val="18"/>
                <w:szCs w:val="18"/>
              </w:rPr>
              <w:t>Offizieller Name der Adresse</w:t>
            </w:r>
          </w:p>
        </w:tc>
      </w:tr>
      <w:tr w:rsidR="004714BB" w:rsidRPr="00AB54B5" w14:paraId="2E55F867" w14:textId="77777777" w:rsidTr="00FC4394">
        <w:tc>
          <w:tcPr>
            <w:tcW w:w="2338" w:type="dxa"/>
          </w:tcPr>
          <w:p w14:paraId="764A53B0" w14:textId="77777777" w:rsidR="004714BB" w:rsidRPr="00A73EC6" w:rsidRDefault="004714BB" w:rsidP="00FC4394">
            <w:pPr>
              <w:rPr>
                <w:sz w:val="18"/>
                <w:szCs w:val="18"/>
              </w:rPr>
            </w:pPr>
            <w:r>
              <w:rPr>
                <w:sz w:val="18"/>
                <w:szCs w:val="18"/>
              </w:rPr>
              <w:t>LOK_NAME_GK_BOFI</w:t>
            </w:r>
          </w:p>
        </w:tc>
        <w:tc>
          <w:tcPr>
            <w:tcW w:w="1134" w:type="dxa"/>
          </w:tcPr>
          <w:p w14:paraId="1C797310" w14:textId="77777777" w:rsidR="004714BB" w:rsidRPr="00FA57A3" w:rsidRDefault="004714BB" w:rsidP="00FC4394">
            <w:pPr>
              <w:rPr>
                <w:sz w:val="18"/>
                <w:szCs w:val="18"/>
              </w:rPr>
            </w:pPr>
            <w:r w:rsidRPr="00FA57A3">
              <w:rPr>
                <w:sz w:val="18"/>
                <w:szCs w:val="18"/>
              </w:rPr>
              <w:t>VARCHAR2</w:t>
            </w:r>
          </w:p>
        </w:tc>
        <w:tc>
          <w:tcPr>
            <w:tcW w:w="709" w:type="dxa"/>
          </w:tcPr>
          <w:p w14:paraId="7A3FE47B" w14:textId="77777777" w:rsidR="004714BB" w:rsidRPr="00FA57A3" w:rsidRDefault="004714BB" w:rsidP="00FC4394">
            <w:pPr>
              <w:rPr>
                <w:sz w:val="18"/>
                <w:szCs w:val="18"/>
              </w:rPr>
            </w:pPr>
            <w:r>
              <w:rPr>
                <w:sz w:val="18"/>
                <w:szCs w:val="18"/>
              </w:rPr>
              <w:t>25</w:t>
            </w:r>
          </w:p>
        </w:tc>
        <w:tc>
          <w:tcPr>
            <w:tcW w:w="1134" w:type="dxa"/>
          </w:tcPr>
          <w:p w14:paraId="002D4151" w14:textId="77777777" w:rsidR="004714BB" w:rsidRPr="00FA57A3" w:rsidRDefault="004714BB" w:rsidP="00FC4394">
            <w:pPr>
              <w:rPr>
                <w:sz w:val="18"/>
                <w:szCs w:val="18"/>
              </w:rPr>
            </w:pPr>
            <w:r w:rsidRPr="00FA57A3">
              <w:rPr>
                <w:sz w:val="18"/>
                <w:szCs w:val="18"/>
              </w:rPr>
              <w:t>NOT NULL</w:t>
            </w:r>
          </w:p>
        </w:tc>
        <w:tc>
          <w:tcPr>
            <w:tcW w:w="4111" w:type="dxa"/>
          </w:tcPr>
          <w:p w14:paraId="632F72DA" w14:textId="77777777" w:rsidR="004714BB" w:rsidRPr="00F44C3D" w:rsidRDefault="004714BB" w:rsidP="00FC4394">
            <w:pPr>
              <w:rPr>
                <w:sz w:val="18"/>
                <w:szCs w:val="18"/>
              </w:rPr>
            </w:pPr>
            <w:r w:rsidRPr="00F44C3D">
              <w:rPr>
                <w:sz w:val="18"/>
                <w:szCs w:val="18"/>
              </w:rPr>
              <w:t xml:space="preserve">Offizieller </w:t>
            </w:r>
            <w:r>
              <w:rPr>
                <w:sz w:val="18"/>
                <w:szCs w:val="18"/>
              </w:rPr>
              <w:t xml:space="preserve">SOFI </w:t>
            </w:r>
            <w:r w:rsidRPr="00F44C3D">
              <w:rPr>
                <w:sz w:val="18"/>
                <w:szCs w:val="18"/>
              </w:rPr>
              <w:t xml:space="preserve">Name </w:t>
            </w:r>
            <w:r>
              <w:rPr>
                <w:sz w:val="18"/>
                <w:szCs w:val="18"/>
              </w:rPr>
              <w:t>auf 25 Stellen</w:t>
            </w:r>
          </w:p>
        </w:tc>
      </w:tr>
      <w:tr w:rsidR="004714BB" w:rsidRPr="00AB54B5" w14:paraId="45EFB18B" w14:textId="77777777" w:rsidTr="00FC4394">
        <w:tc>
          <w:tcPr>
            <w:tcW w:w="2338" w:type="dxa"/>
          </w:tcPr>
          <w:p w14:paraId="33275C2A" w14:textId="77777777" w:rsidR="004714BB" w:rsidRPr="00A73EC6" w:rsidRDefault="004714BB" w:rsidP="00FC4394">
            <w:pPr>
              <w:rPr>
                <w:sz w:val="18"/>
                <w:szCs w:val="18"/>
              </w:rPr>
            </w:pPr>
            <w:r>
              <w:rPr>
                <w:sz w:val="18"/>
                <w:szCs w:val="18"/>
              </w:rPr>
              <w:t>LOK_NAME_G_BOFI</w:t>
            </w:r>
          </w:p>
        </w:tc>
        <w:tc>
          <w:tcPr>
            <w:tcW w:w="1134" w:type="dxa"/>
          </w:tcPr>
          <w:p w14:paraId="08077B72" w14:textId="77777777" w:rsidR="004714BB" w:rsidRPr="00FA57A3" w:rsidRDefault="004714BB" w:rsidP="00FC4394">
            <w:pPr>
              <w:rPr>
                <w:sz w:val="18"/>
                <w:szCs w:val="18"/>
              </w:rPr>
            </w:pPr>
            <w:r w:rsidRPr="00FA57A3">
              <w:rPr>
                <w:sz w:val="18"/>
                <w:szCs w:val="18"/>
              </w:rPr>
              <w:t>VARCHAR2</w:t>
            </w:r>
          </w:p>
        </w:tc>
        <w:tc>
          <w:tcPr>
            <w:tcW w:w="709" w:type="dxa"/>
          </w:tcPr>
          <w:p w14:paraId="22178322" w14:textId="77777777" w:rsidR="004714BB" w:rsidRPr="00FA57A3" w:rsidRDefault="004714BB" w:rsidP="00FC4394">
            <w:pPr>
              <w:rPr>
                <w:sz w:val="18"/>
                <w:szCs w:val="18"/>
              </w:rPr>
            </w:pPr>
            <w:r>
              <w:rPr>
                <w:sz w:val="18"/>
                <w:szCs w:val="18"/>
              </w:rPr>
              <w:t>28</w:t>
            </w:r>
          </w:p>
        </w:tc>
        <w:tc>
          <w:tcPr>
            <w:tcW w:w="1134" w:type="dxa"/>
          </w:tcPr>
          <w:p w14:paraId="7B0E6419" w14:textId="77777777" w:rsidR="004714BB" w:rsidRPr="00FA57A3" w:rsidRDefault="004714BB" w:rsidP="00FC4394">
            <w:pPr>
              <w:rPr>
                <w:sz w:val="18"/>
                <w:szCs w:val="18"/>
              </w:rPr>
            </w:pPr>
            <w:r w:rsidRPr="00FA57A3">
              <w:rPr>
                <w:sz w:val="18"/>
                <w:szCs w:val="18"/>
              </w:rPr>
              <w:t>NOT NULL</w:t>
            </w:r>
          </w:p>
        </w:tc>
        <w:tc>
          <w:tcPr>
            <w:tcW w:w="4111" w:type="dxa"/>
          </w:tcPr>
          <w:p w14:paraId="72230E7C" w14:textId="77777777" w:rsidR="004714BB" w:rsidRPr="00F44C3D" w:rsidRDefault="004714BB" w:rsidP="00FC4394">
            <w:pPr>
              <w:rPr>
                <w:sz w:val="18"/>
                <w:szCs w:val="18"/>
              </w:rPr>
            </w:pPr>
            <w:r w:rsidRPr="00F44C3D">
              <w:rPr>
                <w:sz w:val="18"/>
                <w:szCs w:val="18"/>
              </w:rPr>
              <w:t xml:space="preserve">Offizieller Name in Großbuchstaben </w:t>
            </w:r>
            <w:r>
              <w:rPr>
                <w:sz w:val="18"/>
                <w:szCs w:val="18"/>
              </w:rPr>
              <w:t>SOFI</w:t>
            </w:r>
            <w:r w:rsidRPr="00F44C3D">
              <w:rPr>
                <w:sz w:val="18"/>
                <w:szCs w:val="18"/>
              </w:rPr>
              <w:t xml:space="preserve"> von 28 Positionen</w:t>
            </w:r>
          </w:p>
        </w:tc>
      </w:tr>
      <w:tr w:rsidR="004714BB" w:rsidRPr="00FA57A3" w14:paraId="5ED41160" w14:textId="77777777" w:rsidTr="00FC4394">
        <w:tc>
          <w:tcPr>
            <w:tcW w:w="2338" w:type="dxa"/>
          </w:tcPr>
          <w:p w14:paraId="177AFD23" w14:textId="77777777" w:rsidR="004714BB" w:rsidRDefault="004714BB" w:rsidP="00FC4394">
            <w:pPr>
              <w:rPr>
                <w:sz w:val="18"/>
                <w:szCs w:val="18"/>
              </w:rPr>
            </w:pPr>
            <w:r>
              <w:rPr>
                <w:sz w:val="18"/>
                <w:szCs w:val="18"/>
              </w:rPr>
              <w:t>LOK</w:t>
            </w:r>
            <w:r w:rsidRPr="00F2453D">
              <w:rPr>
                <w:sz w:val="18"/>
                <w:szCs w:val="18"/>
              </w:rPr>
              <w:t>_SPRACH_CODE</w:t>
            </w:r>
          </w:p>
        </w:tc>
        <w:tc>
          <w:tcPr>
            <w:tcW w:w="1134" w:type="dxa"/>
          </w:tcPr>
          <w:p w14:paraId="644DE0CF" w14:textId="77777777" w:rsidR="004714BB" w:rsidRDefault="004714BB" w:rsidP="00FC4394">
            <w:pPr>
              <w:rPr>
                <w:sz w:val="18"/>
                <w:szCs w:val="18"/>
              </w:rPr>
            </w:pPr>
            <w:r>
              <w:rPr>
                <w:sz w:val="18"/>
                <w:szCs w:val="18"/>
              </w:rPr>
              <w:t>Number</w:t>
            </w:r>
          </w:p>
        </w:tc>
        <w:tc>
          <w:tcPr>
            <w:tcW w:w="709" w:type="dxa"/>
          </w:tcPr>
          <w:p w14:paraId="1AB64EC7" w14:textId="77777777" w:rsidR="004714BB" w:rsidRDefault="004714BB" w:rsidP="00FC4394">
            <w:pPr>
              <w:rPr>
                <w:sz w:val="18"/>
                <w:szCs w:val="18"/>
              </w:rPr>
            </w:pPr>
            <w:r>
              <w:rPr>
                <w:sz w:val="18"/>
                <w:szCs w:val="18"/>
              </w:rPr>
              <w:t>1</w:t>
            </w:r>
          </w:p>
        </w:tc>
        <w:tc>
          <w:tcPr>
            <w:tcW w:w="1134" w:type="dxa"/>
          </w:tcPr>
          <w:p w14:paraId="5EF8D925" w14:textId="77777777" w:rsidR="004714BB" w:rsidRPr="00EF377F" w:rsidRDefault="004714BB" w:rsidP="00FC4394">
            <w:pPr>
              <w:rPr>
                <w:sz w:val="18"/>
                <w:szCs w:val="18"/>
              </w:rPr>
            </w:pPr>
            <w:r>
              <w:rPr>
                <w:sz w:val="18"/>
                <w:szCs w:val="18"/>
              </w:rPr>
              <w:t>NOT NULL</w:t>
            </w:r>
          </w:p>
        </w:tc>
        <w:tc>
          <w:tcPr>
            <w:tcW w:w="4111" w:type="dxa"/>
          </w:tcPr>
          <w:p w14:paraId="0BAF4AC5" w14:textId="77777777" w:rsidR="004714BB" w:rsidRPr="00444F78" w:rsidRDefault="004714BB" w:rsidP="00FC4394">
            <w:pPr>
              <w:rPr>
                <w:sz w:val="18"/>
                <w:szCs w:val="18"/>
              </w:rPr>
            </w:pPr>
            <w:r w:rsidRPr="00F2453D">
              <w:rPr>
                <w:sz w:val="18"/>
                <w:szCs w:val="18"/>
              </w:rPr>
              <w:t>Sprache der Bezeichnung</w:t>
            </w:r>
          </w:p>
        </w:tc>
      </w:tr>
      <w:tr w:rsidR="004714BB" w:rsidRPr="00AB54B5" w14:paraId="0FC4C879" w14:textId="77777777" w:rsidTr="00FC4394">
        <w:tc>
          <w:tcPr>
            <w:tcW w:w="2338" w:type="dxa"/>
          </w:tcPr>
          <w:p w14:paraId="08AB775B" w14:textId="77777777" w:rsidR="004714BB" w:rsidRPr="00FA57A3" w:rsidRDefault="004714BB" w:rsidP="00FC4394">
            <w:pPr>
              <w:rPr>
                <w:sz w:val="18"/>
                <w:szCs w:val="18"/>
              </w:rPr>
            </w:pPr>
            <w:r>
              <w:rPr>
                <w:sz w:val="18"/>
                <w:szCs w:val="18"/>
              </w:rPr>
              <w:t>LOK_ASTRNR_HOST_BOFI</w:t>
            </w:r>
          </w:p>
        </w:tc>
        <w:tc>
          <w:tcPr>
            <w:tcW w:w="1134" w:type="dxa"/>
          </w:tcPr>
          <w:p w14:paraId="350E8B9E" w14:textId="77777777" w:rsidR="004714BB" w:rsidRPr="00FA57A3" w:rsidRDefault="004714BB" w:rsidP="00FC4394">
            <w:pPr>
              <w:rPr>
                <w:sz w:val="18"/>
                <w:szCs w:val="18"/>
              </w:rPr>
            </w:pPr>
            <w:r>
              <w:rPr>
                <w:sz w:val="18"/>
                <w:szCs w:val="18"/>
              </w:rPr>
              <w:t>Number</w:t>
            </w:r>
          </w:p>
        </w:tc>
        <w:tc>
          <w:tcPr>
            <w:tcW w:w="709" w:type="dxa"/>
          </w:tcPr>
          <w:p w14:paraId="0A0EF0A9" w14:textId="77777777" w:rsidR="004714BB" w:rsidRPr="00FA57A3" w:rsidRDefault="004714BB" w:rsidP="00FC4394">
            <w:pPr>
              <w:rPr>
                <w:sz w:val="18"/>
                <w:szCs w:val="18"/>
              </w:rPr>
            </w:pPr>
            <w:r>
              <w:rPr>
                <w:sz w:val="18"/>
                <w:szCs w:val="18"/>
              </w:rPr>
              <w:t>6</w:t>
            </w:r>
          </w:p>
        </w:tc>
        <w:tc>
          <w:tcPr>
            <w:tcW w:w="1134" w:type="dxa"/>
          </w:tcPr>
          <w:p w14:paraId="7A334913" w14:textId="77777777" w:rsidR="004714BB" w:rsidRPr="00FA57A3" w:rsidRDefault="004714BB" w:rsidP="00FC4394">
            <w:pPr>
              <w:rPr>
                <w:sz w:val="18"/>
                <w:szCs w:val="18"/>
              </w:rPr>
            </w:pPr>
            <w:r>
              <w:rPr>
                <w:sz w:val="18"/>
                <w:szCs w:val="18"/>
              </w:rPr>
              <w:t>NOT_NULL</w:t>
            </w:r>
          </w:p>
        </w:tc>
        <w:tc>
          <w:tcPr>
            <w:tcW w:w="4111" w:type="dxa"/>
          </w:tcPr>
          <w:p w14:paraId="1C875B43" w14:textId="77777777" w:rsidR="004714BB" w:rsidRPr="00F44C3D" w:rsidRDefault="004714BB" w:rsidP="00FC4394">
            <w:pPr>
              <w:rPr>
                <w:sz w:val="18"/>
                <w:szCs w:val="18"/>
                <w:lang w:val="de-DE"/>
              </w:rPr>
            </w:pPr>
            <w:r>
              <w:rPr>
                <w:sz w:val="18"/>
                <w:szCs w:val="18"/>
              </w:rPr>
              <w:t>Eindeutige Kennung für die Lokalisation</w:t>
            </w:r>
          </w:p>
        </w:tc>
      </w:tr>
    </w:tbl>
    <w:p w14:paraId="0B4B871A" w14:textId="77777777" w:rsidR="004714BB" w:rsidRDefault="004714BB" w:rsidP="004714BB">
      <w:pPr>
        <w:pStyle w:val="Text"/>
      </w:pPr>
    </w:p>
    <w:p w14:paraId="6B8AAC50" w14:textId="77777777" w:rsidR="004714BB" w:rsidRDefault="004714BB" w:rsidP="004714BB">
      <w:bookmarkStart w:id="151" w:name="_Toc184625180"/>
      <w:bookmarkStart w:id="152" w:name="_Toc222145641"/>
      <w:bookmarkStart w:id="153" w:name="_Toc225138162"/>
      <w:r>
        <w:t xml:space="preserve">Table: </w:t>
      </w:r>
      <w:bookmarkEnd w:id="151"/>
      <w:bookmarkEnd w:id="152"/>
      <w:r>
        <w:t>ZUBO_LOKU</w:t>
      </w:r>
      <w:bookmarkEnd w:id="153"/>
    </w:p>
    <w:tbl>
      <w:tblPr>
        <w:tblW w:w="942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70" w:type="dxa"/>
          <w:right w:w="70" w:type="dxa"/>
        </w:tblCellMar>
        <w:tblLook w:val="00A0" w:firstRow="1" w:lastRow="0" w:firstColumn="1" w:lastColumn="0" w:noHBand="0" w:noVBand="0"/>
      </w:tblPr>
      <w:tblGrid>
        <w:gridCol w:w="2338"/>
        <w:gridCol w:w="1134"/>
        <w:gridCol w:w="709"/>
        <w:gridCol w:w="1134"/>
        <w:gridCol w:w="4111"/>
      </w:tblGrid>
      <w:tr w:rsidR="004714BB" w:rsidRPr="00FA57A3" w14:paraId="643CDB97" w14:textId="77777777" w:rsidTr="00FC4394">
        <w:tc>
          <w:tcPr>
            <w:tcW w:w="2338" w:type="dxa"/>
            <w:shd w:val="solid" w:color="000080" w:fill="FFFFFF"/>
          </w:tcPr>
          <w:p w14:paraId="420157EC" w14:textId="77777777" w:rsidR="004714BB" w:rsidRPr="00FA57A3" w:rsidRDefault="004714BB" w:rsidP="00FC4394">
            <w:pPr>
              <w:rPr>
                <w:b/>
                <w:color w:val="FFFFFF"/>
                <w:sz w:val="18"/>
                <w:szCs w:val="18"/>
              </w:rPr>
            </w:pPr>
            <w:r w:rsidRPr="00FA57A3">
              <w:rPr>
                <w:b/>
                <w:color w:val="FFFFFF"/>
                <w:sz w:val="18"/>
                <w:szCs w:val="18"/>
              </w:rPr>
              <w:t>Feld</w:t>
            </w:r>
          </w:p>
        </w:tc>
        <w:tc>
          <w:tcPr>
            <w:tcW w:w="1134" w:type="dxa"/>
            <w:shd w:val="solid" w:color="000080" w:fill="FFFFFF"/>
          </w:tcPr>
          <w:p w14:paraId="4896D0ED" w14:textId="77777777" w:rsidR="004714BB" w:rsidRPr="00FA57A3" w:rsidRDefault="004714BB" w:rsidP="00FC4394">
            <w:pPr>
              <w:rPr>
                <w:b/>
                <w:color w:val="FFFFFF"/>
                <w:sz w:val="18"/>
                <w:szCs w:val="18"/>
              </w:rPr>
            </w:pPr>
            <w:r w:rsidRPr="00FA57A3">
              <w:rPr>
                <w:b/>
                <w:color w:val="FFFFFF"/>
                <w:sz w:val="18"/>
                <w:szCs w:val="18"/>
              </w:rPr>
              <w:t>Typ</w:t>
            </w:r>
          </w:p>
        </w:tc>
        <w:tc>
          <w:tcPr>
            <w:tcW w:w="709" w:type="dxa"/>
            <w:shd w:val="solid" w:color="000080" w:fill="FFFFFF"/>
          </w:tcPr>
          <w:p w14:paraId="5CD9E5EB" w14:textId="77777777" w:rsidR="004714BB" w:rsidRPr="00FA57A3" w:rsidRDefault="004714BB" w:rsidP="00FC4394">
            <w:pPr>
              <w:rPr>
                <w:b/>
                <w:color w:val="FFFFFF"/>
                <w:sz w:val="18"/>
                <w:szCs w:val="18"/>
              </w:rPr>
            </w:pPr>
            <w:r w:rsidRPr="00FA57A3">
              <w:rPr>
                <w:b/>
                <w:color w:val="FFFFFF"/>
                <w:sz w:val="18"/>
                <w:szCs w:val="18"/>
              </w:rPr>
              <w:t>Länge</w:t>
            </w:r>
          </w:p>
        </w:tc>
        <w:tc>
          <w:tcPr>
            <w:tcW w:w="1134" w:type="dxa"/>
            <w:shd w:val="solid" w:color="000080" w:fill="FFFFFF"/>
          </w:tcPr>
          <w:p w14:paraId="2E564FB3" w14:textId="77777777" w:rsidR="004714BB" w:rsidRPr="00FA57A3" w:rsidRDefault="004714BB" w:rsidP="00FC4394">
            <w:pPr>
              <w:rPr>
                <w:b/>
                <w:color w:val="FFFFFF"/>
                <w:sz w:val="18"/>
                <w:szCs w:val="18"/>
              </w:rPr>
            </w:pPr>
            <w:r w:rsidRPr="00FA57A3">
              <w:rPr>
                <w:b/>
                <w:color w:val="FFFFFF"/>
                <w:sz w:val="18"/>
                <w:szCs w:val="18"/>
              </w:rPr>
              <w:t>NULL/NOT NULL</w:t>
            </w:r>
          </w:p>
        </w:tc>
        <w:tc>
          <w:tcPr>
            <w:tcW w:w="4111" w:type="dxa"/>
            <w:shd w:val="solid" w:color="000080" w:fill="FFFFFF"/>
          </w:tcPr>
          <w:p w14:paraId="403C4C03" w14:textId="77777777" w:rsidR="004714BB" w:rsidRPr="00FA57A3" w:rsidRDefault="004714BB" w:rsidP="00FC4394">
            <w:pPr>
              <w:rPr>
                <w:b/>
                <w:color w:val="FFFFFF"/>
                <w:sz w:val="18"/>
                <w:szCs w:val="18"/>
              </w:rPr>
            </w:pPr>
            <w:r w:rsidRPr="00FA57A3">
              <w:rPr>
                <w:b/>
                <w:color w:val="FFFFFF"/>
                <w:sz w:val="18"/>
                <w:szCs w:val="18"/>
              </w:rPr>
              <w:t>Bemerkung</w:t>
            </w:r>
          </w:p>
        </w:tc>
      </w:tr>
      <w:tr w:rsidR="004714BB" w:rsidRPr="00181FCC" w14:paraId="0A3F8BFF" w14:textId="77777777" w:rsidTr="00FC4394">
        <w:tc>
          <w:tcPr>
            <w:tcW w:w="2338" w:type="dxa"/>
          </w:tcPr>
          <w:p w14:paraId="0DC11B28" w14:textId="77777777" w:rsidR="004714BB" w:rsidRPr="00EF377F" w:rsidRDefault="004714BB" w:rsidP="00FC4394">
            <w:pPr>
              <w:rPr>
                <w:sz w:val="18"/>
                <w:szCs w:val="18"/>
              </w:rPr>
            </w:pPr>
            <w:r>
              <w:rPr>
                <w:sz w:val="18"/>
                <w:szCs w:val="18"/>
              </w:rPr>
              <w:t>LOKU</w:t>
            </w:r>
            <w:r w:rsidRPr="00EF377F">
              <w:rPr>
                <w:sz w:val="18"/>
                <w:szCs w:val="18"/>
              </w:rPr>
              <w:t>_ID</w:t>
            </w:r>
          </w:p>
        </w:tc>
        <w:tc>
          <w:tcPr>
            <w:tcW w:w="1134" w:type="dxa"/>
          </w:tcPr>
          <w:p w14:paraId="443B8534" w14:textId="77777777" w:rsidR="004714BB" w:rsidRPr="00FA57A3" w:rsidRDefault="004714BB" w:rsidP="00FC4394">
            <w:pPr>
              <w:rPr>
                <w:sz w:val="18"/>
                <w:szCs w:val="18"/>
              </w:rPr>
            </w:pPr>
            <w:r w:rsidRPr="00EF377F">
              <w:rPr>
                <w:sz w:val="18"/>
                <w:szCs w:val="18"/>
              </w:rPr>
              <w:t>NUM</w:t>
            </w:r>
            <w:r w:rsidRPr="00FA57A3">
              <w:rPr>
                <w:sz w:val="18"/>
                <w:szCs w:val="18"/>
              </w:rPr>
              <w:t>BER</w:t>
            </w:r>
          </w:p>
        </w:tc>
        <w:tc>
          <w:tcPr>
            <w:tcW w:w="709" w:type="dxa"/>
          </w:tcPr>
          <w:p w14:paraId="3A71F428" w14:textId="77777777" w:rsidR="004714BB" w:rsidRPr="00FA57A3" w:rsidRDefault="004714BB" w:rsidP="00FC4394">
            <w:pPr>
              <w:rPr>
                <w:sz w:val="18"/>
                <w:szCs w:val="18"/>
              </w:rPr>
            </w:pPr>
            <w:r>
              <w:rPr>
                <w:sz w:val="18"/>
                <w:szCs w:val="18"/>
              </w:rPr>
              <w:t>13</w:t>
            </w:r>
          </w:p>
        </w:tc>
        <w:tc>
          <w:tcPr>
            <w:tcW w:w="1134" w:type="dxa"/>
          </w:tcPr>
          <w:p w14:paraId="40B07B52" w14:textId="77777777" w:rsidR="004714BB" w:rsidRPr="00FA57A3" w:rsidRDefault="004714BB" w:rsidP="00FC4394">
            <w:pPr>
              <w:rPr>
                <w:sz w:val="18"/>
                <w:szCs w:val="18"/>
              </w:rPr>
            </w:pPr>
            <w:r w:rsidRPr="00FA57A3">
              <w:rPr>
                <w:sz w:val="18"/>
                <w:szCs w:val="18"/>
              </w:rPr>
              <w:t>NOT NULL</w:t>
            </w:r>
          </w:p>
        </w:tc>
        <w:tc>
          <w:tcPr>
            <w:tcW w:w="4111" w:type="dxa"/>
          </w:tcPr>
          <w:p w14:paraId="4D77DBFE" w14:textId="77777777" w:rsidR="004714BB" w:rsidRPr="006758BC" w:rsidRDefault="004714BB" w:rsidP="00FC4394">
            <w:pPr>
              <w:rPr>
                <w:sz w:val="18"/>
                <w:szCs w:val="18"/>
              </w:rPr>
            </w:pPr>
            <w:r>
              <w:rPr>
                <w:sz w:val="18"/>
                <w:szCs w:val="18"/>
              </w:rPr>
              <w:t>PK</w:t>
            </w:r>
          </w:p>
        </w:tc>
      </w:tr>
      <w:tr w:rsidR="004714BB" w:rsidRPr="00AB54B5" w14:paraId="6EEB9300" w14:textId="77777777" w:rsidTr="00FC4394">
        <w:tc>
          <w:tcPr>
            <w:tcW w:w="2338" w:type="dxa"/>
          </w:tcPr>
          <w:p w14:paraId="42EA7E9E" w14:textId="77777777" w:rsidR="004714BB" w:rsidRPr="00EF377F" w:rsidRDefault="004714BB" w:rsidP="00FC4394">
            <w:pPr>
              <w:rPr>
                <w:sz w:val="18"/>
                <w:szCs w:val="18"/>
              </w:rPr>
            </w:pPr>
            <w:r>
              <w:rPr>
                <w:sz w:val="18"/>
                <w:szCs w:val="18"/>
              </w:rPr>
              <w:t>LOKU_LOK</w:t>
            </w:r>
            <w:r w:rsidRPr="00EF377F">
              <w:rPr>
                <w:sz w:val="18"/>
                <w:szCs w:val="18"/>
              </w:rPr>
              <w:t>_ID</w:t>
            </w:r>
          </w:p>
        </w:tc>
        <w:tc>
          <w:tcPr>
            <w:tcW w:w="1134" w:type="dxa"/>
          </w:tcPr>
          <w:p w14:paraId="39084A17" w14:textId="77777777" w:rsidR="004714BB" w:rsidRPr="00FA57A3" w:rsidRDefault="004714BB" w:rsidP="00FC4394">
            <w:pPr>
              <w:rPr>
                <w:sz w:val="18"/>
                <w:szCs w:val="18"/>
              </w:rPr>
            </w:pPr>
            <w:r w:rsidRPr="00EF377F">
              <w:rPr>
                <w:sz w:val="18"/>
                <w:szCs w:val="18"/>
              </w:rPr>
              <w:t>NUM</w:t>
            </w:r>
            <w:r w:rsidRPr="00FA57A3">
              <w:rPr>
                <w:sz w:val="18"/>
                <w:szCs w:val="18"/>
              </w:rPr>
              <w:t>BER</w:t>
            </w:r>
          </w:p>
        </w:tc>
        <w:tc>
          <w:tcPr>
            <w:tcW w:w="709" w:type="dxa"/>
          </w:tcPr>
          <w:p w14:paraId="0E0F3444" w14:textId="77777777" w:rsidR="004714BB" w:rsidRPr="00FA57A3" w:rsidRDefault="004714BB" w:rsidP="00FC4394">
            <w:pPr>
              <w:rPr>
                <w:sz w:val="18"/>
                <w:szCs w:val="18"/>
              </w:rPr>
            </w:pPr>
            <w:r>
              <w:rPr>
                <w:sz w:val="18"/>
                <w:szCs w:val="18"/>
              </w:rPr>
              <w:t>13</w:t>
            </w:r>
          </w:p>
        </w:tc>
        <w:tc>
          <w:tcPr>
            <w:tcW w:w="1134" w:type="dxa"/>
          </w:tcPr>
          <w:p w14:paraId="7854DB5B" w14:textId="77777777" w:rsidR="004714BB" w:rsidRPr="00FA57A3" w:rsidRDefault="004714BB" w:rsidP="00FC4394">
            <w:pPr>
              <w:rPr>
                <w:sz w:val="18"/>
                <w:szCs w:val="18"/>
              </w:rPr>
            </w:pPr>
            <w:r w:rsidRPr="00FA57A3">
              <w:rPr>
                <w:sz w:val="18"/>
                <w:szCs w:val="18"/>
              </w:rPr>
              <w:t>NOT NULL</w:t>
            </w:r>
          </w:p>
        </w:tc>
        <w:tc>
          <w:tcPr>
            <w:tcW w:w="4111" w:type="dxa"/>
          </w:tcPr>
          <w:p w14:paraId="6A703D46" w14:textId="77777777" w:rsidR="004714BB" w:rsidRPr="006758BC" w:rsidRDefault="004714BB" w:rsidP="00FC4394">
            <w:pPr>
              <w:rPr>
                <w:sz w:val="18"/>
                <w:szCs w:val="18"/>
              </w:rPr>
            </w:pPr>
            <w:r w:rsidRPr="00F2453D">
              <w:rPr>
                <w:sz w:val="18"/>
                <w:szCs w:val="18"/>
              </w:rPr>
              <w:t xml:space="preserve">Logischer Schlüssel zur </w:t>
            </w:r>
            <w:r>
              <w:rPr>
                <w:sz w:val="18"/>
                <w:szCs w:val="18"/>
              </w:rPr>
              <w:t>ZUBO_LOK</w:t>
            </w:r>
          </w:p>
        </w:tc>
      </w:tr>
      <w:tr w:rsidR="004714BB" w:rsidRPr="00181FCC" w14:paraId="2B27459A" w14:textId="77777777" w:rsidTr="00FC4394">
        <w:tc>
          <w:tcPr>
            <w:tcW w:w="2338" w:type="dxa"/>
          </w:tcPr>
          <w:p w14:paraId="5E734868" w14:textId="77777777" w:rsidR="004714BB" w:rsidRPr="00FA57A3" w:rsidRDefault="004714BB" w:rsidP="00FC4394">
            <w:pPr>
              <w:rPr>
                <w:sz w:val="18"/>
                <w:szCs w:val="18"/>
              </w:rPr>
            </w:pPr>
            <w:r>
              <w:rPr>
                <w:sz w:val="18"/>
                <w:szCs w:val="18"/>
              </w:rPr>
              <w:t>LOKU</w:t>
            </w:r>
            <w:r w:rsidRPr="00FA57A3">
              <w:rPr>
                <w:sz w:val="18"/>
                <w:szCs w:val="18"/>
              </w:rPr>
              <w:t>_NAME</w:t>
            </w:r>
          </w:p>
        </w:tc>
        <w:tc>
          <w:tcPr>
            <w:tcW w:w="1134" w:type="dxa"/>
          </w:tcPr>
          <w:p w14:paraId="07AD9CB8" w14:textId="77777777" w:rsidR="004714BB" w:rsidRPr="00FA57A3" w:rsidRDefault="004714BB" w:rsidP="00FC4394">
            <w:pPr>
              <w:rPr>
                <w:sz w:val="18"/>
                <w:szCs w:val="18"/>
              </w:rPr>
            </w:pPr>
            <w:r w:rsidRPr="00FA57A3">
              <w:rPr>
                <w:sz w:val="18"/>
                <w:szCs w:val="18"/>
              </w:rPr>
              <w:t>VARCHAR2</w:t>
            </w:r>
          </w:p>
        </w:tc>
        <w:tc>
          <w:tcPr>
            <w:tcW w:w="709" w:type="dxa"/>
          </w:tcPr>
          <w:p w14:paraId="2A61F7A4" w14:textId="77777777" w:rsidR="004714BB" w:rsidRPr="00FA57A3" w:rsidRDefault="004714BB" w:rsidP="00FC4394">
            <w:pPr>
              <w:rPr>
                <w:sz w:val="18"/>
                <w:szCs w:val="18"/>
              </w:rPr>
            </w:pPr>
            <w:r>
              <w:rPr>
                <w:sz w:val="18"/>
                <w:szCs w:val="18"/>
              </w:rPr>
              <w:t>60</w:t>
            </w:r>
          </w:p>
        </w:tc>
        <w:tc>
          <w:tcPr>
            <w:tcW w:w="1134" w:type="dxa"/>
          </w:tcPr>
          <w:p w14:paraId="0B661C48" w14:textId="77777777" w:rsidR="004714BB" w:rsidRPr="00FA57A3" w:rsidRDefault="004714BB" w:rsidP="00FC4394">
            <w:pPr>
              <w:rPr>
                <w:sz w:val="18"/>
                <w:szCs w:val="18"/>
              </w:rPr>
            </w:pPr>
            <w:r w:rsidRPr="00FA57A3">
              <w:rPr>
                <w:sz w:val="18"/>
                <w:szCs w:val="18"/>
              </w:rPr>
              <w:t>NOT NULL</w:t>
            </w:r>
          </w:p>
        </w:tc>
        <w:tc>
          <w:tcPr>
            <w:tcW w:w="4111" w:type="dxa"/>
          </w:tcPr>
          <w:p w14:paraId="6757B77E" w14:textId="77777777" w:rsidR="004714BB" w:rsidRPr="00F44C3D" w:rsidRDefault="004714BB" w:rsidP="00FC4394">
            <w:pPr>
              <w:rPr>
                <w:sz w:val="18"/>
                <w:szCs w:val="18"/>
              </w:rPr>
            </w:pPr>
            <w:r w:rsidRPr="00F44C3D">
              <w:rPr>
                <w:sz w:val="18"/>
                <w:szCs w:val="18"/>
              </w:rPr>
              <w:t>Offizieller Name der Adresse</w:t>
            </w:r>
          </w:p>
        </w:tc>
      </w:tr>
      <w:tr w:rsidR="004714BB" w:rsidRPr="00AB54B5" w14:paraId="62CE0C78" w14:textId="77777777" w:rsidTr="00FC4394">
        <w:tc>
          <w:tcPr>
            <w:tcW w:w="2338" w:type="dxa"/>
          </w:tcPr>
          <w:p w14:paraId="1CA5DCD8" w14:textId="77777777" w:rsidR="004714BB" w:rsidRPr="00A73EC6" w:rsidRDefault="004714BB" w:rsidP="00FC4394">
            <w:pPr>
              <w:rPr>
                <w:sz w:val="18"/>
                <w:szCs w:val="18"/>
              </w:rPr>
            </w:pPr>
            <w:r>
              <w:rPr>
                <w:sz w:val="18"/>
                <w:szCs w:val="18"/>
              </w:rPr>
              <w:t>LOKU_NAME_GK_BOFI</w:t>
            </w:r>
          </w:p>
        </w:tc>
        <w:tc>
          <w:tcPr>
            <w:tcW w:w="1134" w:type="dxa"/>
          </w:tcPr>
          <w:p w14:paraId="22161147" w14:textId="77777777" w:rsidR="004714BB" w:rsidRPr="00FA57A3" w:rsidRDefault="004714BB" w:rsidP="00FC4394">
            <w:pPr>
              <w:rPr>
                <w:sz w:val="18"/>
                <w:szCs w:val="18"/>
              </w:rPr>
            </w:pPr>
            <w:r w:rsidRPr="00FA57A3">
              <w:rPr>
                <w:sz w:val="18"/>
                <w:szCs w:val="18"/>
              </w:rPr>
              <w:t>VARCHAR2</w:t>
            </w:r>
          </w:p>
        </w:tc>
        <w:tc>
          <w:tcPr>
            <w:tcW w:w="709" w:type="dxa"/>
          </w:tcPr>
          <w:p w14:paraId="43A19D38" w14:textId="77777777" w:rsidR="004714BB" w:rsidRPr="00FA57A3" w:rsidRDefault="004714BB" w:rsidP="00FC4394">
            <w:pPr>
              <w:rPr>
                <w:sz w:val="18"/>
                <w:szCs w:val="18"/>
              </w:rPr>
            </w:pPr>
            <w:r>
              <w:rPr>
                <w:sz w:val="18"/>
                <w:szCs w:val="18"/>
              </w:rPr>
              <w:t>25</w:t>
            </w:r>
          </w:p>
        </w:tc>
        <w:tc>
          <w:tcPr>
            <w:tcW w:w="1134" w:type="dxa"/>
          </w:tcPr>
          <w:p w14:paraId="2A1951AD" w14:textId="77777777" w:rsidR="004714BB" w:rsidRPr="00FA57A3" w:rsidRDefault="004714BB" w:rsidP="00FC4394">
            <w:pPr>
              <w:rPr>
                <w:sz w:val="18"/>
                <w:szCs w:val="18"/>
              </w:rPr>
            </w:pPr>
            <w:r w:rsidRPr="00FA57A3">
              <w:rPr>
                <w:sz w:val="18"/>
                <w:szCs w:val="18"/>
              </w:rPr>
              <w:t>NOT NULL</w:t>
            </w:r>
          </w:p>
        </w:tc>
        <w:tc>
          <w:tcPr>
            <w:tcW w:w="4111" w:type="dxa"/>
          </w:tcPr>
          <w:p w14:paraId="285F15A4" w14:textId="77777777" w:rsidR="004714BB" w:rsidRPr="00F44C3D" w:rsidRDefault="004714BB" w:rsidP="00FC4394">
            <w:pPr>
              <w:rPr>
                <w:sz w:val="18"/>
                <w:szCs w:val="18"/>
              </w:rPr>
            </w:pPr>
            <w:r w:rsidRPr="00F44C3D">
              <w:rPr>
                <w:sz w:val="18"/>
                <w:szCs w:val="18"/>
              </w:rPr>
              <w:t xml:space="preserve">Offizieller </w:t>
            </w:r>
            <w:r>
              <w:rPr>
                <w:sz w:val="18"/>
                <w:szCs w:val="18"/>
              </w:rPr>
              <w:t xml:space="preserve">SOFI </w:t>
            </w:r>
            <w:r w:rsidRPr="00F44C3D">
              <w:rPr>
                <w:sz w:val="18"/>
                <w:szCs w:val="18"/>
              </w:rPr>
              <w:t xml:space="preserve">Name </w:t>
            </w:r>
            <w:r>
              <w:rPr>
                <w:sz w:val="18"/>
                <w:szCs w:val="18"/>
              </w:rPr>
              <w:t>auf 25 Stellen</w:t>
            </w:r>
          </w:p>
        </w:tc>
      </w:tr>
      <w:tr w:rsidR="004714BB" w:rsidRPr="00AB54B5" w14:paraId="7F24DCAD" w14:textId="77777777" w:rsidTr="00FC4394">
        <w:tc>
          <w:tcPr>
            <w:tcW w:w="2338" w:type="dxa"/>
          </w:tcPr>
          <w:p w14:paraId="15C133E9" w14:textId="77777777" w:rsidR="004714BB" w:rsidRPr="00A73EC6" w:rsidRDefault="004714BB" w:rsidP="00FC4394">
            <w:pPr>
              <w:rPr>
                <w:sz w:val="18"/>
                <w:szCs w:val="18"/>
              </w:rPr>
            </w:pPr>
            <w:r>
              <w:rPr>
                <w:sz w:val="18"/>
                <w:szCs w:val="18"/>
              </w:rPr>
              <w:t>LOKU_NAME_G_BOFI</w:t>
            </w:r>
          </w:p>
        </w:tc>
        <w:tc>
          <w:tcPr>
            <w:tcW w:w="1134" w:type="dxa"/>
          </w:tcPr>
          <w:p w14:paraId="2FF11CBB" w14:textId="77777777" w:rsidR="004714BB" w:rsidRPr="00FA57A3" w:rsidRDefault="004714BB" w:rsidP="00FC4394">
            <w:pPr>
              <w:rPr>
                <w:sz w:val="18"/>
                <w:szCs w:val="18"/>
              </w:rPr>
            </w:pPr>
            <w:r w:rsidRPr="00FA57A3">
              <w:rPr>
                <w:sz w:val="18"/>
                <w:szCs w:val="18"/>
              </w:rPr>
              <w:t>VARCHAR2</w:t>
            </w:r>
          </w:p>
        </w:tc>
        <w:tc>
          <w:tcPr>
            <w:tcW w:w="709" w:type="dxa"/>
          </w:tcPr>
          <w:p w14:paraId="4FE7F66B" w14:textId="77777777" w:rsidR="004714BB" w:rsidRPr="00FA57A3" w:rsidRDefault="004714BB" w:rsidP="00FC4394">
            <w:pPr>
              <w:rPr>
                <w:sz w:val="18"/>
                <w:szCs w:val="18"/>
              </w:rPr>
            </w:pPr>
            <w:r>
              <w:rPr>
                <w:sz w:val="18"/>
                <w:szCs w:val="18"/>
              </w:rPr>
              <w:t>28</w:t>
            </w:r>
          </w:p>
        </w:tc>
        <w:tc>
          <w:tcPr>
            <w:tcW w:w="1134" w:type="dxa"/>
          </w:tcPr>
          <w:p w14:paraId="10E54176" w14:textId="77777777" w:rsidR="004714BB" w:rsidRPr="00FA57A3" w:rsidRDefault="004714BB" w:rsidP="00FC4394">
            <w:pPr>
              <w:rPr>
                <w:sz w:val="18"/>
                <w:szCs w:val="18"/>
              </w:rPr>
            </w:pPr>
            <w:r w:rsidRPr="00FA57A3">
              <w:rPr>
                <w:sz w:val="18"/>
                <w:szCs w:val="18"/>
              </w:rPr>
              <w:t>NOT NULL</w:t>
            </w:r>
          </w:p>
        </w:tc>
        <w:tc>
          <w:tcPr>
            <w:tcW w:w="4111" w:type="dxa"/>
          </w:tcPr>
          <w:p w14:paraId="460D167F" w14:textId="77777777" w:rsidR="004714BB" w:rsidRPr="00F44C3D" w:rsidRDefault="004714BB" w:rsidP="00FC4394">
            <w:pPr>
              <w:rPr>
                <w:sz w:val="18"/>
                <w:szCs w:val="18"/>
              </w:rPr>
            </w:pPr>
            <w:r w:rsidRPr="00F44C3D">
              <w:rPr>
                <w:sz w:val="18"/>
                <w:szCs w:val="18"/>
              </w:rPr>
              <w:t xml:space="preserve">Offizieller Name in Großbuchstaben </w:t>
            </w:r>
            <w:r>
              <w:rPr>
                <w:sz w:val="18"/>
                <w:szCs w:val="18"/>
              </w:rPr>
              <w:t>SOFI</w:t>
            </w:r>
            <w:r w:rsidRPr="00F44C3D">
              <w:rPr>
                <w:sz w:val="18"/>
                <w:szCs w:val="18"/>
              </w:rPr>
              <w:t xml:space="preserve"> von 28 Positionen</w:t>
            </w:r>
          </w:p>
        </w:tc>
      </w:tr>
      <w:tr w:rsidR="004714BB" w:rsidRPr="008A370B" w14:paraId="79B900DC" w14:textId="77777777" w:rsidTr="00FC4394">
        <w:tc>
          <w:tcPr>
            <w:tcW w:w="2338" w:type="dxa"/>
            <w:tcBorders>
              <w:top w:val="single" w:sz="6" w:space="0" w:color="000080"/>
              <w:left w:val="single" w:sz="6" w:space="0" w:color="000080"/>
              <w:bottom w:val="single" w:sz="6" w:space="0" w:color="000080"/>
              <w:right w:val="single" w:sz="6" w:space="0" w:color="000080"/>
            </w:tcBorders>
          </w:tcPr>
          <w:p w14:paraId="4432D12F" w14:textId="77777777" w:rsidR="004714BB" w:rsidRDefault="004714BB" w:rsidP="00FC4394">
            <w:pPr>
              <w:rPr>
                <w:sz w:val="18"/>
                <w:szCs w:val="18"/>
              </w:rPr>
            </w:pPr>
            <w:r>
              <w:rPr>
                <w:sz w:val="18"/>
                <w:szCs w:val="18"/>
              </w:rPr>
              <w:t>LOKU</w:t>
            </w:r>
            <w:r w:rsidRPr="00F2453D">
              <w:rPr>
                <w:sz w:val="18"/>
                <w:szCs w:val="18"/>
              </w:rPr>
              <w:t>_SPRACH_CODE</w:t>
            </w:r>
          </w:p>
        </w:tc>
        <w:tc>
          <w:tcPr>
            <w:tcW w:w="1134" w:type="dxa"/>
            <w:tcBorders>
              <w:top w:val="single" w:sz="6" w:space="0" w:color="000080"/>
              <w:left w:val="single" w:sz="6" w:space="0" w:color="000080"/>
              <w:bottom w:val="single" w:sz="6" w:space="0" w:color="000080"/>
              <w:right w:val="single" w:sz="6" w:space="0" w:color="000080"/>
            </w:tcBorders>
          </w:tcPr>
          <w:p w14:paraId="6C8FC6F9" w14:textId="77777777" w:rsidR="004714BB" w:rsidRDefault="004714BB" w:rsidP="00FC4394">
            <w:pPr>
              <w:rPr>
                <w:sz w:val="18"/>
                <w:szCs w:val="18"/>
              </w:rPr>
            </w:pPr>
            <w:r>
              <w:rPr>
                <w:sz w:val="18"/>
                <w:szCs w:val="18"/>
              </w:rPr>
              <w:t>Number</w:t>
            </w:r>
          </w:p>
        </w:tc>
        <w:tc>
          <w:tcPr>
            <w:tcW w:w="709" w:type="dxa"/>
            <w:tcBorders>
              <w:top w:val="single" w:sz="6" w:space="0" w:color="000080"/>
              <w:left w:val="single" w:sz="6" w:space="0" w:color="000080"/>
              <w:bottom w:val="single" w:sz="6" w:space="0" w:color="000080"/>
              <w:right w:val="single" w:sz="6" w:space="0" w:color="000080"/>
            </w:tcBorders>
          </w:tcPr>
          <w:p w14:paraId="62D1228F" w14:textId="77777777" w:rsidR="004714BB" w:rsidRDefault="004714BB" w:rsidP="00FC4394">
            <w:pPr>
              <w:rPr>
                <w:sz w:val="18"/>
                <w:szCs w:val="18"/>
              </w:rPr>
            </w:pPr>
            <w:r>
              <w:rPr>
                <w:sz w:val="18"/>
                <w:szCs w:val="18"/>
              </w:rPr>
              <w:t>1</w:t>
            </w:r>
          </w:p>
        </w:tc>
        <w:tc>
          <w:tcPr>
            <w:tcW w:w="1134" w:type="dxa"/>
            <w:tcBorders>
              <w:top w:val="single" w:sz="6" w:space="0" w:color="000080"/>
              <w:left w:val="single" w:sz="6" w:space="0" w:color="000080"/>
              <w:bottom w:val="single" w:sz="6" w:space="0" w:color="000080"/>
              <w:right w:val="single" w:sz="6" w:space="0" w:color="000080"/>
            </w:tcBorders>
          </w:tcPr>
          <w:p w14:paraId="0C27BB91" w14:textId="77777777" w:rsidR="004714BB" w:rsidRPr="00EF377F" w:rsidRDefault="004714BB" w:rsidP="00FC4394">
            <w:pPr>
              <w:rPr>
                <w:sz w:val="18"/>
                <w:szCs w:val="18"/>
              </w:rPr>
            </w:pPr>
            <w:r>
              <w:rPr>
                <w:sz w:val="18"/>
                <w:szCs w:val="18"/>
              </w:rPr>
              <w:t>NOT NULL</w:t>
            </w:r>
          </w:p>
        </w:tc>
        <w:tc>
          <w:tcPr>
            <w:tcW w:w="4111" w:type="dxa"/>
            <w:tcBorders>
              <w:top w:val="single" w:sz="6" w:space="0" w:color="000080"/>
              <w:left w:val="single" w:sz="6" w:space="0" w:color="000080"/>
              <w:bottom w:val="single" w:sz="6" w:space="0" w:color="000080"/>
              <w:right w:val="single" w:sz="6" w:space="0" w:color="000080"/>
            </w:tcBorders>
          </w:tcPr>
          <w:p w14:paraId="6B536790" w14:textId="77777777" w:rsidR="004714BB" w:rsidRPr="00444F78" w:rsidRDefault="004714BB" w:rsidP="00FC4394">
            <w:pPr>
              <w:rPr>
                <w:sz w:val="18"/>
                <w:szCs w:val="18"/>
              </w:rPr>
            </w:pPr>
            <w:r w:rsidRPr="00F2453D">
              <w:rPr>
                <w:sz w:val="18"/>
                <w:szCs w:val="18"/>
              </w:rPr>
              <w:t>Sprache der Bezeichnung</w:t>
            </w:r>
          </w:p>
        </w:tc>
      </w:tr>
      <w:tr w:rsidR="004714BB" w:rsidRPr="00AB54B5" w14:paraId="448FD931" w14:textId="77777777" w:rsidTr="00FC4394">
        <w:tc>
          <w:tcPr>
            <w:tcW w:w="2338" w:type="dxa"/>
            <w:tcBorders>
              <w:top w:val="single" w:sz="6" w:space="0" w:color="000080"/>
              <w:left w:val="single" w:sz="6" w:space="0" w:color="000080"/>
              <w:bottom w:val="single" w:sz="6" w:space="0" w:color="000080"/>
              <w:right w:val="single" w:sz="6" w:space="0" w:color="000080"/>
            </w:tcBorders>
          </w:tcPr>
          <w:p w14:paraId="4962FA5F" w14:textId="77777777" w:rsidR="004714BB" w:rsidRPr="00FA57A3" w:rsidRDefault="004714BB" w:rsidP="00FC4394">
            <w:pPr>
              <w:rPr>
                <w:sz w:val="18"/>
                <w:szCs w:val="18"/>
              </w:rPr>
            </w:pPr>
            <w:r>
              <w:rPr>
                <w:sz w:val="18"/>
                <w:szCs w:val="18"/>
              </w:rPr>
              <w:t>LOKU_ASTRNR_HOST_BOFI</w:t>
            </w:r>
          </w:p>
        </w:tc>
        <w:tc>
          <w:tcPr>
            <w:tcW w:w="1134" w:type="dxa"/>
            <w:tcBorders>
              <w:top w:val="single" w:sz="6" w:space="0" w:color="000080"/>
              <w:left w:val="single" w:sz="6" w:space="0" w:color="000080"/>
              <w:bottom w:val="single" w:sz="6" w:space="0" w:color="000080"/>
              <w:right w:val="single" w:sz="6" w:space="0" w:color="000080"/>
            </w:tcBorders>
          </w:tcPr>
          <w:p w14:paraId="752BF17D" w14:textId="77777777" w:rsidR="004714BB" w:rsidRPr="00FA57A3" w:rsidRDefault="004714BB" w:rsidP="00FC4394">
            <w:pPr>
              <w:rPr>
                <w:sz w:val="18"/>
                <w:szCs w:val="18"/>
              </w:rPr>
            </w:pPr>
            <w:r>
              <w:rPr>
                <w:sz w:val="18"/>
                <w:szCs w:val="18"/>
              </w:rPr>
              <w:t>Number</w:t>
            </w:r>
          </w:p>
        </w:tc>
        <w:tc>
          <w:tcPr>
            <w:tcW w:w="709" w:type="dxa"/>
            <w:tcBorders>
              <w:top w:val="single" w:sz="6" w:space="0" w:color="000080"/>
              <w:left w:val="single" w:sz="6" w:space="0" w:color="000080"/>
              <w:bottom w:val="single" w:sz="6" w:space="0" w:color="000080"/>
              <w:right w:val="single" w:sz="6" w:space="0" w:color="000080"/>
            </w:tcBorders>
          </w:tcPr>
          <w:p w14:paraId="31DC4697" w14:textId="77777777" w:rsidR="004714BB" w:rsidRPr="00FA57A3" w:rsidRDefault="004714BB" w:rsidP="00FC4394">
            <w:pPr>
              <w:rPr>
                <w:sz w:val="18"/>
                <w:szCs w:val="18"/>
              </w:rPr>
            </w:pPr>
            <w:r>
              <w:rPr>
                <w:sz w:val="18"/>
                <w:szCs w:val="18"/>
              </w:rPr>
              <w:t>6</w:t>
            </w:r>
          </w:p>
        </w:tc>
        <w:tc>
          <w:tcPr>
            <w:tcW w:w="1134" w:type="dxa"/>
            <w:tcBorders>
              <w:top w:val="single" w:sz="6" w:space="0" w:color="000080"/>
              <w:left w:val="single" w:sz="6" w:space="0" w:color="000080"/>
              <w:bottom w:val="single" w:sz="6" w:space="0" w:color="000080"/>
              <w:right w:val="single" w:sz="6" w:space="0" w:color="000080"/>
            </w:tcBorders>
          </w:tcPr>
          <w:p w14:paraId="6A8CE432" w14:textId="77777777" w:rsidR="004714BB" w:rsidRPr="00FA57A3" w:rsidRDefault="004714BB" w:rsidP="00FC4394">
            <w:pPr>
              <w:rPr>
                <w:sz w:val="18"/>
                <w:szCs w:val="18"/>
              </w:rPr>
            </w:pPr>
            <w:r>
              <w:rPr>
                <w:sz w:val="18"/>
                <w:szCs w:val="18"/>
              </w:rPr>
              <w:t>NOT_NULL</w:t>
            </w:r>
          </w:p>
        </w:tc>
        <w:tc>
          <w:tcPr>
            <w:tcW w:w="4111" w:type="dxa"/>
            <w:tcBorders>
              <w:top w:val="single" w:sz="6" w:space="0" w:color="000080"/>
              <w:left w:val="single" w:sz="6" w:space="0" w:color="000080"/>
              <w:bottom w:val="single" w:sz="6" w:space="0" w:color="000080"/>
              <w:right w:val="single" w:sz="6" w:space="0" w:color="000080"/>
            </w:tcBorders>
          </w:tcPr>
          <w:p w14:paraId="3A1B4E19" w14:textId="77777777" w:rsidR="004714BB" w:rsidRPr="00F44C3D" w:rsidRDefault="004714BB" w:rsidP="00FC4394">
            <w:pPr>
              <w:rPr>
                <w:sz w:val="18"/>
                <w:szCs w:val="18"/>
                <w:lang w:val="de-DE"/>
              </w:rPr>
            </w:pPr>
            <w:r>
              <w:rPr>
                <w:sz w:val="18"/>
                <w:szCs w:val="18"/>
              </w:rPr>
              <w:t xml:space="preserve">Eindeutige Kennung für die </w:t>
            </w:r>
            <w:r w:rsidRPr="00B277FD">
              <w:rPr>
                <w:sz w:val="18"/>
                <w:szCs w:val="18"/>
              </w:rPr>
              <w:t xml:space="preserve">übersetzte </w:t>
            </w:r>
            <w:r>
              <w:rPr>
                <w:sz w:val="18"/>
                <w:szCs w:val="18"/>
              </w:rPr>
              <w:t>Lokalisation</w:t>
            </w:r>
          </w:p>
        </w:tc>
      </w:tr>
    </w:tbl>
    <w:p w14:paraId="5D8C0AE9" w14:textId="77777777" w:rsidR="004714BB" w:rsidRDefault="004714BB" w:rsidP="004714BB">
      <w:pPr>
        <w:pStyle w:val="Text"/>
      </w:pPr>
    </w:p>
    <w:p w14:paraId="608B6BE0" w14:textId="77777777" w:rsidR="004714BB" w:rsidRDefault="004714BB" w:rsidP="004714BB">
      <w:bookmarkStart w:id="154" w:name="_Toc225138163"/>
      <w:r>
        <w:t>Table: ZUBO_LOKA</w:t>
      </w:r>
      <w:bookmarkEnd w:id="154"/>
    </w:p>
    <w:tbl>
      <w:tblPr>
        <w:tblW w:w="942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70" w:type="dxa"/>
          <w:right w:w="70" w:type="dxa"/>
        </w:tblCellMar>
        <w:tblLook w:val="00A0" w:firstRow="1" w:lastRow="0" w:firstColumn="1" w:lastColumn="0" w:noHBand="0" w:noVBand="0"/>
      </w:tblPr>
      <w:tblGrid>
        <w:gridCol w:w="2338"/>
        <w:gridCol w:w="1134"/>
        <w:gridCol w:w="709"/>
        <w:gridCol w:w="1134"/>
        <w:gridCol w:w="4111"/>
      </w:tblGrid>
      <w:tr w:rsidR="004714BB" w:rsidRPr="00FA57A3" w14:paraId="08F6D57B" w14:textId="77777777" w:rsidTr="00FC4394">
        <w:tc>
          <w:tcPr>
            <w:tcW w:w="2338" w:type="dxa"/>
            <w:shd w:val="solid" w:color="000080" w:fill="FFFFFF"/>
          </w:tcPr>
          <w:p w14:paraId="5FB66B68" w14:textId="77777777" w:rsidR="004714BB" w:rsidRPr="00FA57A3" w:rsidRDefault="004714BB" w:rsidP="00FC4394">
            <w:pPr>
              <w:rPr>
                <w:b/>
                <w:color w:val="FFFFFF"/>
                <w:sz w:val="18"/>
                <w:szCs w:val="18"/>
              </w:rPr>
            </w:pPr>
            <w:r w:rsidRPr="00FA57A3">
              <w:rPr>
                <w:b/>
                <w:color w:val="FFFFFF"/>
                <w:sz w:val="18"/>
                <w:szCs w:val="18"/>
              </w:rPr>
              <w:lastRenderedPageBreak/>
              <w:t>Feld</w:t>
            </w:r>
          </w:p>
        </w:tc>
        <w:tc>
          <w:tcPr>
            <w:tcW w:w="1134" w:type="dxa"/>
            <w:shd w:val="solid" w:color="000080" w:fill="FFFFFF"/>
          </w:tcPr>
          <w:p w14:paraId="7443585C" w14:textId="77777777" w:rsidR="004714BB" w:rsidRPr="00FA57A3" w:rsidRDefault="004714BB" w:rsidP="00FC4394">
            <w:pPr>
              <w:rPr>
                <w:b/>
                <w:color w:val="FFFFFF"/>
                <w:sz w:val="18"/>
                <w:szCs w:val="18"/>
              </w:rPr>
            </w:pPr>
            <w:r w:rsidRPr="00FA57A3">
              <w:rPr>
                <w:b/>
                <w:color w:val="FFFFFF"/>
                <w:sz w:val="18"/>
                <w:szCs w:val="18"/>
              </w:rPr>
              <w:t>Typ</w:t>
            </w:r>
          </w:p>
        </w:tc>
        <w:tc>
          <w:tcPr>
            <w:tcW w:w="709" w:type="dxa"/>
            <w:shd w:val="solid" w:color="000080" w:fill="FFFFFF"/>
          </w:tcPr>
          <w:p w14:paraId="56A1AA9F" w14:textId="77777777" w:rsidR="004714BB" w:rsidRPr="00FA57A3" w:rsidRDefault="004714BB" w:rsidP="00FC4394">
            <w:pPr>
              <w:rPr>
                <w:b/>
                <w:color w:val="FFFFFF"/>
                <w:sz w:val="18"/>
                <w:szCs w:val="18"/>
              </w:rPr>
            </w:pPr>
            <w:r w:rsidRPr="00FA57A3">
              <w:rPr>
                <w:b/>
                <w:color w:val="FFFFFF"/>
                <w:sz w:val="18"/>
                <w:szCs w:val="18"/>
              </w:rPr>
              <w:t>Länge</w:t>
            </w:r>
          </w:p>
        </w:tc>
        <w:tc>
          <w:tcPr>
            <w:tcW w:w="1134" w:type="dxa"/>
            <w:shd w:val="solid" w:color="000080" w:fill="FFFFFF"/>
          </w:tcPr>
          <w:p w14:paraId="131B7081" w14:textId="77777777" w:rsidR="004714BB" w:rsidRPr="00FA57A3" w:rsidRDefault="004714BB" w:rsidP="00FC4394">
            <w:pPr>
              <w:rPr>
                <w:b/>
                <w:color w:val="FFFFFF"/>
                <w:sz w:val="18"/>
                <w:szCs w:val="18"/>
              </w:rPr>
            </w:pPr>
            <w:r w:rsidRPr="00FA57A3">
              <w:rPr>
                <w:b/>
                <w:color w:val="FFFFFF"/>
                <w:sz w:val="18"/>
                <w:szCs w:val="18"/>
              </w:rPr>
              <w:t>NULL/NOT NULL</w:t>
            </w:r>
          </w:p>
        </w:tc>
        <w:tc>
          <w:tcPr>
            <w:tcW w:w="4111" w:type="dxa"/>
            <w:shd w:val="solid" w:color="000080" w:fill="FFFFFF"/>
          </w:tcPr>
          <w:p w14:paraId="1EB7B711" w14:textId="77777777" w:rsidR="004714BB" w:rsidRPr="00FA57A3" w:rsidRDefault="004714BB" w:rsidP="00FC4394">
            <w:pPr>
              <w:rPr>
                <w:b/>
                <w:color w:val="FFFFFF"/>
                <w:sz w:val="18"/>
                <w:szCs w:val="18"/>
              </w:rPr>
            </w:pPr>
            <w:r w:rsidRPr="00FA57A3">
              <w:rPr>
                <w:b/>
                <w:color w:val="FFFFFF"/>
                <w:sz w:val="18"/>
                <w:szCs w:val="18"/>
              </w:rPr>
              <w:t>Bemerkung</w:t>
            </w:r>
          </w:p>
        </w:tc>
      </w:tr>
      <w:tr w:rsidR="004714BB" w:rsidRPr="00181FCC" w14:paraId="642A14DB" w14:textId="77777777" w:rsidTr="00FC4394">
        <w:tc>
          <w:tcPr>
            <w:tcW w:w="2338" w:type="dxa"/>
          </w:tcPr>
          <w:p w14:paraId="00687C0C" w14:textId="77777777" w:rsidR="004714BB" w:rsidRPr="00EF377F" w:rsidRDefault="004714BB" w:rsidP="00FC4394">
            <w:pPr>
              <w:rPr>
                <w:sz w:val="18"/>
                <w:szCs w:val="18"/>
              </w:rPr>
            </w:pPr>
            <w:r>
              <w:rPr>
                <w:sz w:val="18"/>
                <w:szCs w:val="18"/>
              </w:rPr>
              <w:t>LOKA</w:t>
            </w:r>
            <w:r w:rsidRPr="00EF377F">
              <w:rPr>
                <w:sz w:val="18"/>
                <w:szCs w:val="18"/>
              </w:rPr>
              <w:t>_ID</w:t>
            </w:r>
          </w:p>
        </w:tc>
        <w:tc>
          <w:tcPr>
            <w:tcW w:w="1134" w:type="dxa"/>
          </w:tcPr>
          <w:p w14:paraId="436B79DA" w14:textId="77777777" w:rsidR="004714BB" w:rsidRPr="00FA57A3" w:rsidRDefault="004714BB" w:rsidP="00FC4394">
            <w:pPr>
              <w:rPr>
                <w:sz w:val="18"/>
                <w:szCs w:val="18"/>
              </w:rPr>
            </w:pPr>
            <w:r w:rsidRPr="00EF377F">
              <w:rPr>
                <w:sz w:val="18"/>
                <w:szCs w:val="18"/>
              </w:rPr>
              <w:t>NUM</w:t>
            </w:r>
            <w:r w:rsidRPr="00FA57A3">
              <w:rPr>
                <w:sz w:val="18"/>
                <w:szCs w:val="18"/>
              </w:rPr>
              <w:t>BER</w:t>
            </w:r>
          </w:p>
        </w:tc>
        <w:tc>
          <w:tcPr>
            <w:tcW w:w="709" w:type="dxa"/>
          </w:tcPr>
          <w:p w14:paraId="0D2E8175" w14:textId="77777777" w:rsidR="004714BB" w:rsidRPr="00FA57A3" w:rsidRDefault="004714BB" w:rsidP="00FC4394">
            <w:pPr>
              <w:rPr>
                <w:sz w:val="18"/>
                <w:szCs w:val="18"/>
              </w:rPr>
            </w:pPr>
            <w:r>
              <w:rPr>
                <w:sz w:val="18"/>
                <w:szCs w:val="18"/>
              </w:rPr>
              <w:t>13</w:t>
            </w:r>
          </w:p>
        </w:tc>
        <w:tc>
          <w:tcPr>
            <w:tcW w:w="1134" w:type="dxa"/>
          </w:tcPr>
          <w:p w14:paraId="4C291E86" w14:textId="77777777" w:rsidR="004714BB" w:rsidRPr="00FA57A3" w:rsidRDefault="004714BB" w:rsidP="00FC4394">
            <w:pPr>
              <w:rPr>
                <w:sz w:val="18"/>
                <w:szCs w:val="18"/>
              </w:rPr>
            </w:pPr>
            <w:r w:rsidRPr="00FA57A3">
              <w:rPr>
                <w:sz w:val="18"/>
                <w:szCs w:val="18"/>
              </w:rPr>
              <w:t>NOT NULL</w:t>
            </w:r>
          </w:p>
        </w:tc>
        <w:tc>
          <w:tcPr>
            <w:tcW w:w="4111" w:type="dxa"/>
          </w:tcPr>
          <w:p w14:paraId="6084DD49" w14:textId="77777777" w:rsidR="004714BB" w:rsidRPr="006758BC" w:rsidRDefault="004714BB" w:rsidP="00FC4394">
            <w:pPr>
              <w:rPr>
                <w:sz w:val="18"/>
                <w:szCs w:val="18"/>
              </w:rPr>
            </w:pPr>
            <w:r>
              <w:rPr>
                <w:sz w:val="18"/>
                <w:szCs w:val="18"/>
              </w:rPr>
              <w:t>PK</w:t>
            </w:r>
          </w:p>
        </w:tc>
      </w:tr>
      <w:tr w:rsidR="004714BB" w:rsidRPr="00AB54B5" w14:paraId="2014AF52" w14:textId="77777777" w:rsidTr="00FC4394">
        <w:tc>
          <w:tcPr>
            <w:tcW w:w="2338" w:type="dxa"/>
          </w:tcPr>
          <w:p w14:paraId="3D6EFF82" w14:textId="77777777" w:rsidR="004714BB" w:rsidRPr="00EF377F" w:rsidRDefault="004714BB" w:rsidP="00FC4394">
            <w:pPr>
              <w:rPr>
                <w:sz w:val="18"/>
                <w:szCs w:val="18"/>
              </w:rPr>
            </w:pPr>
            <w:r>
              <w:rPr>
                <w:sz w:val="18"/>
                <w:szCs w:val="18"/>
              </w:rPr>
              <w:t>LOKA_LOK</w:t>
            </w:r>
            <w:r w:rsidRPr="00EF377F">
              <w:rPr>
                <w:sz w:val="18"/>
                <w:szCs w:val="18"/>
              </w:rPr>
              <w:t>_ID</w:t>
            </w:r>
          </w:p>
        </w:tc>
        <w:tc>
          <w:tcPr>
            <w:tcW w:w="1134" w:type="dxa"/>
          </w:tcPr>
          <w:p w14:paraId="664CF1EB" w14:textId="77777777" w:rsidR="004714BB" w:rsidRPr="00FA57A3" w:rsidRDefault="004714BB" w:rsidP="00FC4394">
            <w:pPr>
              <w:rPr>
                <w:sz w:val="18"/>
                <w:szCs w:val="18"/>
              </w:rPr>
            </w:pPr>
            <w:r w:rsidRPr="00EF377F">
              <w:rPr>
                <w:sz w:val="18"/>
                <w:szCs w:val="18"/>
              </w:rPr>
              <w:t>NUM</w:t>
            </w:r>
            <w:r w:rsidRPr="00FA57A3">
              <w:rPr>
                <w:sz w:val="18"/>
                <w:szCs w:val="18"/>
              </w:rPr>
              <w:t>BER</w:t>
            </w:r>
          </w:p>
        </w:tc>
        <w:tc>
          <w:tcPr>
            <w:tcW w:w="709" w:type="dxa"/>
          </w:tcPr>
          <w:p w14:paraId="30E9C074" w14:textId="77777777" w:rsidR="004714BB" w:rsidRPr="00FA57A3" w:rsidRDefault="004714BB" w:rsidP="00FC4394">
            <w:pPr>
              <w:rPr>
                <w:sz w:val="18"/>
                <w:szCs w:val="18"/>
              </w:rPr>
            </w:pPr>
            <w:r>
              <w:rPr>
                <w:sz w:val="18"/>
                <w:szCs w:val="18"/>
              </w:rPr>
              <w:t>13</w:t>
            </w:r>
          </w:p>
        </w:tc>
        <w:tc>
          <w:tcPr>
            <w:tcW w:w="1134" w:type="dxa"/>
          </w:tcPr>
          <w:p w14:paraId="1288F431" w14:textId="77777777" w:rsidR="004714BB" w:rsidRPr="00FA57A3" w:rsidRDefault="004714BB" w:rsidP="00FC4394">
            <w:pPr>
              <w:rPr>
                <w:sz w:val="18"/>
                <w:szCs w:val="18"/>
              </w:rPr>
            </w:pPr>
            <w:r w:rsidRPr="00FA57A3">
              <w:rPr>
                <w:sz w:val="18"/>
                <w:szCs w:val="18"/>
              </w:rPr>
              <w:t>NOT NULL</w:t>
            </w:r>
          </w:p>
        </w:tc>
        <w:tc>
          <w:tcPr>
            <w:tcW w:w="4111" w:type="dxa"/>
          </w:tcPr>
          <w:p w14:paraId="2B0CAB4F" w14:textId="77777777" w:rsidR="004714BB" w:rsidRPr="006758BC" w:rsidRDefault="004714BB" w:rsidP="00FC4394">
            <w:pPr>
              <w:rPr>
                <w:sz w:val="18"/>
                <w:szCs w:val="18"/>
              </w:rPr>
            </w:pPr>
            <w:r w:rsidRPr="00F2453D">
              <w:rPr>
                <w:sz w:val="18"/>
                <w:szCs w:val="18"/>
              </w:rPr>
              <w:t xml:space="preserve">Logischer Schlüssel zur </w:t>
            </w:r>
            <w:r>
              <w:rPr>
                <w:sz w:val="18"/>
                <w:szCs w:val="18"/>
              </w:rPr>
              <w:t>ZUBO_LOK</w:t>
            </w:r>
          </w:p>
        </w:tc>
      </w:tr>
      <w:tr w:rsidR="004714BB" w:rsidRPr="00181FCC" w14:paraId="4452AA4E" w14:textId="77777777" w:rsidTr="00FC4394">
        <w:tc>
          <w:tcPr>
            <w:tcW w:w="2338" w:type="dxa"/>
          </w:tcPr>
          <w:p w14:paraId="5496AA6A" w14:textId="77777777" w:rsidR="004714BB" w:rsidRPr="00FA57A3" w:rsidRDefault="004714BB" w:rsidP="00FC4394">
            <w:pPr>
              <w:rPr>
                <w:sz w:val="18"/>
                <w:szCs w:val="18"/>
              </w:rPr>
            </w:pPr>
            <w:r>
              <w:rPr>
                <w:sz w:val="18"/>
                <w:szCs w:val="18"/>
              </w:rPr>
              <w:t>LOKA</w:t>
            </w:r>
            <w:r w:rsidRPr="00FA57A3">
              <w:rPr>
                <w:sz w:val="18"/>
                <w:szCs w:val="18"/>
              </w:rPr>
              <w:t>_NAME</w:t>
            </w:r>
          </w:p>
        </w:tc>
        <w:tc>
          <w:tcPr>
            <w:tcW w:w="1134" w:type="dxa"/>
          </w:tcPr>
          <w:p w14:paraId="3314853E" w14:textId="77777777" w:rsidR="004714BB" w:rsidRPr="00FA57A3" w:rsidRDefault="004714BB" w:rsidP="00FC4394">
            <w:pPr>
              <w:rPr>
                <w:sz w:val="18"/>
                <w:szCs w:val="18"/>
              </w:rPr>
            </w:pPr>
            <w:r w:rsidRPr="00FA57A3">
              <w:rPr>
                <w:sz w:val="18"/>
                <w:szCs w:val="18"/>
              </w:rPr>
              <w:t>VARCHAR2</w:t>
            </w:r>
          </w:p>
        </w:tc>
        <w:tc>
          <w:tcPr>
            <w:tcW w:w="709" w:type="dxa"/>
          </w:tcPr>
          <w:p w14:paraId="3548621B" w14:textId="77777777" w:rsidR="004714BB" w:rsidRPr="00FA57A3" w:rsidRDefault="004714BB" w:rsidP="00FC4394">
            <w:pPr>
              <w:rPr>
                <w:sz w:val="18"/>
                <w:szCs w:val="18"/>
              </w:rPr>
            </w:pPr>
            <w:r>
              <w:rPr>
                <w:sz w:val="18"/>
                <w:szCs w:val="18"/>
              </w:rPr>
              <w:t>60</w:t>
            </w:r>
          </w:p>
        </w:tc>
        <w:tc>
          <w:tcPr>
            <w:tcW w:w="1134" w:type="dxa"/>
          </w:tcPr>
          <w:p w14:paraId="34E883B2" w14:textId="77777777" w:rsidR="004714BB" w:rsidRPr="00FA57A3" w:rsidRDefault="004714BB" w:rsidP="00FC4394">
            <w:pPr>
              <w:rPr>
                <w:sz w:val="18"/>
                <w:szCs w:val="18"/>
              </w:rPr>
            </w:pPr>
            <w:r w:rsidRPr="00FA57A3">
              <w:rPr>
                <w:sz w:val="18"/>
                <w:szCs w:val="18"/>
              </w:rPr>
              <w:t>NOT NULL</w:t>
            </w:r>
          </w:p>
        </w:tc>
        <w:tc>
          <w:tcPr>
            <w:tcW w:w="4111" w:type="dxa"/>
          </w:tcPr>
          <w:p w14:paraId="57110DFE" w14:textId="77777777" w:rsidR="004714BB" w:rsidRPr="00F44C3D" w:rsidRDefault="004714BB" w:rsidP="00FC4394">
            <w:pPr>
              <w:rPr>
                <w:sz w:val="18"/>
                <w:szCs w:val="18"/>
              </w:rPr>
            </w:pPr>
            <w:r w:rsidRPr="00F44C3D">
              <w:rPr>
                <w:sz w:val="18"/>
                <w:szCs w:val="18"/>
              </w:rPr>
              <w:t>Offizieller Name der Adresse</w:t>
            </w:r>
          </w:p>
        </w:tc>
      </w:tr>
      <w:tr w:rsidR="004714BB" w:rsidRPr="00AB54B5" w14:paraId="7E4594E7" w14:textId="77777777" w:rsidTr="00FC4394">
        <w:tc>
          <w:tcPr>
            <w:tcW w:w="2338" w:type="dxa"/>
          </w:tcPr>
          <w:p w14:paraId="325C54CB" w14:textId="77777777" w:rsidR="004714BB" w:rsidRPr="00A73EC6" w:rsidRDefault="004714BB" w:rsidP="00FC4394">
            <w:pPr>
              <w:rPr>
                <w:sz w:val="18"/>
                <w:szCs w:val="18"/>
              </w:rPr>
            </w:pPr>
            <w:r>
              <w:rPr>
                <w:sz w:val="18"/>
                <w:szCs w:val="18"/>
              </w:rPr>
              <w:t>LOKA_NAME_GK_BOFI</w:t>
            </w:r>
          </w:p>
        </w:tc>
        <w:tc>
          <w:tcPr>
            <w:tcW w:w="1134" w:type="dxa"/>
          </w:tcPr>
          <w:p w14:paraId="1B2DBD26" w14:textId="77777777" w:rsidR="004714BB" w:rsidRPr="00FA57A3" w:rsidRDefault="004714BB" w:rsidP="00FC4394">
            <w:pPr>
              <w:rPr>
                <w:sz w:val="18"/>
                <w:szCs w:val="18"/>
              </w:rPr>
            </w:pPr>
            <w:r w:rsidRPr="00FA57A3">
              <w:rPr>
                <w:sz w:val="18"/>
                <w:szCs w:val="18"/>
              </w:rPr>
              <w:t>VARCHAR2</w:t>
            </w:r>
          </w:p>
        </w:tc>
        <w:tc>
          <w:tcPr>
            <w:tcW w:w="709" w:type="dxa"/>
          </w:tcPr>
          <w:p w14:paraId="44BE26A2" w14:textId="77777777" w:rsidR="004714BB" w:rsidRPr="00FA57A3" w:rsidRDefault="004714BB" w:rsidP="00FC4394">
            <w:pPr>
              <w:rPr>
                <w:sz w:val="18"/>
                <w:szCs w:val="18"/>
              </w:rPr>
            </w:pPr>
            <w:r>
              <w:rPr>
                <w:sz w:val="18"/>
                <w:szCs w:val="18"/>
              </w:rPr>
              <w:t>25</w:t>
            </w:r>
          </w:p>
        </w:tc>
        <w:tc>
          <w:tcPr>
            <w:tcW w:w="1134" w:type="dxa"/>
          </w:tcPr>
          <w:p w14:paraId="4DDCE7CC" w14:textId="77777777" w:rsidR="004714BB" w:rsidRPr="00FA57A3" w:rsidRDefault="004714BB" w:rsidP="00FC4394">
            <w:pPr>
              <w:rPr>
                <w:sz w:val="18"/>
                <w:szCs w:val="18"/>
              </w:rPr>
            </w:pPr>
            <w:r w:rsidRPr="00FA57A3">
              <w:rPr>
                <w:sz w:val="18"/>
                <w:szCs w:val="18"/>
              </w:rPr>
              <w:t>NOT NULL</w:t>
            </w:r>
          </w:p>
        </w:tc>
        <w:tc>
          <w:tcPr>
            <w:tcW w:w="4111" w:type="dxa"/>
          </w:tcPr>
          <w:p w14:paraId="2EB559DF" w14:textId="77777777" w:rsidR="004714BB" w:rsidRPr="00F44C3D" w:rsidRDefault="004714BB" w:rsidP="00FC4394">
            <w:pPr>
              <w:rPr>
                <w:sz w:val="18"/>
                <w:szCs w:val="18"/>
              </w:rPr>
            </w:pPr>
            <w:r w:rsidRPr="00F44C3D">
              <w:rPr>
                <w:sz w:val="18"/>
                <w:szCs w:val="18"/>
              </w:rPr>
              <w:t xml:space="preserve">Offizieller </w:t>
            </w:r>
            <w:r>
              <w:rPr>
                <w:sz w:val="18"/>
                <w:szCs w:val="18"/>
              </w:rPr>
              <w:t xml:space="preserve">SOFI </w:t>
            </w:r>
            <w:r w:rsidRPr="00F44C3D">
              <w:rPr>
                <w:sz w:val="18"/>
                <w:szCs w:val="18"/>
              </w:rPr>
              <w:t xml:space="preserve">Name </w:t>
            </w:r>
            <w:r>
              <w:rPr>
                <w:sz w:val="18"/>
                <w:szCs w:val="18"/>
              </w:rPr>
              <w:t>auf 25 Stellen</w:t>
            </w:r>
          </w:p>
        </w:tc>
      </w:tr>
      <w:tr w:rsidR="004714BB" w:rsidRPr="00AB54B5" w14:paraId="7888A456" w14:textId="77777777" w:rsidTr="00FC4394">
        <w:tc>
          <w:tcPr>
            <w:tcW w:w="2338" w:type="dxa"/>
          </w:tcPr>
          <w:p w14:paraId="4E6E5A67" w14:textId="77777777" w:rsidR="004714BB" w:rsidRPr="00A73EC6" w:rsidRDefault="004714BB" w:rsidP="00FC4394">
            <w:pPr>
              <w:rPr>
                <w:sz w:val="18"/>
                <w:szCs w:val="18"/>
              </w:rPr>
            </w:pPr>
            <w:r>
              <w:rPr>
                <w:sz w:val="18"/>
                <w:szCs w:val="18"/>
              </w:rPr>
              <w:t>LOKA_NAME_G_BOFI</w:t>
            </w:r>
          </w:p>
        </w:tc>
        <w:tc>
          <w:tcPr>
            <w:tcW w:w="1134" w:type="dxa"/>
          </w:tcPr>
          <w:p w14:paraId="7A8EFE40" w14:textId="77777777" w:rsidR="004714BB" w:rsidRPr="00FA57A3" w:rsidRDefault="004714BB" w:rsidP="00FC4394">
            <w:pPr>
              <w:rPr>
                <w:sz w:val="18"/>
                <w:szCs w:val="18"/>
              </w:rPr>
            </w:pPr>
            <w:r w:rsidRPr="00FA57A3">
              <w:rPr>
                <w:sz w:val="18"/>
                <w:szCs w:val="18"/>
              </w:rPr>
              <w:t>VARCHAR2</w:t>
            </w:r>
          </w:p>
        </w:tc>
        <w:tc>
          <w:tcPr>
            <w:tcW w:w="709" w:type="dxa"/>
          </w:tcPr>
          <w:p w14:paraId="5ABCDF79" w14:textId="77777777" w:rsidR="004714BB" w:rsidRPr="00FA57A3" w:rsidRDefault="004714BB" w:rsidP="00FC4394">
            <w:pPr>
              <w:rPr>
                <w:sz w:val="18"/>
                <w:szCs w:val="18"/>
              </w:rPr>
            </w:pPr>
            <w:r>
              <w:rPr>
                <w:sz w:val="18"/>
                <w:szCs w:val="18"/>
              </w:rPr>
              <w:t>28</w:t>
            </w:r>
          </w:p>
        </w:tc>
        <w:tc>
          <w:tcPr>
            <w:tcW w:w="1134" w:type="dxa"/>
          </w:tcPr>
          <w:p w14:paraId="1AD61953" w14:textId="77777777" w:rsidR="004714BB" w:rsidRPr="00FA57A3" w:rsidRDefault="004714BB" w:rsidP="00FC4394">
            <w:pPr>
              <w:rPr>
                <w:sz w:val="18"/>
                <w:szCs w:val="18"/>
              </w:rPr>
            </w:pPr>
            <w:r w:rsidRPr="00FA57A3">
              <w:rPr>
                <w:sz w:val="18"/>
                <w:szCs w:val="18"/>
              </w:rPr>
              <w:t>NOT NULL</w:t>
            </w:r>
          </w:p>
        </w:tc>
        <w:tc>
          <w:tcPr>
            <w:tcW w:w="4111" w:type="dxa"/>
          </w:tcPr>
          <w:p w14:paraId="22963C01" w14:textId="77777777" w:rsidR="004714BB" w:rsidRPr="00F44C3D" w:rsidRDefault="004714BB" w:rsidP="00FC4394">
            <w:pPr>
              <w:rPr>
                <w:sz w:val="18"/>
                <w:szCs w:val="18"/>
              </w:rPr>
            </w:pPr>
            <w:r w:rsidRPr="00F44C3D">
              <w:rPr>
                <w:sz w:val="18"/>
                <w:szCs w:val="18"/>
              </w:rPr>
              <w:t xml:space="preserve">Offizieller Name in Großbuchstaben </w:t>
            </w:r>
            <w:r>
              <w:rPr>
                <w:sz w:val="18"/>
                <w:szCs w:val="18"/>
              </w:rPr>
              <w:t>SOFI</w:t>
            </w:r>
            <w:r w:rsidRPr="00F44C3D">
              <w:rPr>
                <w:sz w:val="18"/>
                <w:szCs w:val="18"/>
              </w:rPr>
              <w:t xml:space="preserve"> von 28 Positionen</w:t>
            </w:r>
          </w:p>
        </w:tc>
      </w:tr>
      <w:tr w:rsidR="004714BB" w:rsidRPr="008A370B" w14:paraId="5700C706" w14:textId="77777777" w:rsidTr="00FC4394">
        <w:tc>
          <w:tcPr>
            <w:tcW w:w="2338" w:type="dxa"/>
            <w:tcBorders>
              <w:top w:val="single" w:sz="6" w:space="0" w:color="000080"/>
              <w:left w:val="single" w:sz="6" w:space="0" w:color="000080"/>
              <w:bottom w:val="single" w:sz="6" w:space="0" w:color="000080"/>
              <w:right w:val="single" w:sz="6" w:space="0" w:color="000080"/>
            </w:tcBorders>
          </w:tcPr>
          <w:p w14:paraId="2D157D5E" w14:textId="77777777" w:rsidR="004714BB" w:rsidRDefault="004714BB" w:rsidP="00FC4394">
            <w:pPr>
              <w:rPr>
                <w:sz w:val="18"/>
                <w:szCs w:val="18"/>
              </w:rPr>
            </w:pPr>
            <w:r>
              <w:rPr>
                <w:sz w:val="18"/>
                <w:szCs w:val="18"/>
              </w:rPr>
              <w:t>LOKA</w:t>
            </w:r>
            <w:r w:rsidRPr="00F2453D">
              <w:rPr>
                <w:sz w:val="18"/>
                <w:szCs w:val="18"/>
              </w:rPr>
              <w:t>_SPRACH_CODE</w:t>
            </w:r>
          </w:p>
        </w:tc>
        <w:tc>
          <w:tcPr>
            <w:tcW w:w="1134" w:type="dxa"/>
            <w:tcBorders>
              <w:top w:val="single" w:sz="6" w:space="0" w:color="000080"/>
              <w:left w:val="single" w:sz="6" w:space="0" w:color="000080"/>
              <w:bottom w:val="single" w:sz="6" w:space="0" w:color="000080"/>
              <w:right w:val="single" w:sz="6" w:space="0" w:color="000080"/>
            </w:tcBorders>
          </w:tcPr>
          <w:p w14:paraId="2C7737DF" w14:textId="77777777" w:rsidR="004714BB" w:rsidRDefault="004714BB" w:rsidP="00FC4394">
            <w:pPr>
              <w:rPr>
                <w:sz w:val="18"/>
                <w:szCs w:val="18"/>
              </w:rPr>
            </w:pPr>
            <w:r>
              <w:rPr>
                <w:sz w:val="18"/>
                <w:szCs w:val="18"/>
              </w:rPr>
              <w:t>Number</w:t>
            </w:r>
          </w:p>
        </w:tc>
        <w:tc>
          <w:tcPr>
            <w:tcW w:w="709" w:type="dxa"/>
            <w:tcBorders>
              <w:top w:val="single" w:sz="6" w:space="0" w:color="000080"/>
              <w:left w:val="single" w:sz="6" w:space="0" w:color="000080"/>
              <w:bottom w:val="single" w:sz="6" w:space="0" w:color="000080"/>
              <w:right w:val="single" w:sz="6" w:space="0" w:color="000080"/>
            </w:tcBorders>
          </w:tcPr>
          <w:p w14:paraId="74A72CBE" w14:textId="77777777" w:rsidR="004714BB" w:rsidRDefault="004714BB" w:rsidP="00FC4394">
            <w:pPr>
              <w:rPr>
                <w:sz w:val="18"/>
                <w:szCs w:val="18"/>
              </w:rPr>
            </w:pPr>
            <w:r>
              <w:rPr>
                <w:sz w:val="18"/>
                <w:szCs w:val="18"/>
              </w:rPr>
              <w:t>1</w:t>
            </w:r>
          </w:p>
        </w:tc>
        <w:tc>
          <w:tcPr>
            <w:tcW w:w="1134" w:type="dxa"/>
            <w:tcBorders>
              <w:top w:val="single" w:sz="6" w:space="0" w:color="000080"/>
              <w:left w:val="single" w:sz="6" w:space="0" w:color="000080"/>
              <w:bottom w:val="single" w:sz="6" w:space="0" w:color="000080"/>
              <w:right w:val="single" w:sz="6" w:space="0" w:color="000080"/>
            </w:tcBorders>
          </w:tcPr>
          <w:p w14:paraId="4C6C60D8" w14:textId="77777777" w:rsidR="004714BB" w:rsidRPr="00EF377F" w:rsidRDefault="004714BB" w:rsidP="00FC4394">
            <w:pPr>
              <w:rPr>
                <w:sz w:val="18"/>
                <w:szCs w:val="18"/>
              </w:rPr>
            </w:pPr>
            <w:r>
              <w:rPr>
                <w:sz w:val="18"/>
                <w:szCs w:val="18"/>
              </w:rPr>
              <w:t>NOT NULL</w:t>
            </w:r>
          </w:p>
        </w:tc>
        <w:tc>
          <w:tcPr>
            <w:tcW w:w="4111" w:type="dxa"/>
            <w:tcBorders>
              <w:top w:val="single" w:sz="6" w:space="0" w:color="000080"/>
              <w:left w:val="single" w:sz="6" w:space="0" w:color="000080"/>
              <w:bottom w:val="single" w:sz="6" w:space="0" w:color="000080"/>
              <w:right w:val="single" w:sz="6" w:space="0" w:color="000080"/>
            </w:tcBorders>
          </w:tcPr>
          <w:p w14:paraId="74CC26FE" w14:textId="77777777" w:rsidR="004714BB" w:rsidRPr="00444F78" w:rsidRDefault="004714BB" w:rsidP="00FC4394">
            <w:pPr>
              <w:rPr>
                <w:sz w:val="18"/>
                <w:szCs w:val="18"/>
              </w:rPr>
            </w:pPr>
            <w:r w:rsidRPr="00F2453D">
              <w:rPr>
                <w:sz w:val="18"/>
                <w:szCs w:val="18"/>
              </w:rPr>
              <w:t>Sprache der Bezeichnung</w:t>
            </w:r>
          </w:p>
        </w:tc>
      </w:tr>
      <w:tr w:rsidR="004714BB" w:rsidRPr="00AB54B5" w14:paraId="30AEF1D1" w14:textId="77777777" w:rsidTr="00FC4394">
        <w:tc>
          <w:tcPr>
            <w:tcW w:w="2338" w:type="dxa"/>
            <w:tcBorders>
              <w:top w:val="single" w:sz="6" w:space="0" w:color="000080"/>
              <w:left w:val="single" w:sz="6" w:space="0" w:color="000080"/>
              <w:bottom w:val="single" w:sz="6" w:space="0" w:color="000080"/>
              <w:right w:val="single" w:sz="6" w:space="0" w:color="000080"/>
            </w:tcBorders>
          </w:tcPr>
          <w:p w14:paraId="53E00878" w14:textId="77777777" w:rsidR="004714BB" w:rsidRPr="00FA57A3" w:rsidRDefault="004714BB" w:rsidP="00FC4394">
            <w:pPr>
              <w:rPr>
                <w:sz w:val="18"/>
                <w:szCs w:val="18"/>
              </w:rPr>
            </w:pPr>
            <w:r>
              <w:rPr>
                <w:sz w:val="18"/>
                <w:szCs w:val="18"/>
              </w:rPr>
              <w:t>LOKA_ASTRNR_HOST_BOFI</w:t>
            </w:r>
          </w:p>
        </w:tc>
        <w:tc>
          <w:tcPr>
            <w:tcW w:w="1134" w:type="dxa"/>
            <w:tcBorders>
              <w:top w:val="single" w:sz="6" w:space="0" w:color="000080"/>
              <w:left w:val="single" w:sz="6" w:space="0" w:color="000080"/>
              <w:bottom w:val="single" w:sz="6" w:space="0" w:color="000080"/>
              <w:right w:val="single" w:sz="6" w:space="0" w:color="000080"/>
            </w:tcBorders>
          </w:tcPr>
          <w:p w14:paraId="54B1D4E2" w14:textId="77777777" w:rsidR="004714BB" w:rsidRPr="00FA57A3" w:rsidRDefault="004714BB" w:rsidP="00FC4394">
            <w:pPr>
              <w:rPr>
                <w:sz w:val="18"/>
                <w:szCs w:val="18"/>
              </w:rPr>
            </w:pPr>
            <w:r>
              <w:rPr>
                <w:sz w:val="18"/>
                <w:szCs w:val="18"/>
              </w:rPr>
              <w:t>Number</w:t>
            </w:r>
          </w:p>
        </w:tc>
        <w:tc>
          <w:tcPr>
            <w:tcW w:w="709" w:type="dxa"/>
            <w:tcBorders>
              <w:top w:val="single" w:sz="6" w:space="0" w:color="000080"/>
              <w:left w:val="single" w:sz="6" w:space="0" w:color="000080"/>
              <w:bottom w:val="single" w:sz="6" w:space="0" w:color="000080"/>
              <w:right w:val="single" w:sz="6" w:space="0" w:color="000080"/>
            </w:tcBorders>
          </w:tcPr>
          <w:p w14:paraId="4540D484" w14:textId="77777777" w:rsidR="004714BB" w:rsidRPr="00FA57A3" w:rsidRDefault="004714BB" w:rsidP="00FC4394">
            <w:pPr>
              <w:rPr>
                <w:sz w:val="18"/>
                <w:szCs w:val="18"/>
              </w:rPr>
            </w:pPr>
            <w:r>
              <w:rPr>
                <w:sz w:val="18"/>
                <w:szCs w:val="18"/>
              </w:rPr>
              <w:t>6</w:t>
            </w:r>
          </w:p>
        </w:tc>
        <w:tc>
          <w:tcPr>
            <w:tcW w:w="1134" w:type="dxa"/>
            <w:tcBorders>
              <w:top w:val="single" w:sz="6" w:space="0" w:color="000080"/>
              <w:left w:val="single" w:sz="6" w:space="0" w:color="000080"/>
              <w:bottom w:val="single" w:sz="6" w:space="0" w:color="000080"/>
              <w:right w:val="single" w:sz="6" w:space="0" w:color="000080"/>
            </w:tcBorders>
          </w:tcPr>
          <w:p w14:paraId="6325B3CD" w14:textId="77777777" w:rsidR="004714BB" w:rsidRPr="00FA57A3" w:rsidRDefault="004714BB" w:rsidP="00FC4394">
            <w:pPr>
              <w:rPr>
                <w:sz w:val="18"/>
                <w:szCs w:val="18"/>
              </w:rPr>
            </w:pPr>
            <w:r>
              <w:rPr>
                <w:sz w:val="18"/>
                <w:szCs w:val="18"/>
              </w:rPr>
              <w:t>NOT_NULL</w:t>
            </w:r>
          </w:p>
        </w:tc>
        <w:tc>
          <w:tcPr>
            <w:tcW w:w="4111" w:type="dxa"/>
            <w:tcBorders>
              <w:top w:val="single" w:sz="6" w:space="0" w:color="000080"/>
              <w:left w:val="single" w:sz="6" w:space="0" w:color="000080"/>
              <w:bottom w:val="single" w:sz="6" w:space="0" w:color="000080"/>
              <w:right w:val="single" w:sz="6" w:space="0" w:color="000080"/>
            </w:tcBorders>
          </w:tcPr>
          <w:p w14:paraId="386FB63C" w14:textId="77777777" w:rsidR="004714BB" w:rsidRPr="00F44C3D" w:rsidRDefault="004714BB" w:rsidP="00FC4394">
            <w:pPr>
              <w:rPr>
                <w:sz w:val="18"/>
                <w:szCs w:val="18"/>
                <w:lang w:val="de-DE"/>
              </w:rPr>
            </w:pPr>
            <w:r>
              <w:rPr>
                <w:sz w:val="18"/>
                <w:szCs w:val="18"/>
              </w:rPr>
              <w:t>Eindeutige Kennung für die alternative Lokalisation</w:t>
            </w:r>
          </w:p>
        </w:tc>
      </w:tr>
    </w:tbl>
    <w:p w14:paraId="427FA67C" w14:textId="77777777" w:rsidR="004714BB" w:rsidRDefault="004714BB" w:rsidP="004714BB">
      <w:pPr>
        <w:pStyle w:val="Text"/>
        <w:rPr>
          <w:lang w:val="de-DE"/>
        </w:rPr>
      </w:pPr>
    </w:p>
    <w:p w14:paraId="3622A86E" w14:textId="77777777" w:rsidR="004714BB" w:rsidRDefault="004714BB" w:rsidP="004714BB">
      <w:bookmarkStart w:id="155" w:name="_Toc225138164"/>
      <w:r>
        <w:t>Table: ZUBO_AADR</w:t>
      </w:r>
      <w:bookmarkEnd w:id="155"/>
    </w:p>
    <w:tbl>
      <w:tblPr>
        <w:tblW w:w="942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70" w:type="dxa"/>
          <w:right w:w="70" w:type="dxa"/>
        </w:tblCellMar>
        <w:tblLook w:val="00A0" w:firstRow="1" w:lastRow="0" w:firstColumn="1" w:lastColumn="0" w:noHBand="0" w:noVBand="0"/>
      </w:tblPr>
      <w:tblGrid>
        <w:gridCol w:w="2338"/>
        <w:gridCol w:w="1134"/>
        <w:gridCol w:w="709"/>
        <w:gridCol w:w="1134"/>
        <w:gridCol w:w="4111"/>
      </w:tblGrid>
      <w:tr w:rsidR="004714BB" w:rsidRPr="00FA57A3" w14:paraId="737E003E" w14:textId="77777777" w:rsidTr="00FC4394">
        <w:tc>
          <w:tcPr>
            <w:tcW w:w="2338" w:type="dxa"/>
            <w:shd w:val="solid" w:color="000080" w:fill="FFFFFF"/>
          </w:tcPr>
          <w:p w14:paraId="6AA46571" w14:textId="77777777" w:rsidR="004714BB" w:rsidRPr="00FA57A3" w:rsidRDefault="004714BB" w:rsidP="00FC4394">
            <w:pPr>
              <w:rPr>
                <w:b/>
                <w:color w:val="FFFFFF"/>
                <w:sz w:val="18"/>
                <w:szCs w:val="18"/>
              </w:rPr>
            </w:pPr>
            <w:r>
              <w:t>.</w:t>
            </w:r>
            <w:r w:rsidRPr="00FA57A3">
              <w:rPr>
                <w:b/>
                <w:color w:val="FFFFFF"/>
                <w:sz w:val="18"/>
                <w:szCs w:val="18"/>
              </w:rPr>
              <w:t>Feld</w:t>
            </w:r>
          </w:p>
        </w:tc>
        <w:tc>
          <w:tcPr>
            <w:tcW w:w="1134" w:type="dxa"/>
            <w:shd w:val="solid" w:color="000080" w:fill="FFFFFF"/>
          </w:tcPr>
          <w:p w14:paraId="3FD485F4" w14:textId="77777777" w:rsidR="004714BB" w:rsidRPr="00FA57A3" w:rsidRDefault="004714BB" w:rsidP="00FC4394">
            <w:pPr>
              <w:rPr>
                <w:b/>
                <w:color w:val="FFFFFF"/>
                <w:sz w:val="18"/>
                <w:szCs w:val="18"/>
              </w:rPr>
            </w:pPr>
            <w:r w:rsidRPr="00FA57A3">
              <w:rPr>
                <w:b/>
                <w:color w:val="FFFFFF"/>
                <w:sz w:val="18"/>
                <w:szCs w:val="18"/>
              </w:rPr>
              <w:t>Typ</w:t>
            </w:r>
          </w:p>
        </w:tc>
        <w:tc>
          <w:tcPr>
            <w:tcW w:w="709" w:type="dxa"/>
            <w:shd w:val="solid" w:color="000080" w:fill="FFFFFF"/>
          </w:tcPr>
          <w:p w14:paraId="5723BCAD" w14:textId="77777777" w:rsidR="004714BB" w:rsidRPr="00FA57A3" w:rsidRDefault="004714BB" w:rsidP="00FC4394">
            <w:pPr>
              <w:rPr>
                <w:b/>
                <w:color w:val="FFFFFF"/>
                <w:sz w:val="18"/>
                <w:szCs w:val="18"/>
              </w:rPr>
            </w:pPr>
            <w:r w:rsidRPr="00FA57A3">
              <w:rPr>
                <w:b/>
                <w:color w:val="FFFFFF"/>
                <w:sz w:val="18"/>
                <w:szCs w:val="18"/>
              </w:rPr>
              <w:t>Länge</w:t>
            </w:r>
          </w:p>
        </w:tc>
        <w:tc>
          <w:tcPr>
            <w:tcW w:w="1134" w:type="dxa"/>
            <w:shd w:val="solid" w:color="000080" w:fill="FFFFFF"/>
          </w:tcPr>
          <w:p w14:paraId="110A2D4A" w14:textId="77777777" w:rsidR="004714BB" w:rsidRPr="00FA57A3" w:rsidRDefault="004714BB" w:rsidP="00FC4394">
            <w:pPr>
              <w:rPr>
                <w:b/>
                <w:color w:val="FFFFFF"/>
                <w:sz w:val="18"/>
                <w:szCs w:val="18"/>
              </w:rPr>
            </w:pPr>
            <w:r w:rsidRPr="00FA57A3">
              <w:rPr>
                <w:b/>
                <w:color w:val="FFFFFF"/>
                <w:sz w:val="18"/>
                <w:szCs w:val="18"/>
              </w:rPr>
              <w:t>NULL/NOT NULL</w:t>
            </w:r>
          </w:p>
        </w:tc>
        <w:tc>
          <w:tcPr>
            <w:tcW w:w="4111" w:type="dxa"/>
            <w:shd w:val="solid" w:color="000080" w:fill="FFFFFF"/>
          </w:tcPr>
          <w:p w14:paraId="4E782DB3" w14:textId="77777777" w:rsidR="004714BB" w:rsidRPr="00FA57A3" w:rsidRDefault="004714BB" w:rsidP="00FC4394">
            <w:pPr>
              <w:rPr>
                <w:b/>
                <w:color w:val="FFFFFF"/>
                <w:sz w:val="18"/>
                <w:szCs w:val="18"/>
              </w:rPr>
            </w:pPr>
            <w:r w:rsidRPr="00FA57A3">
              <w:rPr>
                <w:b/>
                <w:color w:val="FFFFFF"/>
                <w:sz w:val="18"/>
                <w:szCs w:val="18"/>
              </w:rPr>
              <w:t>Bemerkung</w:t>
            </w:r>
          </w:p>
        </w:tc>
      </w:tr>
      <w:tr w:rsidR="004714BB" w:rsidRPr="00181FCC" w14:paraId="43C886B6" w14:textId="77777777" w:rsidTr="00FC4394">
        <w:tc>
          <w:tcPr>
            <w:tcW w:w="2338" w:type="dxa"/>
          </w:tcPr>
          <w:p w14:paraId="43DC5105" w14:textId="77777777" w:rsidR="004714BB" w:rsidRPr="00EF377F" w:rsidRDefault="004714BB" w:rsidP="00FC4394">
            <w:pPr>
              <w:rPr>
                <w:sz w:val="18"/>
                <w:szCs w:val="18"/>
              </w:rPr>
            </w:pPr>
            <w:r>
              <w:rPr>
                <w:sz w:val="18"/>
                <w:szCs w:val="18"/>
              </w:rPr>
              <w:t>AADR</w:t>
            </w:r>
            <w:r w:rsidRPr="00EF377F">
              <w:rPr>
                <w:sz w:val="18"/>
                <w:szCs w:val="18"/>
              </w:rPr>
              <w:t>_ID</w:t>
            </w:r>
          </w:p>
        </w:tc>
        <w:tc>
          <w:tcPr>
            <w:tcW w:w="1134" w:type="dxa"/>
          </w:tcPr>
          <w:p w14:paraId="761D0873" w14:textId="77777777" w:rsidR="004714BB" w:rsidRPr="00FA57A3" w:rsidRDefault="004714BB" w:rsidP="00FC4394">
            <w:pPr>
              <w:rPr>
                <w:sz w:val="18"/>
                <w:szCs w:val="18"/>
              </w:rPr>
            </w:pPr>
            <w:r w:rsidRPr="00EF377F">
              <w:rPr>
                <w:sz w:val="18"/>
                <w:szCs w:val="18"/>
              </w:rPr>
              <w:t>NUM</w:t>
            </w:r>
            <w:r w:rsidRPr="00FA57A3">
              <w:rPr>
                <w:sz w:val="18"/>
                <w:szCs w:val="18"/>
              </w:rPr>
              <w:t>BER</w:t>
            </w:r>
          </w:p>
        </w:tc>
        <w:tc>
          <w:tcPr>
            <w:tcW w:w="709" w:type="dxa"/>
          </w:tcPr>
          <w:p w14:paraId="52DA2999" w14:textId="77777777" w:rsidR="004714BB" w:rsidRPr="00FA57A3" w:rsidRDefault="004714BB" w:rsidP="00FC4394">
            <w:pPr>
              <w:rPr>
                <w:sz w:val="18"/>
                <w:szCs w:val="18"/>
              </w:rPr>
            </w:pPr>
            <w:r>
              <w:rPr>
                <w:sz w:val="18"/>
                <w:szCs w:val="18"/>
              </w:rPr>
              <w:t>13</w:t>
            </w:r>
          </w:p>
        </w:tc>
        <w:tc>
          <w:tcPr>
            <w:tcW w:w="1134" w:type="dxa"/>
          </w:tcPr>
          <w:p w14:paraId="167ABC29" w14:textId="77777777" w:rsidR="004714BB" w:rsidRPr="00FA57A3" w:rsidRDefault="004714BB" w:rsidP="00FC4394">
            <w:pPr>
              <w:rPr>
                <w:sz w:val="18"/>
                <w:szCs w:val="18"/>
              </w:rPr>
            </w:pPr>
            <w:r w:rsidRPr="00FA57A3">
              <w:rPr>
                <w:sz w:val="18"/>
                <w:szCs w:val="18"/>
              </w:rPr>
              <w:t>NOT NULL</w:t>
            </w:r>
          </w:p>
        </w:tc>
        <w:tc>
          <w:tcPr>
            <w:tcW w:w="4111" w:type="dxa"/>
          </w:tcPr>
          <w:p w14:paraId="7D9121BF" w14:textId="77777777" w:rsidR="004714BB" w:rsidRPr="006758BC" w:rsidRDefault="004714BB" w:rsidP="00FC4394">
            <w:pPr>
              <w:rPr>
                <w:sz w:val="18"/>
                <w:szCs w:val="18"/>
              </w:rPr>
            </w:pPr>
            <w:r>
              <w:rPr>
                <w:sz w:val="18"/>
                <w:szCs w:val="18"/>
              </w:rPr>
              <w:t>PK</w:t>
            </w:r>
          </w:p>
        </w:tc>
      </w:tr>
      <w:tr w:rsidR="004714BB" w:rsidRPr="00AB54B5" w14:paraId="5CD318CC" w14:textId="77777777" w:rsidTr="00FC4394">
        <w:tc>
          <w:tcPr>
            <w:tcW w:w="2338" w:type="dxa"/>
          </w:tcPr>
          <w:p w14:paraId="7EE4C45D" w14:textId="77777777" w:rsidR="004714BB" w:rsidRPr="00EF377F" w:rsidRDefault="004714BB" w:rsidP="00FC4394">
            <w:pPr>
              <w:rPr>
                <w:sz w:val="18"/>
                <w:szCs w:val="18"/>
              </w:rPr>
            </w:pPr>
            <w:r>
              <w:rPr>
                <w:sz w:val="18"/>
                <w:szCs w:val="18"/>
              </w:rPr>
              <w:t>AADR_ADR</w:t>
            </w:r>
            <w:r w:rsidRPr="00EF377F">
              <w:rPr>
                <w:sz w:val="18"/>
                <w:szCs w:val="18"/>
              </w:rPr>
              <w:t>_ID</w:t>
            </w:r>
          </w:p>
        </w:tc>
        <w:tc>
          <w:tcPr>
            <w:tcW w:w="1134" w:type="dxa"/>
          </w:tcPr>
          <w:p w14:paraId="294E123B" w14:textId="77777777" w:rsidR="004714BB" w:rsidRPr="00FA57A3" w:rsidRDefault="004714BB" w:rsidP="00FC4394">
            <w:pPr>
              <w:rPr>
                <w:sz w:val="18"/>
                <w:szCs w:val="18"/>
              </w:rPr>
            </w:pPr>
            <w:r w:rsidRPr="00EF377F">
              <w:rPr>
                <w:sz w:val="18"/>
                <w:szCs w:val="18"/>
              </w:rPr>
              <w:t>NUM</w:t>
            </w:r>
            <w:r w:rsidRPr="00FA57A3">
              <w:rPr>
                <w:sz w:val="18"/>
                <w:szCs w:val="18"/>
              </w:rPr>
              <w:t>BER</w:t>
            </w:r>
          </w:p>
        </w:tc>
        <w:tc>
          <w:tcPr>
            <w:tcW w:w="709" w:type="dxa"/>
          </w:tcPr>
          <w:p w14:paraId="331E313C" w14:textId="77777777" w:rsidR="004714BB" w:rsidRPr="00FA57A3" w:rsidRDefault="004714BB" w:rsidP="00FC4394">
            <w:pPr>
              <w:rPr>
                <w:sz w:val="18"/>
                <w:szCs w:val="18"/>
              </w:rPr>
            </w:pPr>
            <w:r>
              <w:rPr>
                <w:sz w:val="18"/>
                <w:szCs w:val="18"/>
              </w:rPr>
              <w:t>13</w:t>
            </w:r>
          </w:p>
        </w:tc>
        <w:tc>
          <w:tcPr>
            <w:tcW w:w="1134" w:type="dxa"/>
          </w:tcPr>
          <w:p w14:paraId="28538F6F" w14:textId="77777777" w:rsidR="004714BB" w:rsidRPr="00FA57A3" w:rsidRDefault="004714BB" w:rsidP="00FC4394">
            <w:pPr>
              <w:rPr>
                <w:sz w:val="18"/>
                <w:szCs w:val="18"/>
              </w:rPr>
            </w:pPr>
            <w:r w:rsidRPr="00FA57A3">
              <w:rPr>
                <w:sz w:val="18"/>
                <w:szCs w:val="18"/>
              </w:rPr>
              <w:t>NOT NULL</w:t>
            </w:r>
          </w:p>
        </w:tc>
        <w:tc>
          <w:tcPr>
            <w:tcW w:w="4111" w:type="dxa"/>
          </w:tcPr>
          <w:p w14:paraId="28B2577D" w14:textId="77777777" w:rsidR="004714BB" w:rsidRPr="006758BC" w:rsidRDefault="004714BB" w:rsidP="00FC4394">
            <w:pPr>
              <w:rPr>
                <w:sz w:val="18"/>
                <w:szCs w:val="18"/>
              </w:rPr>
            </w:pPr>
            <w:r w:rsidRPr="00F2453D">
              <w:rPr>
                <w:sz w:val="18"/>
                <w:szCs w:val="18"/>
              </w:rPr>
              <w:t xml:space="preserve">Logischer Schlüssel zur </w:t>
            </w:r>
            <w:r>
              <w:rPr>
                <w:sz w:val="18"/>
                <w:szCs w:val="18"/>
              </w:rPr>
              <w:t>ZUBO_ADR</w:t>
            </w:r>
          </w:p>
        </w:tc>
      </w:tr>
      <w:tr w:rsidR="004714BB" w:rsidRPr="00181FCC" w14:paraId="6887CE39" w14:textId="77777777" w:rsidTr="00FC4394">
        <w:tc>
          <w:tcPr>
            <w:tcW w:w="2338" w:type="dxa"/>
          </w:tcPr>
          <w:p w14:paraId="296B2167" w14:textId="77777777" w:rsidR="004714BB" w:rsidRPr="00FA57A3" w:rsidRDefault="004714BB" w:rsidP="00FC4394">
            <w:pPr>
              <w:rPr>
                <w:sz w:val="18"/>
                <w:szCs w:val="18"/>
              </w:rPr>
            </w:pPr>
            <w:r>
              <w:rPr>
                <w:sz w:val="18"/>
                <w:szCs w:val="18"/>
              </w:rPr>
              <w:t>AADR</w:t>
            </w:r>
            <w:r w:rsidRPr="00FA57A3">
              <w:rPr>
                <w:sz w:val="18"/>
                <w:szCs w:val="18"/>
              </w:rPr>
              <w:t>_NAME</w:t>
            </w:r>
          </w:p>
        </w:tc>
        <w:tc>
          <w:tcPr>
            <w:tcW w:w="1134" w:type="dxa"/>
          </w:tcPr>
          <w:p w14:paraId="0DED375A" w14:textId="77777777" w:rsidR="004714BB" w:rsidRPr="00FA57A3" w:rsidRDefault="004714BB" w:rsidP="00FC4394">
            <w:pPr>
              <w:rPr>
                <w:sz w:val="18"/>
                <w:szCs w:val="18"/>
              </w:rPr>
            </w:pPr>
            <w:r w:rsidRPr="00FA57A3">
              <w:rPr>
                <w:sz w:val="18"/>
                <w:szCs w:val="18"/>
              </w:rPr>
              <w:t>VARCHAR2</w:t>
            </w:r>
          </w:p>
        </w:tc>
        <w:tc>
          <w:tcPr>
            <w:tcW w:w="709" w:type="dxa"/>
          </w:tcPr>
          <w:p w14:paraId="60711D62" w14:textId="77777777" w:rsidR="004714BB" w:rsidRPr="00FA57A3" w:rsidRDefault="004714BB" w:rsidP="00FC4394">
            <w:pPr>
              <w:rPr>
                <w:sz w:val="18"/>
                <w:szCs w:val="18"/>
              </w:rPr>
            </w:pPr>
            <w:r>
              <w:rPr>
                <w:sz w:val="18"/>
                <w:szCs w:val="18"/>
              </w:rPr>
              <w:t>60</w:t>
            </w:r>
          </w:p>
        </w:tc>
        <w:tc>
          <w:tcPr>
            <w:tcW w:w="1134" w:type="dxa"/>
          </w:tcPr>
          <w:p w14:paraId="6E812073" w14:textId="77777777" w:rsidR="004714BB" w:rsidRPr="00FA57A3" w:rsidRDefault="004714BB" w:rsidP="00FC4394">
            <w:pPr>
              <w:rPr>
                <w:sz w:val="18"/>
                <w:szCs w:val="18"/>
              </w:rPr>
            </w:pPr>
            <w:r w:rsidRPr="00FA57A3">
              <w:rPr>
                <w:sz w:val="18"/>
                <w:szCs w:val="18"/>
              </w:rPr>
              <w:t>NOT NULL</w:t>
            </w:r>
          </w:p>
        </w:tc>
        <w:tc>
          <w:tcPr>
            <w:tcW w:w="4111" w:type="dxa"/>
          </w:tcPr>
          <w:p w14:paraId="6AC6D289" w14:textId="77777777" w:rsidR="004714BB" w:rsidRPr="00F44C3D" w:rsidRDefault="004714BB" w:rsidP="00FC4394">
            <w:pPr>
              <w:rPr>
                <w:sz w:val="18"/>
                <w:szCs w:val="18"/>
              </w:rPr>
            </w:pPr>
            <w:r w:rsidRPr="00F44C3D">
              <w:rPr>
                <w:sz w:val="18"/>
                <w:szCs w:val="18"/>
              </w:rPr>
              <w:t>Offizieller Name der Adresse</w:t>
            </w:r>
          </w:p>
        </w:tc>
      </w:tr>
      <w:tr w:rsidR="004714BB" w:rsidRPr="00AB54B5" w14:paraId="7C66ABBF" w14:textId="77777777" w:rsidTr="00FC4394">
        <w:tc>
          <w:tcPr>
            <w:tcW w:w="2338" w:type="dxa"/>
          </w:tcPr>
          <w:p w14:paraId="3CFF55AC" w14:textId="77777777" w:rsidR="004714BB" w:rsidRPr="00A73EC6" w:rsidRDefault="004714BB" w:rsidP="00FC4394">
            <w:pPr>
              <w:rPr>
                <w:sz w:val="18"/>
                <w:szCs w:val="18"/>
              </w:rPr>
            </w:pPr>
            <w:r>
              <w:rPr>
                <w:sz w:val="18"/>
                <w:szCs w:val="18"/>
              </w:rPr>
              <w:t>AADR_NAME_GK_BOFI</w:t>
            </w:r>
          </w:p>
        </w:tc>
        <w:tc>
          <w:tcPr>
            <w:tcW w:w="1134" w:type="dxa"/>
          </w:tcPr>
          <w:p w14:paraId="2A866FB8" w14:textId="77777777" w:rsidR="004714BB" w:rsidRPr="00FA57A3" w:rsidRDefault="004714BB" w:rsidP="00FC4394">
            <w:pPr>
              <w:rPr>
                <w:sz w:val="18"/>
                <w:szCs w:val="18"/>
              </w:rPr>
            </w:pPr>
            <w:r w:rsidRPr="00FA57A3">
              <w:rPr>
                <w:sz w:val="18"/>
                <w:szCs w:val="18"/>
              </w:rPr>
              <w:t>VARCHAR2</w:t>
            </w:r>
          </w:p>
        </w:tc>
        <w:tc>
          <w:tcPr>
            <w:tcW w:w="709" w:type="dxa"/>
          </w:tcPr>
          <w:p w14:paraId="02789D38" w14:textId="77777777" w:rsidR="004714BB" w:rsidRPr="00FA57A3" w:rsidRDefault="004714BB" w:rsidP="00FC4394">
            <w:pPr>
              <w:rPr>
                <w:sz w:val="18"/>
                <w:szCs w:val="18"/>
              </w:rPr>
            </w:pPr>
            <w:r>
              <w:rPr>
                <w:sz w:val="18"/>
                <w:szCs w:val="18"/>
              </w:rPr>
              <w:t>25</w:t>
            </w:r>
          </w:p>
        </w:tc>
        <w:tc>
          <w:tcPr>
            <w:tcW w:w="1134" w:type="dxa"/>
          </w:tcPr>
          <w:p w14:paraId="683429BC" w14:textId="77777777" w:rsidR="004714BB" w:rsidRPr="00FA57A3" w:rsidRDefault="004714BB" w:rsidP="00FC4394">
            <w:pPr>
              <w:rPr>
                <w:sz w:val="18"/>
                <w:szCs w:val="18"/>
              </w:rPr>
            </w:pPr>
            <w:r w:rsidRPr="00FA57A3">
              <w:rPr>
                <w:sz w:val="18"/>
                <w:szCs w:val="18"/>
              </w:rPr>
              <w:t>NOT NULL</w:t>
            </w:r>
          </w:p>
        </w:tc>
        <w:tc>
          <w:tcPr>
            <w:tcW w:w="4111" w:type="dxa"/>
          </w:tcPr>
          <w:p w14:paraId="3431FA93" w14:textId="77777777" w:rsidR="004714BB" w:rsidRPr="00F44C3D" w:rsidRDefault="004714BB" w:rsidP="00FC4394">
            <w:pPr>
              <w:rPr>
                <w:sz w:val="18"/>
                <w:szCs w:val="18"/>
              </w:rPr>
            </w:pPr>
            <w:r w:rsidRPr="00F44C3D">
              <w:rPr>
                <w:sz w:val="18"/>
                <w:szCs w:val="18"/>
              </w:rPr>
              <w:t xml:space="preserve">Offizieller </w:t>
            </w:r>
            <w:r>
              <w:rPr>
                <w:sz w:val="18"/>
                <w:szCs w:val="18"/>
              </w:rPr>
              <w:t xml:space="preserve">SOFI </w:t>
            </w:r>
            <w:r w:rsidRPr="00F44C3D">
              <w:rPr>
                <w:sz w:val="18"/>
                <w:szCs w:val="18"/>
              </w:rPr>
              <w:t xml:space="preserve">Name </w:t>
            </w:r>
            <w:r>
              <w:rPr>
                <w:sz w:val="18"/>
                <w:szCs w:val="18"/>
              </w:rPr>
              <w:t>auf 25 Stellen</w:t>
            </w:r>
          </w:p>
        </w:tc>
      </w:tr>
      <w:tr w:rsidR="004714BB" w:rsidRPr="00AB54B5" w14:paraId="3697D9DB" w14:textId="77777777" w:rsidTr="00FC4394">
        <w:tc>
          <w:tcPr>
            <w:tcW w:w="2338" w:type="dxa"/>
          </w:tcPr>
          <w:p w14:paraId="09D7B022" w14:textId="77777777" w:rsidR="004714BB" w:rsidRPr="00A73EC6" w:rsidRDefault="004714BB" w:rsidP="00FC4394">
            <w:pPr>
              <w:rPr>
                <w:sz w:val="18"/>
                <w:szCs w:val="18"/>
              </w:rPr>
            </w:pPr>
            <w:r>
              <w:rPr>
                <w:sz w:val="18"/>
                <w:szCs w:val="18"/>
              </w:rPr>
              <w:t>AADR_NAME_G_BOFI</w:t>
            </w:r>
          </w:p>
        </w:tc>
        <w:tc>
          <w:tcPr>
            <w:tcW w:w="1134" w:type="dxa"/>
          </w:tcPr>
          <w:p w14:paraId="328CB17D" w14:textId="77777777" w:rsidR="004714BB" w:rsidRPr="00FA57A3" w:rsidRDefault="004714BB" w:rsidP="00FC4394">
            <w:pPr>
              <w:rPr>
                <w:sz w:val="18"/>
                <w:szCs w:val="18"/>
              </w:rPr>
            </w:pPr>
            <w:r w:rsidRPr="00FA57A3">
              <w:rPr>
                <w:sz w:val="18"/>
                <w:szCs w:val="18"/>
              </w:rPr>
              <w:t>VARCHAR2</w:t>
            </w:r>
          </w:p>
        </w:tc>
        <w:tc>
          <w:tcPr>
            <w:tcW w:w="709" w:type="dxa"/>
          </w:tcPr>
          <w:p w14:paraId="5A81D788" w14:textId="77777777" w:rsidR="004714BB" w:rsidRPr="00FA57A3" w:rsidRDefault="004714BB" w:rsidP="00FC4394">
            <w:pPr>
              <w:rPr>
                <w:sz w:val="18"/>
                <w:szCs w:val="18"/>
              </w:rPr>
            </w:pPr>
            <w:r>
              <w:rPr>
                <w:sz w:val="18"/>
                <w:szCs w:val="18"/>
              </w:rPr>
              <w:t>28</w:t>
            </w:r>
          </w:p>
        </w:tc>
        <w:tc>
          <w:tcPr>
            <w:tcW w:w="1134" w:type="dxa"/>
          </w:tcPr>
          <w:p w14:paraId="4236756A" w14:textId="77777777" w:rsidR="004714BB" w:rsidRPr="00FA57A3" w:rsidRDefault="004714BB" w:rsidP="00FC4394">
            <w:pPr>
              <w:rPr>
                <w:sz w:val="18"/>
                <w:szCs w:val="18"/>
              </w:rPr>
            </w:pPr>
            <w:r w:rsidRPr="00FA57A3">
              <w:rPr>
                <w:sz w:val="18"/>
                <w:szCs w:val="18"/>
              </w:rPr>
              <w:t>NOT NULL</w:t>
            </w:r>
          </w:p>
        </w:tc>
        <w:tc>
          <w:tcPr>
            <w:tcW w:w="4111" w:type="dxa"/>
          </w:tcPr>
          <w:p w14:paraId="3E434AC2" w14:textId="77777777" w:rsidR="004714BB" w:rsidRPr="00F44C3D" w:rsidRDefault="004714BB" w:rsidP="00FC4394">
            <w:pPr>
              <w:rPr>
                <w:sz w:val="18"/>
                <w:szCs w:val="18"/>
              </w:rPr>
            </w:pPr>
            <w:r w:rsidRPr="00F44C3D">
              <w:rPr>
                <w:sz w:val="18"/>
                <w:szCs w:val="18"/>
              </w:rPr>
              <w:t xml:space="preserve">Offizieller Name in Großbuchstaben </w:t>
            </w:r>
            <w:r>
              <w:rPr>
                <w:sz w:val="18"/>
                <w:szCs w:val="18"/>
              </w:rPr>
              <w:t>SOFI</w:t>
            </w:r>
            <w:r w:rsidRPr="00F44C3D">
              <w:rPr>
                <w:sz w:val="18"/>
                <w:szCs w:val="18"/>
              </w:rPr>
              <w:t xml:space="preserve"> von 28 Positionen</w:t>
            </w:r>
          </w:p>
        </w:tc>
      </w:tr>
      <w:tr w:rsidR="004714BB" w:rsidRPr="00AB54B5" w14:paraId="2224E626" w14:textId="77777777" w:rsidTr="00FC4394">
        <w:tc>
          <w:tcPr>
            <w:tcW w:w="2338" w:type="dxa"/>
            <w:tcBorders>
              <w:top w:val="single" w:sz="6" w:space="0" w:color="000080"/>
              <w:left w:val="single" w:sz="6" w:space="0" w:color="000080"/>
              <w:bottom w:val="single" w:sz="6" w:space="0" w:color="000080"/>
              <w:right w:val="single" w:sz="6" w:space="0" w:color="000080"/>
            </w:tcBorders>
          </w:tcPr>
          <w:p w14:paraId="7A8D772E" w14:textId="77777777" w:rsidR="004714BB" w:rsidRPr="00FA57A3" w:rsidRDefault="004714BB" w:rsidP="00FC4394">
            <w:pPr>
              <w:rPr>
                <w:sz w:val="18"/>
                <w:szCs w:val="18"/>
              </w:rPr>
            </w:pPr>
            <w:r>
              <w:rPr>
                <w:sz w:val="18"/>
                <w:szCs w:val="18"/>
              </w:rPr>
              <w:t>AADR_ASTRNR_HOST_BOFI</w:t>
            </w:r>
          </w:p>
        </w:tc>
        <w:tc>
          <w:tcPr>
            <w:tcW w:w="1134" w:type="dxa"/>
            <w:tcBorders>
              <w:top w:val="single" w:sz="6" w:space="0" w:color="000080"/>
              <w:left w:val="single" w:sz="6" w:space="0" w:color="000080"/>
              <w:bottom w:val="single" w:sz="6" w:space="0" w:color="000080"/>
              <w:right w:val="single" w:sz="6" w:space="0" w:color="000080"/>
            </w:tcBorders>
          </w:tcPr>
          <w:p w14:paraId="20220AA3" w14:textId="77777777" w:rsidR="004714BB" w:rsidRPr="00FA57A3" w:rsidRDefault="004714BB" w:rsidP="00FC4394">
            <w:pPr>
              <w:rPr>
                <w:sz w:val="18"/>
                <w:szCs w:val="18"/>
              </w:rPr>
            </w:pPr>
            <w:r>
              <w:rPr>
                <w:sz w:val="18"/>
                <w:szCs w:val="18"/>
              </w:rPr>
              <w:t>Number</w:t>
            </w:r>
          </w:p>
        </w:tc>
        <w:tc>
          <w:tcPr>
            <w:tcW w:w="709" w:type="dxa"/>
            <w:tcBorders>
              <w:top w:val="single" w:sz="6" w:space="0" w:color="000080"/>
              <w:left w:val="single" w:sz="6" w:space="0" w:color="000080"/>
              <w:bottom w:val="single" w:sz="6" w:space="0" w:color="000080"/>
              <w:right w:val="single" w:sz="6" w:space="0" w:color="000080"/>
            </w:tcBorders>
          </w:tcPr>
          <w:p w14:paraId="54FECA7B" w14:textId="77777777" w:rsidR="004714BB" w:rsidRPr="00FA57A3" w:rsidRDefault="004714BB" w:rsidP="00FC4394">
            <w:pPr>
              <w:rPr>
                <w:sz w:val="18"/>
                <w:szCs w:val="18"/>
              </w:rPr>
            </w:pPr>
            <w:r>
              <w:rPr>
                <w:sz w:val="18"/>
                <w:szCs w:val="18"/>
              </w:rPr>
              <w:t>6</w:t>
            </w:r>
          </w:p>
        </w:tc>
        <w:tc>
          <w:tcPr>
            <w:tcW w:w="1134" w:type="dxa"/>
            <w:tcBorders>
              <w:top w:val="single" w:sz="6" w:space="0" w:color="000080"/>
              <w:left w:val="single" w:sz="6" w:space="0" w:color="000080"/>
              <w:bottom w:val="single" w:sz="6" w:space="0" w:color="000080"/>
              <w:right w:val="single" w:sz="6" w:space="0" w:color="000080"/>
            </w:tcBorders>
          </w:tcPr>
          <w:p w14:paraId="4DAAC486" w14:textId="77777777" w:rsidR="004714BB" w:rsidRPr="00FA57A3" w:rsidRDefault="004714BB" w:rsidP="00FC4394">
            <w:pPr>
              <w:rPr>
                <w:sz w:val="18"/>
                <w:szCs w:val="18"/>
              </w:rPr>
            </w:pPr>
            <w:r>
              <w:rPr>
                <w:sz w:val="18"/>
                <w:szCs w:val="18"/>
              </w:rPr>
              <w:t>NOT_NULL</w:t>
            </w:r>
          </w:p>
        </w:tc>
        <w:tc>
          <w:tcPr>
            <w:tcW w:w="4111" w:type="dxa"/>
            <w:tcBorders>
              <w:top w:val="single" w:sz="6" w:space="0" w:color="000080"/>
              <w:left w:val="single" w:sz="6" w:space="0" w:color="000080"/>
              <w:bottom w:val="single" w:sz="6" w:space="0" w:color="000080"/>
              <w:right w:val="single" w:sz="6" w:space="0" w:color="000080"/>
            </w:tcBorders>
          </w:tcPr>
          <w:p w14:paraId="2B421B7A" w14:textId="77777777" w:rsidR="004714BB" w:rsidRPr="00F44C3D" w:rsidRDefault="004714BB" w:rsidP="00FC4394">
            <w:pPr>
              <w:rPr>
                <w:sz w:val="18"/>
                <w:szCs w:val="18"/>
                <w:lang w:val="de-DE"/>
              </w:rPr>
            </w:pPr>
            <w:r>
              <w:rPr>
                <w:sz w:val="18"/>
                <w:szCs w:val="18"/>
              </w:rPr>
              <w:t>Eindeutige Kennung für die alternative Adresse</w:t>
            </w:r>
          </w:p>
        </w:tc>
      </w:tr>
    </w:tbl>
    <w:p w14:paraId="7C9DF693" w14:textId="77777777" w:rsidR="004714BB" w:rsidRDefault="004714BB" w:rsidP="004714BB">
      <w:pPr>
        <w:pStyle w:val="Text"/>
        <w:rPr>
          <w:lang w:val="de-DE"/>
        </w:rPr>
      </w:pPr>
    </w:p>
    <w:p w14:paraId="53095D23" w14:textId="77777777" w:rsidR="004714BB" w:rsidRDefault="004714BB" w:rsidP="004714BB">
      <w:bookmarkStart w:id="156" w:name="_Toc225138165"/>
      <w:r>
        <w:t>Table: ZUBO_ADR</w:t>
      </w:r>
      <w:bookmarkEnd w:id="156"/>
    </w:p>
    <w:tbl>
      <w:tblPr>
        <w:tblW w:w="942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70" w:type="dxa"/>
          <w:right w:w="70" w:type="dxa"/>
        </w:tblCellMar>
        <w:tblLook w:val="00A0" w:firstRow="1" w:lastRow="0" w:firstColumn="1" w:lastColumn="0" w:noHBand="0" w:noVBand="0"/>
      </w:tblPr>
      <w:tblGrid>
        <w:gridCol w:w="2338"/>
        <w:gridCol w:w="1134"/>
        <w:gridCol w:w="709"/>
        <w:gridCol w:w="1134"/>
        <w:gridCol w:w="4111"/>
      </w:tblGrid>
      <w:tr w:rsidR="004714BB" w:rsidRPr="00FA57A3" w14:paraId="63AA12ED" w14:textId="77777777" w:rsidTr="00FC4394">
        <w:tc>
          <w:tcPr>
            <w:tcW w:w="2338" w:type="dxa"/>
            <w:shd w:val="solid" w:color="000080" w:fill="FFFFFF"/>
          </w:tcPr>
          <w:p w14:paraId="2946EB99" w14:textId="77777777" w:rsidR="004714BB" w:rsidRPr="00FA57A3" w:rsidRDefault="004714BB" w:rsidP="00FC4394">
            <w:pPr>
              <w:rPr>
                <w:b/>
                <w:color w:val="FFFFFF"/>
                <w:sz w:val="18"/>
                <w:szCs w:val="18"/>
              </w:rPr>
            </w:pPr>
            <w:r>
              <w:t>.</w:t>
            </w:r>
            <w:r w:rsidRPr="00FA57A3">
              <w:rPr>
                <w:b/>
                <w:color w:val="FFFFFF"/>
                <w:sz w:val="18"/>
                <w:szCs w:val="18"/>
              </w:rPr>
              <w:t>Feld</w:t>
            </w:r>
          </w:p>
        </w:tc>
        <w:tc>
          <w:tcPr>
            <w:tcW w:w="1134" w:type="dxa"/>
            <w:shd w:val="solid" w:color="000080" w:fill="FFFFFF"/>
          </w:tcPr>
          <w:p w14:paraId="20C904EE" w14:textId="77777777" w:rsidR="004714BB" w:rsidRPr="00FA57A3" w:rsidRDefault="004714BB" w:rsidP="00FC4394">
            <w:pPr>
              <w:rPr>
                <w:b/>
                <w:color w:val="FFFFFF"/>
                <w:sz w:val="18"/>
                <w:szCs w:val="18"/>
              </w:rPr>
            </w:pPr>
            <w:r w:rsidRPr="00FA57A3">
              <w:rPr>
                <w:b/>
                <w:color w:val="FFFFFF"/>
                <w:sz w:val="18"/>
                <w:szCs w:val="18"/>
              </w:rPr>
              <w:t>Typ</w:t>
            </w:r>
          </w:p>
        </w:tc>
        <w:tc>
          <w:tcPr>
            <w:tcW w:w="709" w:type="dxa"/>
            <w:shd w:val="solid" w:color="000080" w:fill="FFFFFF"/>
          </w:tcPr>
          <w:p w14:paraId="5ACEE8B7" w14:textId="77777777" w:rsidR="004714BB" w:rsidRPr="00FA57A3" w:rsidRDefault="004714BB" w:rsidP="00FC4394">
            <w:pPr>
              <w:rPr>
                <w:b/>
                <w:color w:val="FFFFFF"/>
                <w:sz w:val="18"/>
                <w:szCs w:val="18"/>
              </w:rPr>
            </w:pPr>
            <w:r w:rsidRPr="00FA57A3">
              <w:rPr>
                <w:b/>
                <w:color w:val="FFFFFF"/>
                <w:sz w:val="18"/>
                <w:szCs w:val="18"/>
              </w:rPr>
              <w:t>Länge</w:t>
            </w:r>
          </w:p>
        </w:tc>
        <w:tc>
          <w:tcPr>
            <w:tcW w:w="1134" w:type="dxa"/>
            <w:shd w:val="solid" w:color="000080" w:fill="FFFFFF"/>
          </w:tcPr>
          <w:p w14:paraId="4EC28E8B" w14:textId="77777777" w:rsidR="004714BB" w:rsidRPr="00FA57A3" w:rsidRDefault="004714BB" w:rsidP="00FC4394">
            <w:pPr>
              <w:rPr>
                <w:b/>
                <w:color w:val="FFFFFF"/>
                <w:sz w:val="18"/>
                <w:szCs w:val="18"/>
              </w:rPr>
            </w:pPr>
            <w:r w:rsidRPr="00FA57A3">
              <w:rPr>
                <w:b/>
                <w:color w:val="FFFFFF"/>
                <w:sz w:val="18"/>
                <w:szCs w:val="18"/>
              </w:rPr>
              <w:t>NULL/NOT NULL</w:t>
            </w:r>
          </w:p>
        </w:tc>
        <w:tc>
          <w:tcPr>
            <w:tcW w:w="4111" w:type="dxa"/>
            <w:shd w:val="solid" w:color="000080" w:fill="FFFFFF"/>
          </w:tcPr>
          <w:p w14:paraId="18E35113" w14:textId="77777777" w:rsidR="004714BB" w:rsidRPr="00FA57A3" w:rsidRDefault="004714BB" w:rsidP="00FC4394">
            <w:pPr>
              <w:rPr>
                <w:b/>
                <w:color w:val="FFFFFF"/>
                <w:sz w:val="18"/>
                <w:szCs w:val="18"/>
              </w:rPr>
            </w:pPr>
            <w:r w:rsidRPr="00FA57A3">
              <w:rPr>
                <w:b/>
                <w:color w:val="FFFFFF"/>
                <w:sz w:val="18"/>
                <w:szCs w:val="18"/>
              </w:rPr>
              <w:t>Bemerkung</w:t>
            </w:r>
          </w:p>
        </w:tc>
      </w:tr>
      <w:tr w:rsidR="004714BB" w:rsidRPr="00181FCC" w14:paraId="3E5A9147" w14:textId="77777777" w:rsidTr="00FC4394">
        <w:tc>
          <w:tcPr>
            <w:tcW w:w="2338" w:type="dxa"/>
          </w:tcPr>
          <w:p w14:paraId="0EA503D0" w14:textId="77777777" w:rsidR="004714BB" w:rsidRPr="00EF377F" w:rsidRDefault="004714BB" w:rsidP="00FC4394">
            <w:pPr>
              <w:rPr>
                <w:sz w:val="18"/>
                <w:szCs w:val="18"/>
              </w:rPr>
            </w:pPr>
            <w:r>
              <w:rPr>
                <w:sz w:val="18"/>
                <w:szCs w:val="18"/>
              </w:rPr>
              <w:t>ADR</w:t>
            </w:r>
            <w:r w:rsidRPr="00EF377F">
              <w:rPr>
                <w:sz w:val="18"/>
                <w:szCs w:val="18"/>
              </w:rPr>
              <w:t>_ID</w:t>
            </w:r>
          </w:p>
        </w:tc>
        <w:tc>
          <w:tcPr>
            <w:tcW w:w="1134" w:type="dxa"/>
          </w:tcPr>
          <w:p w14:paraId="6B9003BF" w14:textId="77777777" w:rsidR="004714BB" w:rsidRPr="00FA57A3" w:rsidRDefault="004714BB" w:rsidP="00FC4394">
            <w:pPr>
              <w:rPr>
                <w:sz w:val="18"/>
                <w:szCs w:val="18"/>
              </w:rPr>
            </w:pPr>
            <w:r w:rsidRPr="00EF377F">
              <w:rPr>
                <w:sz w:val="18"/>
                <w:szCs w:val="18"/>
              </w:rPr>
              <w:t>NUM</w:t>
            </w:r>
            <w:r w:rsidRPr="00FA57A3">
              <w:rPr>
                <w:sz w:val="18"/>
                <w:szCs w:val="18"/>
              </w:rPr>
              <w:t>BER</w:t>
            </w:r>
          </w:p>
        </w:tc>
        <w:tc>
          <w:tcPr>
            <w:tcW w:w="709" w:type="dxa"/>
          </w:tcPr>
          <w:p w14:paraId="0EECB7A4" w14:textId="77777777" w:rsidR="004714BB" w:rsidRPr="00FA57A3" w:rsidRDefault="004714BB" w:rsidP="00FC4394">
            <w:pPr>
              <w:rPr>
                <w:sz w:val="18"/>
                <w:szCs w:val="18"/>
              </w:rPr>
            </w:pPr>
            <w:r>
              <w:rPr>
                <w:sz w:val="18"/>
                <w:szCs w:val="18"/>
              </w:rPr>
              <w:t>13</w:t>
            </w:r>
          </w:p>
        </w:tc>
        <w:tc>
          <w:tcPr>
            <w:tcW w:w="1134" w:type="dxa"/>
          </w:tcPr>
          <w:p w14:paraId="2A4DCECB" w14:textId="77777777" w:rsidR="004714BB" w:rsidRPr="00FA57A3" w:rsidRDefault="004714BB" w:rsidP="00FC4394">
            <w:pPr>
              <w:rPr>
                <w:sz w:val="18"/>
                <w:szCs w:val="18"/>
              </w:rPr>
            </w:pPr>
            <w:r w:rsidRPr="00FA57A3">
              <w:rPr>
                <w:sz w:val="18"/>
                <w:szCs w:val="18"/>
              </w:rPr>
              <w:t>NOT NULL</w:t>
            </w:r>
          </w:p>
        </w:tc>
        <w:tc>
          <w:tcPr>
            <w:tcW w:w="4111" w:type="dxa"/>
          </w:tcPr>
          <w:p w14:paraId="06030EC7" w14:textId="77777777" w:rsidR="004714BB" w:rsidRPr="006758BC" w:rsidRDefault="004714BB" w:rsidP="00FC4394">
            <w:pPr>
              <w:rPr>
                <w:sz w:val="18"/>
                <w:szCs w:val="18"/>
              </w:rPr>
            </w:pPr>
            <w:r>
              <w:rPr>
                <w:sz w:val="18"/>
                <w:szCs w:val="18"/>
              </w:rPr>
              <w:t>PK</w:t>
            </w:r>
          </w:p>
        </w:tc>
      </w:tr>
      <w:tr w:rsidR="004714BB" w:rsidRPr="00AB54B5" w14:paraId="7B3C38DB" w14:textId="77777777" w:rsidTr="00FC4394">
        <w:tc>
          <w:tcPr>
            <w:tcW w:w="2338" w:type="dxa"/>
          </w:tcPr>
          <w:p w14:paraId="33843858" w14:textId="77777777" w:rsidR="004714BB" w:rsidRPr="00EF377F" w:rsidRDefault="004714BB" w:rsidP="00FC4394">
            <w:pPr>
              <w:rPr>
                <w:sz w:val="18"/>
                <w:szCs w:val="18"/>
              </w:rPr>
            </w:pPr>
            <w:r>
              <w:rPr>
                <w:sz w:val="18"/>
                <w:szCs w:val="18"/>
              </w:rPr>
              <w:t>ADR_LOK</w:t>
            </w:r>
            <w:r w:rsidRPr="00EF377F">
              <w:rPr>
                <w:sz w:val="18"/>
                <w:szCs w:val="18"/>
              </w:rPr>
              <w:t>_ID</w:t>
            </w:r>
          </w:p>
        </w:tc>
        <w:tc>
          <w:tcPr>
            <w:tcW w:w="1134" w:type="dxa"/>
          </w:tcPr>
          <w:p w14:paraId="727262DB" w14:textId="77777777" w:rsidR="004714BB" w:rsidRPr="00FA57A3" w:rsidRDefault="004714BB" w:rsidP="00FC4394">
            <w:pPr>
              <w:rPr>
                <w:sz w:val="18"/>
                <w:szCs w:val="18"/>
              </w:rPr>
            </w:pPr>
            <w:r w:rsidRPr="00EF377F">
              <w:rPr>
                <w:sz w:val="18"/>
                <w:szCs w:val="18"/>
              </w:rPr>
              <w:t>NUM</w:t>
            </w:r>
            <w:r w:rsidRPr="00FA57A3">
              <w:rPr>
                <w:sz w:val="18"/>
                <w:szCs w:val="18"/>
              </w:rPr>
              <w:t>BER</w:t>
            </w:r>
          </w:p>
        </w:tc>
        <w:tc>
          <w:tcPr>
            <w:tcW w:w="709" w:type="dxa"/>
          </w:tcPr>
          <w:p w14:paraId="29475210" w14:textId="77777777" w:rsidR="004714BB" w:rsidRPr="00FA57A3" w:rsidRDefault="004714BB" w:rsidP="00FC4394">
            <w:pPr>
              <w:rPr>
                <w:sz w:val="18"/>
                <w:szCs w:val="18"/>
              </w:rPr>
            </w:pPr>
            <w:r>
              <w:rPr>
                <w:sz w:val="18"/>
                <w:szCs w:val="18"/>
              </w:rPr>
              <w:t>13</w:t>
            </w:r>
          </w:p>
        </w:tc>
        <w:tc>
          <w:tcPr>
            <w:tcW w:w="1134" w:type="dxa"/>
          </w:tcPr>
          <w:p w14:paraId="3023F5DF" w14:textId="77777777" w:rsidR="004714BB" w:rsidRPr="00FA57A3" w:rsidRDefault="004714BB" w:rsidP="00FC4394">
            <w:pPr>
              <w:rPr>
                <w:sz w:val="18"/>
                <w:szCs w:val="18"/>
              </w:rPr>
            </w:pPr>
            <w:r w:rsidRPr="00FA57A3">
              <w:rPr>
                <w:sz w:val="18"/>
                <w:szCs w:val="18"/>
              </w:rPr>
              <w:t>NOT NULL</w:t>
            </w:r>
          </w:p>
        </w:tc>
        <w:tc>
          <w:tcPr>
            <w:tcW w:w="4111" w:type="dxa"/>
          </w:tcPr>
          <w:p w14:paraId="6E9C3F7B" w14:textId="77777777" w:rsidR="004714BB" w:rsidRPr="006758BC" w:rsidRDefault="004714BB" w:rsidP="00FC4394">
            <w:pPr>
              <w:rPr>
                <w:sz w:val="18"/>
                <w:szCs w:val="18"/>
              </w:rPr>
            </w:pPr>
            <w:r w:rsidRPr="00F2453D">
              <w:rPr>
                <w:sz w:val="18"/>
                <w:szCs w:val="18"/>
              </w:rPr>
              <w:t xml:space="preserve">Logischer Schlüssel zur </w:t>
            </w:r>
            <w:r>
              <w:rPr>
                <w:sz w:val="18"/>
                <w:szCs w:val="18"/>
              </w:rPr>
              <w:t>ZUBO_LOK</w:t>
            </w:r>
          </w:p>
        </w:tc>
      </w:tr>
      <w:tr w:rsidR="004714BB" w:rsidRPr="00AB54B5" w14:paraId="6022DE19" w14:textId="77777777" w:rsidTr="00FC4394">
        <w:tc>
          <w:tcPr>
            <w:tcW w:w="2338" w:type="dxa"/>
          </w:tcPr>
          <w:p w14:paraId="505E2E68" w14:textId="77777777" w:rsidR="004714BB" w:rsidRPr="00EF377F" w:rsidRDefault="004714BB" w:rsidP="00FC4394">
            <w:pPr>
              <w:rPr>
                <w:sz w:val="18"/>
                <w:szCs w:val="18"/>
              </w:rPr>
            </w:pPr>
            <w:r>
              <w:rPr>
                <w:sz w:val="18"/>
                <w:szCs w:val="18"/>
              </w:rPr>
              <w:t>ADR</w:t>
            </w:r>
            <w:r w:rsidRPr="00EF377F">
              <w:rPr>
                <w:sz w:val="18"/>
                <w:szCs w:val="18"/>
              </w:rPr>
              <w:t>_</w:t>
            </w:r>
            <w:r>
              <w:rPr>
                <w:sz w:val="18"/>
                <w:szCs w:val="18"/>
              </w:rPr>
              <w:t>HAUSKEY</w:t>
            </w:r>
          </w:p>
        </w:tc>
        <w:tc>
          <w:tcPr>
            <w:tcW w:w="1134" w:type="dxa"/>
          </w:tcPr>
          <w:p w14:paraId="48272791" w14:textId="77777777" w:rsidR="004714BB" w:rsidRPr="00FA57A3" w:rsidRDefault="004714BB" w:rsidP="00FC4394">
            <w:pPr>
              <w:rPr>
                <w:sz w:val="18"/>
                <w:szCs w:val="18"/>
              </w:rPr>
            </w:pPr>
            <w:r w:rsidRPr="00EF377F">
              <w:rPr>
                <w:sz w:val="18"/>
                <w:szCs w:val="18"/>
              </w:rPr>
              <w:t>NUM</w:t>
            </w:r>
            <w:r w:rsidRPr="00FA57A3">
              <w:rPr>
                <w:sz w:val="18"/>
                <w:szCs w:val="18"/>
              </w:rPr>
              <w:t>BER</w:t>
            </w:r>
          </w:p>
        </w:tc>
        <w:tc>
          <w:tcPr>
            <w:tcW w:w="709" w:type="dxa"/>
          </w:tcPr>
          <w:p w14:paraId="2125D313" w14:textId="77777777" w:rsidR="004714BB" w:rsidRPr="00FA57A3" w:rsidRDefault="004714BB" w:rsidP="00FC4394">
            <w:pPr>
              <w:rPr>
                <w:sz w:val="18"/>
                <w:szCs w:val="18"/>
              </w:rPr>
            </w:pPr>
            <w:r>
              <w:rPr>
                <w:sz w:val="18"/>
                <w:szCs w:val="18"/>
              </w:rPr>
              <w:t>13</w:t>
            </w:r>
          </w:p>
        </w:tc>
        <w:tc>
          <w:tcPr>
            <w:tcW w:w="1134" w:type="dxa"/>
          </w:tcPr>
          <w:p w14:paraId="431F3ADF" w14:textId="77777777" w:rsidR="004714BB" w:rsidRPr="00FA57A3" w:rsidRDefault="004714BB" w:rsidP="00FC4394">
            <w:pPr>
              <w:rPr>
                <w:sz w:val="18"/>
                <w:szCs w:val="18"/>
              </w:rPr>
            </w:pPr>
            <w:r w:rsidRPr="00FA57A3">
              <w:rPr>
                <w:sz w:val="18"/>
                <w:szCs w:val="18"/>
              </w:rPr>
              <w:t>NOT NULL</w:t>
            </w:r>
          </w:p>
        </w:tc>
        <w:tc>
          <w:tcPr>
            <w:tcW w:w="4111" w:type="dxa"/>
          </w:tcPr>
          <w:p w14:paraId="202254FB" w14:textId="77777777" w:rsidR="004714BB" w:rsidRPr="006758BC" w:rsidRDefault="004714BB" w:rsidP="00FC4394">
            <w:pPr>
              <w:rPr>
                <w:sz w:val="18"/>
                <w:szCs w:val="18"/>
              </w:rPr>
            </w:pPr>
            <w:r>
              <w:rPr>
                <w:sz w:val="18"/>
                <w:szCs w:val="18"/>
              </w:rPr>
              <w:t>Eindeutige Kennung für die Adresse</w:t>
            </w:r>
          </w:p>
        </w:tc>
      </w:tr>
      <w:tr w:rsidR="004714BB" w:rsidRPr="005E39A7" w14:paraId="1806B037" w14:textId="77777777" w:rsidTr="00FC4394">
        <w:tc>
          <w:tcPr>
            <w:tcW w:w="2338" w:type="dxa"/>
          </w:tcPr>
          <w:p w14:paraId="34AF58C6" w14:textId="77777777" w:rsidR="004714BB" w:rsidRPr="00A73EC6" w:rsidRDefault="004714BB" w:rsidP="00FC4394">
            <w:pPr>
              <w:rPr>
                <w:sz w:val="18"/>
                <w:szCs w:val="18"/>
              </w:rPr>
            </w:pPr>
            <w:r>
              <w:rPr>
                <w:sz w:val="18"/>
                <w:szCs w:val="18"/>
              </w:rPr>
              <w:t>ADR_HNR</w:t>
            </w:r>
          </w:p>
        </w:tc>
        <w:tc>
          <w:tcPr>
            <w:tcW w:w="1134" w:type="dxa"/>
          </w:tcPr>
          <w:p w14:paraId="45ED68CA" w14:textId="77777777" w:rsidR="004714BB" w:rsidRPr="00FA57A3" w:rsidRDefault="004714BB" w:rsidP="00FC4394">
            <w:pPr>
              <w:rPr>
                <w:sz w:val="18"/>
                <w:szCs w:val="18"/>
              </w:rPr>
            </w:pPr>
            <w:r>
              <w:rPr>
                <w:sz w:val="18"/>
                <w:szCs w:val="18"/>
              </w:rPr>
              <w:t>NUMBER</w:t>
            </w:r>
          </w:p>
        </w:tc>
        <w:tc>
          <w:tcPr>
            <w:tcW w:w="709" w:type="dxa"/>
          </w:tcPr>
          <w:p w14:paraId="3FD9E473" w14:textId="77777777" w:rsidR="004714BB" w:rsidRPr="00FA57A3" w:rsidRDefault="004714BB" w:rsidP="00FC4394">
            <w:pPr>
              <w:rPr>
                <w:sz w:val="18"/>
                <w:szCs w:val="18"/>
              </w:rPr>
            </w:pPr>
            <w:r>
              <w:rPr>
                <w:sz w:val="18"/>
                <w:szCs w:val="18"/>
              </w:rPr>
              <w:t>4</w:t>
            </w:r>
          </w:p>
        </w:tc>
        <w:tc>
          <w:tcPr>
            <w:tcW w:w="1134" w:type="dxa"/>
          </w:tcPr>
          <w:p w14:paraId="251DEC2A" w14:textId="77777777" w:rsidR="004714BB" w:rsidRPr="00FA57A3" w:rsidRDefault="004714BB" w:rsidP="00FC4394">
            <w:pPr>
              <w:rPr>
                <w:sz w:val="18"/>
                <w:szCs w:val="18"/>
              </w:rPr>
            </w:pPr>
            <w:r>
              <w:rPr>
                <w:sz w:val="18"/>
                <w:szCs w:val="18"/>
              </w:rPr>
              <w:t>NULL</w:t>
            </w:r>
          </w:p>
        </w:tc>
        <w:tc>
          <w:tcPr>
            <w:tcW w:w="4111" w:type="dxa"/>
          </w:tcPr>
          <w:p w14:paraId="07F9DFAD" w14:textId="77777777" w:rsidR="004714BB" w:rsidRPr="00F44C3D" w:rsidRDefault="004714BB" w:rsidP="00FC4394">
            <w:pPr>
              <w:rPr>
                <w:sz w:val="18"/>
                <w:szCs w:val="18"/>
              </w:rPr>
            </w:pPr>
            <w:r>
              <w:rPr>
                <w:sz w:val="18"/>
                <w:szCs w:val="18"/>
              </w:rPr>
              <w:t>Adresse Nummer</w:t>
            </w:r>
          </w:p>
        </w:tc>
      </w:tr>
      <w:tr w:rsidR="004714BB" w:rsidRPr="005E39A7" w14:paraId="193C85EC" w14:textId="77777777" w:rsidTr="00FC4394">
        <w:tc>
          <w:tcPr>
            <w:tcW w:w="2338" w:type="dxa"/>
          </w:tcPr>
          <w:p w14:paraId="53A2E294" w14:textId="77777777" w:rsidR="004714BB" w:rsidRPr="00A73EC6" w:rsidRDefault="004714BB" w:rsidP="00FC4394">
            <w:pPr>
              <w:rPr>
                <w:sz w:val="18"/>
                <w:szCs w:val="18"/>
              </w:rPr>
            </w:pPr>
            <w:r>
              <w:rPr>
                <w:sz w:val="18"/>
                <w:szCs w:val="18"/>
              </w:rPr>
              <w:t>ADR_HNRA</w:t>
            </w:r>
          </w:p>
        </w:tc>
        <w:tc>
          <w:tcPr>
            <w:tcW w:w="1134" w:type="dxa"/>
          </w:tcPr>
          <w:p w14:paraId="2ADB353D" w14:textId="77777777" w:rsidR="004714BB" w:rsidRPr="00FA57A3" w:rsidRDefault="004714BB" w:rsidP="00FC4394">
            <w:pPr>
              <w:rPr>
                <w:sz w:val="18"/>
                <w:szCs w:val="18"/>
              </w:rPr>
            </w:pPr>
            <w:r w:rsidRPr="00FA57A3">
              <w:rPr>
                <w:sz w:val="18"/>
                <w:szCs w:val="18"/>
              </w:rPr>
              <w:t>VARCHAR2</w:t>
            </w:r>
          </w:p>
        </w:tc>
        <w:tc>
          <w:tcPr>
            <w:tcW w:w="709" w:type="dxa"/>
          </w:tcPr>
          <w:p w14:paraId="36962719" w14:textId="77777777" w:rsidR="004714BB" w:rsidRPr="00FA57A3" w:rsidRDefault="004714BB" w:rsidP="00FC4394">
            <w:pPr>
              <w:rPr>
                <w:sz w:val="18"/>
                <w:szCs w:val="18"/>
              </w:rPr>
            </w:pPr>
            <w:r>
              <w:rPr>
                <w:sz w:val="18"/>
                <w:szCs w:val="18"/>
              </w:rPr>
              <w:t>6</w:t>
            </w:r>
          </w:p>
        </w:tc>
        <w:tc>
          <w:tcPr>
            <w:tcW w:w="1134" w:type="dxa"/>
          </w:tcPr>
          <w:p w14:paraId="3966BDED" w14:textId="77777777" w:rsidR="004714BB" w:rsidRPr="00FA57A3" w:rsidRDefault="004714BB" w:rsidP="00FC4394">
            <w:pPr>
              <w:rPr>
                <w:sz w:val="18"/>
                <w:szCs w:val="18"/>
              </w:rPr>
            </w:pPr>
            <w:r w:rsidRPr="00FA57A3">
              <w:rPr>
                <w:sz w:val="18"/>
                <w:szCs w:val="18"/>
              </w:rPr>
              <w:t xml:space="preserve"> NULL</w:t>
            </w:r>
          </w:p>
        </w:tc>
        <w:tc>
          <w:tcPr>
            <w:tcW w:w="4111" w:type="dxa"/>
          </w:tcPr>
          <w:p w14:paraId="359110C1" w14:textId="77777777" w:rsidR="004714BB" w:rsidRPr="00F44C3D" w:rsidRDefault="004714BB" w:rsidP="00FC4394">
            <w:pPr>
              <w:rPr>
                <w:sz w:val="18"/>
                <w:szCs w:val="18"/>
              </w:rPr>
            </w:pPr>
            <w:r>
              <w:rPr>
                <w:sz w:val="18"/>
                <w:szCs w:val="18"/>
              </w:rPr>
              <w:t>Alphanumerische Adresse Nummer</w:t>
            </w:r>
          </w:p>
        </w:tc>
      </w:tr>
    </w:tbl>
    <w:p w14:paraId="41EA5EFD" w14:textId="77777777" w:rsidR="004714BB" w:rsidRDefault="004714BB" w:rsidP="004714BB">
      <w:pPr>
        <w:pStyle w:val="Text"/>
        <w:rPr>
          <w:lang w:val="de-DE"/>
        </w:rPr>
      </w:pPr>
    </w:p>
    <w:p w14:paraId="61EAC09F" w14:textId="77777777" w:rsidR="008743FE" w:rsidRPr="00B83C67" w:rsidRDefault="008743FE" w:rsidP="004714BB">
      <w:pPr>
        <w:pStyle w:val="Text"/>
        <w:rPr>
          <w:lang w:val="de-DE"/>
        </w:rPr>
      </w:pPr>
    </w:p>
    <w:p w14:paraId="62673CB2" w14:textId="5E6D1547" w:rsidR="00C50EE7" w:rsidRPr="00C50EE7" w:rsidRDefault="004C6150" w:rsidP="00C50EE7">
      <w:pPr>
        <w:pStyle w:val="berschrift3"/>
      </w:pPr>
      <w:bookmarkStart w:id="157" w:name="_Ref450919697"/>
      <w:bookmarkStart w:id="158" w:name="_Toc494704444"/>
      <w:r>
        <w:t>Data from ASDP</w:t>
      </w:r>
      <w:bookmarkEnd w:id="157"/>
      <w:bookmarkEnd w:id="158"/>
    </w:p>
    <w:tbl>
      <w:tblPr>
        <w:tblW w:w="4468"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1E0" w:firstRow="1" w:lastRow="1" w:firstColumn="1" w:lastColumn="1" w:noHBand="0" w:noVBand="0"/>
      </w:tblPr>
      <w:tblGrid>
        <w:gridCol w:w="1771"/>
        <w:gridCol w:w="1567"/>
        <w:gridCol w:w="3566"/>
        <w:gridCol w:w="1943"/>
        <w:gridCol w:w="415"/>
      </w:tblGrid>
      <w:tr w:rsidR="00C50EE7" w:rsidRPr="00E00DB6" w14:paraId="79FD34D2" w14:textId="77777777" w:rsidTr="00C50EE7">
        <w:tc>
          <w:tcPr>
            <w:tcW w:w="956" w:type="pct"/>
            <w:shd w:val="clear" w:color="auto" w:fill="D9D9D9"/>
          </w:tcPr>
          <w:p w14:paraId="35375868" w14:textId="77777777" w:rsidR="004C6150" w:rsidRPr="00E00DB6" w:rsidRDefault="004C6150" w:rsidP="00FC4394">
            <w:pPr>
              <w:rPr>
                <w:b/>
                <w:sz w:val="18"/>
                <w:szCs w:val="18"/>
              </w:rPr>
            </w:pPr>
            <w:r>
              <w:rPr>
                <w:b/>
                <w:sz w:val="18"/>
                <w:szCs w:val="18"/>
              </w:rPr>
              <w:t>S</w:t>
            </w:r>
            <w:r w:rsidRPr="002B20E9">
              <w:rPr>
                <w:b/>
                <w:sz w:val="18"/>
                <w:szCs w:val="18"/>
              </w:rPr>
              <w:t>Afo-</w:t>
            </w:r>
            <w:r>
              <w:rPr>
                <w:b/>
                <w:sz w:val="18"/>
                <w:szCs w:val="18"/>
              </w:rPr>
              <w:fldChar w:fldCharType="begin"/>
            </w:r>
            <w:r>
              <w:rPr>
                <w:b/>
                <w:sz w:val="18"/>
                <w:szCs w:val="18"/>
              </w:rPr>
              <w:instrText xml:space="preserve"> SEQ Afo- \* ARABIC  \n </w:instrText>
            </w:r>
            <w:r>
              <w:rPr>
                <w:b/>
                <w:sz w:val="18"/>
                <w:szCs w:val="18"/>
              </w:rPr>
              <w:fldChar w:fldCharType="separate"/>
            </w:r>
            <w:r w:rsidR="008F16BB">
              <w:rPr>
                <w:b/>
                <w:noProof/>
                <w:sz w:val="18"/>
                <w:szCs w:val="18"/>
              </w:rPr>
              <w:t>8</w:t>
            </w:r>
            <w:r>
              <w:rPr>
                <w:b/>
                <w:sz w:val="18"/>
                <w:szCs w:val="18"/>
              </w:rPr>
              <w:fldChar w:fldCharType="end"/>
            </w:r>
          </w:p>
        </w:tc>
        <w:tc>
          <w:tcPr>
            <w:tcW w:w="4044" w:type="pct"/>
            <w:gridSpan w:val="4"/>
            <w:shd w:val="clear" w:color="auto" w:fill="D9D9D9"/>
          </w:tcPr>
          <w:p w14:paraId="27476BBF" w14:textId="5C02BA25" w:rsidR="004C6150" w:rsidRPr="00B75A79" w:rsidRDefault="004C6150" w:rsidP="00FC4394">
            <w:pPr>
              <w:rPr>
                <w:b/>
                <w:sz w:val="18"/>
                <w:szCs w:val="18"/>
              </w:rPr>
            </w:pPr>
            <w:r>
              <w:rPr>
                <w:b/>
                <w:sz w:val="18"/>
                <w:szCs w:val="18"/>
              </w:rPr>
              <w:t xml:space="preserve">Content of data </w:t>
            </w:r>
            <w:r w:rsidR="008C0499">
              <w:rPr>
                <w:b/>
                <w:sz w:val="18"/>
                <w:szCs w:val="18"/>
              </w:rPr>
              <w:t>ASDP</w:t>
            </w:r>
          </w:p>
        </w:tc>
      </w:tr>
      <w:tr w:rsidR="00C50EE7" w:rsidRPr="00E00DB6" w14:paraId="1156850D" w14:textId="77777777" w:rsidTr="00C50EE7">
        <w:trPr>
          <w:trHeight w:val="167"/>
        </w:trPr>
        <w:tc>
          <w:tcPr>
            <w:tcW w:w="956" w:type="pct"/>
            <w:vMerge w:val="restart"/>
            <w:shd w:val="pct5" w:color="auto" w:fill="auto"/>
            <w:vAlign w:val="center"/>
          </w:tcPr>
          <w:p w14:paraId="01E047DA" w14:textId="77777777" w:rsidR="004C6150" w:rsidRPr="00B75A79" w:rsidRDefault="004C6150" w:rsidP="00FC4394">
            <w:pPr>
              <w:rPr>
                <w:b/>
                <w:sz w:val="18"/>
                <w:szCs w:val="18"/>
              </w:rPr>
            </w:pPr>
            <w:r w:rsidRPr="00B75A79">
              <w:rPr>
                <w:b/>
                <w:sz w:val="18"/>
                <w:szCs w:val="18"/>
              </w:rPr>
              <w:t>Kategorisierung</w:t>
            </w:r>
          </w:p>
        </w:tc>
        <w:tc>
          <w:tcPr>
            <w:tcW w:w="846" w:type="pct"/>
            <w:shd w:val="pct5" w:color="auto" w:fill="auto"/>
          </w:tcPr>
          <w:p w14:paraId="1431331D" w14:textId="77777777" w:rsidR="004C6150" w:rsidRPr="00B75A79" w:rsidRDefault="004C6150" w:rsidP="00FC4394">
            <w:pPr>
              <w:rPr>
                <w:b/>
                <w:sz w:val="18"/>
                <w:szCs w:val="18"/>
              </w:rPr>
            </w:pPr>
            <w:r w:rsidRPr="00B75A79">
              <w:rPr>
                <w:b/>
                <w:sz w:val="18"/>
                <w:szCs w:val="18"/>
              </w:rPr>
              <w:t>Verantwortlicher</w:t>
            </w:r>
          </w:p>
        </w:tc>
        <w:tc>
          <w:tcPr>
            <w:tcW w:w="1925" w:type="pct"/>
            <w:shd w:val="pct5" w:color="auto" w:fill="auto"/>
          </w:tcPr>
          <w:p w14:paraId="3E82ACDD" w14:textId="571CC293" w:rsidR="004C6150" w:rsidRPr="00AC2510" w:rsidRDefault="004C6150" w:rsidP="00FC4394">
            <w:r w:rsidRPr="00AC2510">
              <w:t>STK-</w:t>
            </w:r>
            <w:r>
              <w:t>21</w:t>
            </w:r>
          </w:p>
        </w:tc>
        <w:tc>
          <w:tcPr>
            <w:tcW w:w="1049" w:type="pct"/>
            <w:shd w:val="pct5" w:color="auto" w:fill="auto"/>
          </w:tcPr>
          <w:p w14:paraId="362E7626" w14:textId="77777777" w:rsidR="004C6150" w:rsidRPr="00B75A79" w:rsidRDefault="004C6150" w:rsidP="00FC4394">
            <w:pPr>
              <w:rPr>
                <w:b/>
                <w:sz w:val="18"/>
                <w:szCs w:val="18"/>
              </w:rPr>
            </w:pPr>
            <w:r w:rsidRPr="00B75A79">
              <w:rPr>
                <w:b/>
                <w:sz w:val="18"/>
                <w:szCs w:val="18"/>
              </w:rPr>
              <w:t>Version</w:t>
            </w:r>
          </w:p>
        </w:tc>
        <w:tc>
          <w:tcPr>
            <w:tcW w:w="225" w:type="pct"/>
            <w:shd w:val="pct5" w:color="auto" w:fill="auto"/>
          </w:tcPr>
          <w:p w14:paraId="2F775DCE" w14:textId="77777777" w:rsidR="004C6150" w:rsidRPr="00AC2510" w:rsidRDefault="004C6150" w:rsidP="00FC4394">
            <w:r w:rsidRPr="00AC2510">
              <w:t>1</w:t>
            </w:r>
          </w:p>
        </w:tc>
      </w:tr>
      <w:tr w:rsidR="00C50EE7" w:rsidRPr="00E00DB6" w14:paraId="04290918" w14:textId="77777777" w:rsidTr="00C50EE7">
        <w:trPr>
          <w:trHeight w:val="152"/>
        </w:trPr>
        <w:tc>
          <w:tcPr>
            <w:tcW w:w="956" w:type="pct"/>
            <w:vMerge/>
            <w:shd w:val="pct5" w:color="auto" w:fill="auto"/>
          </w:tcPr>
          <w:p w14:paraId="3F3AF5B3" w14:textId="77777777" w:rsidR="004C6150" w:rsidRPr="00B75A79" w:rsidRDefault="004C6150" w:rsidP="00FC4394">
            <w:pPr>
              <w:tabs>
                <w:tab w:val="left" w:pos="3152"/>
              </w:tabs>
              <w:rPr>
                <w:sz w:val="18"/>
                <w:szCs w:val="18"/>
              </w:rPr>
            </w:pPr>
          </w:p>
        </w:tc>
        <w:tc>
          <w:tcPr>
            <w:tcW w:w="846" w:type="pct"/>
            <w:shd w:val="pct5" w:color="auto" w:fill="auto"/>
          </w:tcPr>
          <w:p w14:paraId="53F0B3C9" w14:textId="77777777" w:rsidR="004C6150" w:rsidRPr="00B75A79" w:rsidRDefault="004C6150" w:rsidP="00FC4394">
            <w:pPr>
              <w:rPr>
                <w:b/>
                <w:sz w:val="18"/>
                <w:szCs w:val="18"/>
              </w:rPr>
            </w:pPr>
            <w:r w:rsidRPr="00B75A79">
              <w:rPr>
                <w:b/>
                <w:sz w:val="18"/>
                <w:szCs w:val="18"/>
              </w:rPr>
              <w:t xml:space="preserve">Wichtigkeit </w:t>
            </w:r>
            <w:r w:rsidRPr="00B75A79">
              <w:rPr>
                <w:sz w:val="18"/>
                <w:szCs w:val="18"/>
              </w:rPr>
              <w:t>(1-5)</w:t>
            </w:r>
          </w:p>
        </w:tc>
        <w:tc>
          <w:tcPr>
            <w:tcW w:w="1925" w:type="pct"/>
            <w:shd w:val="pct5" w:color="auto" w:fill="auto"/>
          </w:tcPr>
          <w:p w14:paraId="542E051A" w14:textId="06D5DE95" w:rsidR="004C6150" w:rsidRPr="00AC2510" w:rsidRDefault="004C6150" w:rsidP="00FC4394">
            <w:r>
              <w:t>1</w:t>
            </w:r>
          </w:p>
        </w:tc>
        <w:tc>
          <w:tcPr>
            <w:tcW w:w="1049" w:type="pct"/>
            <w:shd w:val="pct5" w:color="auto" w:fill="auto"/>
          </w:tcPr>
          <w:p w14:paraId="0486A38B" w14:textId="77777777" w:rsidR="004C6150" w:rsidRPr="00B75A79" w:rsidRDefault="004C6150" w:rsidP="00FC4394">
            <w:pPr>
              <w:rPr>
                <w:sz w:val="18"/>
                <w:szCs w:val="18"/>
              </w:rPr>
            </w:pPr>
            <w:r w:rsidRPr="00B75A79">
              <w:rPr>
                <w:b/>
                <w:sz w:val="18"/>
                <w:szCs w:val="18"/>
              </w:rPr>
              <w:t xml:space="preserve">Dringlichkeit </w:t>
            </w:r>
            <w:r w:rsidRPr="00B75A79">
              <w:rPr>
                <w:sz w:val="18"/>
                <w:szCs w:val="18"/>
              </w:rPr>
              <w:t>(1-5)</w:t>
            </w:r>
          </w:p>
        </w:tc>
        <w:tc>
          <w:tcPr>
            <w:tcW w:w="225" w:type="pct"/>
            <w:shd w:val="pct5" w:color="auto" w:fill="auto"/>
          </w:tcPr>
          <w:p w14:paraId="3C3CD0F5" w14:textId="0E4E89C5" w:rsidR="004C6150" w:rsidRPr="00AC2510" w:rsidRDefault="004C6150" w:rsidP="00FC4394">
            <w:r>
              <w:t>1</w:t>
            </w:r>
          </w:p>
        </w:tc>
      </w:tr>
      <w:tr w:rsidR="00C50EE7" w:rsidRPr="00FE7A68" w14:paraId="292C4F8B" w14:textId="77777777" w:rsidTr="00C50EE7">
        <w:trPr>
          <w:trHeight w:val="75"/>
        </w:trPr>
        <w:tc>
          <w:tcPr>
            <w:tcW w:w="956" w:type="pct"/>
          </w:tcPr>
          <w:p w14:paraId="354E9923" w14:textId="77777777" w:rsidR="004C6150" w:rsidRPr="00C15CE6" w:rsidRDefault="004C6150" w:rsidP="00FC4394">
            <w:r>
              <w:rPr>
                <w:sz w:val="18"/>
                <w:szCs w:val="18"/>
              </w:rPr>
              <w:t>Precondition</w:t>
            </w:r>
          </w:p>
        </w:tc>
        <w:tc>
          <w:tcPr>
            <w:tcW w:w="4044" w:type="pct"/>
            <w:gridSpan w:val="4"/>
          </w:tcPr>
          <w:p w14:paraId="2355AF21" w14:textId="0B37B5D6" w:rsidR="004C6150" w:rsidRPr="00282141" w:rsidRDefault="004C6150" w:rsidP="004C6150">
            <w:pPr>
              <w:rPr>
                <w:lang w:val="en-US"/>
              </w:rPr>
            </w:pPr>
            <w:r w:rsidRPr="00282141">
              <w:rPr>
                <w:lang w:val="en-US"/>
              </w:rPr>
              <w:t>Datas from ASDP are delivered to SMT into ASDP or ASDPPLZ</w:t>
            </w:r>
          </w:p>
        </w:tc>
      </w:tr>
      <w:tr w:rsidR="00C50EE7" w:rsidRPr="00FE7A68" w14:paraId="2C2B3F73" w14:textId="77777777" w:rsidTr="00C50EE7">
        <w:trPr>
          <w:trHeight w:val="75"/>
        </w:trPr>
        <w:tc>
          <w:tcPr>
            <w:tcW w:w="956" w:type="pct"/>
          </w:tcPr>
          <w:p w14:paraId="23F45712" w14:textId="77777777" w:rsidR="004C6150" w:rsidRPr="00C15CE6" w:rsidRDefault="004C6150" w:rsidP="00FC4394">
            <w:pPr>
              <w:rPr>
                <w:sz w:val="18"/>
                <w:szCs w:val="18"/>
              </w:rPr>
            </w:pPr>
            <w:r>
              <w:rPr>
                <w:sz w:val="18"/>
                <w:szCs w:val="18"/>
              </w:rPr>
              <w:t>Description</w:t>
            </w:r>
          </w:p>
        </w:tc>
        <w:tc>
          <w:tcPr>
            <w:tcW w:w="4044" w:type="pct"/>
            <w:gridSpan w:val="4"/>
          </w:tcPr>
          <w:p w14:paraId="2E06C70D" w14:textId="403A3DDA" w:rsidR="004C6150" w:rsidRDefault="000953C8" w:rsidP="004C6150">
            <w:pPr>
              <w:rPr>
                <w:lang w:val="en-US"/>
              </w:rPr>
            </w:pPr>
            <w:r>
              <w:rPr>
                <w:lang w:val="en-US"/>
              </w:rPr>
              <w:t>The requested flatfile for ASDP have f</w:t>
            </w:r>
            <w:r w:rsidR="004C6150" w:rsidRPr="006B2F2B">
              <w:rPr>
                <w:lang w:val="en-US"/>
              </w:rPr>
              <w:t xml:space="preserve">ollowing </w:t>
            </w:r>
            <w:r>
              <w:rPr>
                <w:lang w:val="en-US"/>
              </w:rPr>
              <w:t>format:</w:t>
            </w:r>
          </w:p>
          <w:p w14:paraId="6029990A" w14:textId="49164E2A" w:rsidR="000953C8" w:rsidRPr="000953C8" w:rsidRDefault="000953C8" w:rsidP="008A7930">
            <w:pPr>
              <w:pStyle w:val="Listenabsatz"/>
              <w:numPr>
                <w:ilvl w:val="0"/>
                <w:numId w:val="39"/>
              </w:numPr>
              <w:rPr>
                <w:lang w:val="en-US"/>
              </w:rPr>
            </w:pPr>
            <w:r>
              <w:rPr>
                <w:lang w:val="en-US"/>
              </w:rPr>
              <w:t xml:space="preserve">Line 1: </w:t>
            </w:r>
            <w:r w:rsidRPr="000953C8">
              <w:rPr>
                <w:lang w:val="en-US"/>
              </w:rPr>
              <w:t>#ASDP^000408^20150520020022</w:t>
            </w:r>
          </w:p>
          <w:p w14:paraId="36E0EEC6" w14:textId="715BF1D9" w:rsidR="000953C8" w:rsidRPr="000953C8" w:rsidRDefault="000953C8" w:rsidP="008A7930">
            <w:pPr>
              <w:pStyle w:val="Listenabsatz"/>
              <w:numPr>
                <w:ilvl w:val="0"/>
                <w:numId w:val="39"/>
              </w:numPr>
              <w:rPr>
                <w:lang w:val="en-US"/>
              </w:rPr>
            </w:pPr>
            <w:r w:rsidRPr="000953C8">
              <w:rPr>
                <w:lang w:val="en-US"/>
              </w:rPr>
              <w:t>Line 2: #POSTFACHANLAGE</w:t>
            </w:r>
          </w:p>
          <w:p w14:paraId="76D52305" w14:textId="77777777" w:rsidR="000953C8" w:rsidRDefault="000953C8" w:rsidP="008A7930">
            <w:pPr>
              <w:pStyle w:val="Listenabsatz"/>
              <w:numPr>
                <w:ilvl w:val="0"/>
                <w:numId w:val="39"/>
              </w:numPr>
              <w:rPr>
                <w:lang w:val="en-US"/>
              </w:rPr>
            </w:pPr>
            <w:r w:rsidRPr="000953C8">
              <w:rPr>
                <w:lang w:val="en-US"/>
              </w:rPr>
              <w:t>Line 3: #[SAP_ID]^[KDP_ID]^[HAUSKEY]^[NAME]^[NAME2]^</w:t>
            </w:r>
          </w:p>
          <w:p w14:paraId="3FB30171" w14:textId="77777777" w:rsidR="000953C8" w:rsidRPr="00B253AD" w:rsidRDefault="000953C8" w:rsidP="008A7930">
            <w:pPr>
              <w:pStyle w:val="Listenabsatz"/>
            </w:pPr>
            <w:r w:rsidRPr="00B253AD">
              <w:t>[NAME</w:t>
            </w:r>
            <w:proofErr w:type="gramStart"/>
            <w:r w:rsidRPr="00B253AD">
              <w:t>3]^</w:t>
            </w:r>
            <w:proofErr w:type="gramEnd"/>
            <w:r w:rsidRPr="00B253AD">
              <w:t>[STRASSE]^[NUMMER]^[PLZ]^[ORT]^[PF_PLZ]^[PF_ORT]^[OEPLZ]^</w:t>
            </w:r>
          </w:p>
          <w:p w14:paraId="6E34E91C" w14:textId="514B2344" w:rsidR="000953C8" w:rsidRPr="00B253AD" w:rsidRDefault="000953C8" w:rsidP="008A7930">
            <w:pPr>
              <w:pStyle w:val="Listenabsatz"/>
            </w:pPr>
            <w:r w:rsidRPr="00B253AD">
              <w:t>[OEPLZ_</w:t>
            </w:r>
            <w:proofErr w:type="gramStart"/>
            <w:r w:rsidRPr="00B253AD">
              <w:t>BEZEICHNUNG]^</w:t>
            </w:r>
            <w:proofErr w:type="gramEnd"/>
            <w:r w:rsidRPr="00B253AD">
              <w:t>[POSTFACH]^[PICKPOST]^[POSTLAGERND]</w:t>
            </w:r>
          </w:p>
          <w:p w14:paraId="03C74B12" w14:textId="0805D01B" w:rsidR="008A7930" w:rsidRPr="00B253AD" w:rsidRDefault="000953C8" w:rsidP="008A7930">
            <w:pPr>
              <w:pStyle w:val="Listenabsatz"/>
              <w:numPr>
                <w:ilvl w:val="0"/>
                <w:numId w:val="39"/>
              </w:numPr>
            </w:pPr>
            <w:r w:rsidRPr="00B253AD">
              <w:t>Next lines (datas</w:t>
            </w:r>
            <w:r w:rsidR="00B52953" w:rsidRPr="00B253AD">
              <w:t xml:space="preserve"> with delimiter ‘^'</w:t>
            </w:r>
            <w:r w:rsidRPr="00B253AD">
              <w:t>): 103672^15743813^58146475^Volg^Postagentur Märwil^^Weinfelderstrasse^2^956200^Märwil^^^956200^Märwil^Ja^Nein^Ja</w:t>
            </w:r>
          </w:p>
          <w:p w14:paraId="51AC2957" w14:textId="77777777" w:rsidR="008A7930" w:rsidRPr="00B253AD" w:rsidRDefault="008A7930" w:rsidP="008A7930"/>
          <w:tbl>
            <w:tblPr>
              <w:tblW w:w="5000" w:type="pct"/>
              <w:tblLayout w:type="fixed"/>
              <w:tblCellMar>
                <w:left w:w="0" w:type="dxa"/>
                <w:right w:w="0" w:type="dxa"/>
              </w:tblCellMar>
              <w:tblLook w:val="04A0" w:firstRow="1" w:lastRow="0" w:firstColumn="1" w:lastColumn="0" w:noHBand="0" w:noVBand="1"/>
            </w:tblPr>
            <w:tblGrid>
              <w:gridCol w:w="2079"/>
              <w:gridCol w:w="5176"/>
            </w:tblGrid>
            <w:tr w:rsidR="00B52953" w14:paraId="56B69805" w14:textId="77777777" w:rsidTr="00FC4394">
              <w:tc>
                <w:tcPr>
                  <w:tcW w:w="1433" w:type="pct"/>
                  <w:tcBorders>
                    <w:top w:val="single" w:sz="8" w:space="0" w:color="auto"/>
                    <w:left w:val="single" w:sz="8" w:space="0" w:color="auto"/>
                    <w:bottom w:val="single" w:sz="8" w:space="0" w:color="auto"/>
                    <w:right w:val="single" w:sz="8" w:space="0" w:color="auto"/>
                  </w:tcBorders>
                  <w:shd w:val="clear" w:color="auto" w:fill="BFBFBF"/>
                  <w:tcMar>
                    <w:top w:w="0" w:type="dxa"/>
                    <w:left w:w="108" w:type="dxa"/>
                    <w:bottom w:w="0" w:type="dxa"/>
                    <w:right w:w="108" w:type="dxa"/>
                  </w:tcMar>
                  <w:hideMark/>
                </w:tcPr>
                <w:p w14:paraId="39ECDD91" w14:textId="77777777" w:rsidR="00B52953" w:rsidRDefault="00B52953" w:rsidP="00FC4394">
                  <w:pPr>
                    <w:rPr>
                      <w:rFonts w:eastAsiaTheme="minorHAnsi" w:cs="Calibri"/>
                      <w:b/>
                      <w:bCs/>
                      <w:sz w:val="22"/>
                      <w:szCs w:val="22"/>
                      <w:lang w:eastAsia="fr-FR"/>
                    </w:rPr>
                  </w:pPr>
                  <w:r>
                    <w:rPr>
                      <w:b/>
                      <w:bCs/>
                    </w:rPr>
                    <w:t>Bezeichnung im File</w:t>
                  </w:r>
                </w:p>
              </w:tc>
              <w:tc>
                <w:tcPr>
                  <w:tcW w:w="3567" w:type="pct"/>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hideMark/>
                </w:tcPr>
                <w:p w14:paraId="4EFCE3A9" w14:textId="77777777" w:rsidR="00B52953" w:rsidRDefault="00B52953" w:rsidP="00FC4394">
                  <w:pPr>
                    <w:rPr>
                      <w:rFonts w:eastAsiaTheme="minorHAnsi" w:cs="Calibri"/>
                      <w:b/>
                      <w:bCs/>
                      <w:sz w:val="22"/>
                      <w:szCs w:val="22"/>
                      <w:lang w:eastAsia="fr-FR"/>
                    </w:rPr>
                  </w:pPr>
                  <w:r>
                    <w:rPr>
                      <w:b/>
                      <w:bCs/>
                    </w:rPr>
                    <w:t>Beschreibung ASDP</w:t>
                  </w:r>
                </w:p>
              </w:tc>
            </w:tr>
            <w:tr w:rsidR="00B52953" w14:paraId="4BEA3FB8" w14:textId="77777777" w:rsidTr="00FC4394">
              <w:tc>
                <w:tcPr>
                  <w:tcW w:w="143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5F2D88D" w14:textId="77777777" w:rsidR="00B52953" w:rsidRDefault="00B52953" w:rsidP="00FC4394">
                  <w:pPr>
                    <w:rPr>
                      <w:rFonts w:eastAsiaTheme="minorHAnsi" w:cs="Calibri"/>
                      <w:sz w:val="22"/>
                      <w:szCs w:val="22"/>
                      <w:lang w:eastAsia="fr-FR"/>
                    </w:rPr>
                  </w:pPr>
                  <w:r>
                    <w:t>SAP_ID</w:t>
                  </w:r>
                </w:p>
              </w:tc>
              <w:tc>
                <w:tcPr>
                  <w:tcW w:w="3567" w:type="pct"/>
                  <w:tcBorders>
                    <w:top w:val="nil"/>
                    <w:left w:val="nil"/>
                    <w:bottom w:val="single" w:sz="8" w:space="0" w:color="auto"/>
                    <w:right w:val="single" w:sz="8" w:space="0" w:color="auto"/>
                  </w:tcBorders>
                  <w:tcMar>
                    <w:top w:w="0" w:type="dxa"/>
                    <w:left w:w="108" w:type="dxa"/>
                    <w:bottom w:w="0" w:type="dxa"/>
                    <w:right w:w="108" w:type="dxa"/>
                  </w:tcMar>
                  <w:hideMark/>
                </w:tcPr>
                <w:p w14:paraId="406A5FCE" w14:textId="77777777" w:rsidR="00B52953" w:rsidRDefault="00B52953" w:rsidP="00FC4394">
                  <w:pPr>
                    <w:rPr>
                      <w:rFonts w:eastAsiaTheme="minorHAnsi" w:cs="Calibri"/>
                      <w:sz w:val="22"/>
                      <w:szCs w:val="22"/>
                      <w:lang w:eastAsia="fr-FR"/>
                    </w:rPr>
                  </w:pPr>
                  <w:r>
                    <w:t>OE_OBJEKT_ID_SAP, Primärschlüssel zur OE</w:t>
                  </w:r>
                </w:p>
              </w:tc>
            </w:tr>
            <w:tr w:rsidR="00B52953" w14:paraId="4E0F7901" w14:textId="77777777" w:rsidTr="00FC4394">
              <w:tc>
                <w:tcPr>
                  <w:tcW w:w="143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49B6688" w14:textId="77777777" w:rsidR="00B52953" w:rsidRDefault="00B52953" w:rsidP="00FC4394">
                  <w:pPr>
                    <w:rPr>
                      <w:rFonts w:eastAsiaTheme="minorHAnsi" w:cs="Calibri"/>
                      <w:sz w:val="22"/>
                      <w:szCs w:val="22"/>
                      <w:lang w:eastAsia="fr-FR"/>
                    </w:rPr>
                  </w:pPr>
                  <w:r>
                    <w:t>KDP_ID</w:t>
                  </w:r>
                </w:p>
              </w:tc>
              <w:tc>
                <w:tcPr>
                  <w:tcW w:w="3567" w:type="pct"/>
                  <w:tcBorders>
                    <w:top w:val="nil"/>
                    <w:left w:val="nil"/>
                    <w:bottom w:val="single" w:sz="8" w:space="0" w:color="auto"/>
                    <w:right w:val="single" w:sz="8" w:space="0" w:color="auto"/>
                  </w:tcBorders>
                  <w:tcMar>
                    <w:top w:w="0" w:type="dxa"/>
                    <w:left w:w="108" w:type="dxa"/>
                    <w:bottom w:w="0" w:type="dxa"/>
                    <w:right w:w="108" w:type="dxa"/>
                  </w:tcMar>
                  <w:hideMark/>
                </w:tcPr>
                <w:p w14:paraId="08B976CE" w14:textId="77777777" w:rsidR="00B52953" w:rsidRDefault="00B52953" w:rsidP="00FC4394">
                  <w:pPr>
                    <w:rPr>
                      <w:rFonts w:eastAsiaTheme="minorHAnsi" w:cs="Calibri"/>
                      <w:sz w:val="22"/>
                      <w:szCs w:val="22"/>
                      <w:lang w:eastAsia="fr-FR"/>
                    </w:rPr>
                  </w:pPr>
                  <w:r>
                    <w:t>KDP-ID/AMP der zur OE verknüpften Adresse</w:t>
                  </w:r>
                </w:p>
              </w:tc>
            </w:tr>
            <w:tr w:rsidR="00B52953" w14:paraId="3CBD44AF" w14:textId="77777777" w:rsidTr="00FC4394">
              <w:tc>
                <w:tcPr>
                  <w:tcW w:w="143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2A1EFBC" w14:textId="77777777" w:rsidR="00B52953" w:rsidRDefault="00B52953" w:rsidP="00FC4394">
                  <w:pPr>
                    <w:rPr>
                      <w:rFonts w:eastAsiaTheme="minorHAnsi" w:cs="Calibri"/>
                      <w:sz w:val="22"/>
                      <w:szCs w:val="22"/>
                      <w:lang w:eastAsia="fr-FR"/>
                    </w:rPr>
                  </w:pPr>
                  <w:r>
                    <w:rPr>
                      <w:i/>
                      <w:iCs/>
                    </w:rPr>
                    <w:t>HAUSKEY</w:t>
                  </w:r>
                </w:p>
              </w:tc>
              <w:tc>
                <w:tcPr>
                  <w:tcW w:w="3567" w:type="pct"/>
                  <w:tcBorders>
                    <w:top w:val="nil"/>
                    <w:left w:val="nil"/>
                    <w:bottom w:val="single" w:sz="8" w:space="0" w:color="auto"/>
                    <w:right w:val="single" w:sz="8" w:space="0" w:color="auto"/>
                  </w:tcBorders>
                  <w:tcMar>
                    <w:top w:w="0" w:type="dxa"/>
                    <w:left w:w="108" w:type="dxa"/>
                    <w:bottom w:w="0" w:type="dxa"/>
                    <w:right w:w="108" w:type="dxa"/>
                  </w:tcMar>
                  <w:hideMark/>
                </w:tcPr>
                <w:p w14:paraId="5976C701" w14:textId="77777777" w:rsidR="00B52953" w:rsidRDefault="00B52953" w:rsidP="00FC4394">
                  <w:pPr>
                    <w:rPr>
                      <w:rFonts w:eastAsiaTheme="minorHAnsi" w:cs="Calibri"/>
                      <w:sz w:val="22"/>
                      <w:szCs w:val="22"/>
                      <w:lang w:eastAsia="fr-FR"/>
                    </w:rPr>
                  </w:pPr>
                  <w:r>
                    <w:t>Hauskey gemäss AMP</w:t>
                  </w:r>
                </w:p>
              </w:tc>
            </w:tr>
            <w:tr w:rsidR="00B52953" w14:paraId="358D11FA" w14:textId="77777777" w:rsidTr="00FC4394">
              <w:tc>
                <w:tcPr>
                  <w:tcW w:w="143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400C6D0" w14:textId="77777777" w:rsidR="00B52953" w:rsidRDefault="00B52953" w:rsidP="00FC4394">
                  <w:pPr>
                    <w:rPr>
                      <w:rFonts w:eastAsiaTheme="minorHAnsi" w:cs="Calibri"/>
                      <w:sz w:val="22"/>
                      <w:szCs w:val="22"/>
                      <w:lang w:eastAsia="fr-FR"/>
                    </w:rPr>
                  </w:pPr>
                  <w:r>
                    <w:t>NAME</w:t>
                  </w:r>
                </w:p>
              </w:tc>
              <w:tc>
                <w:tcPr>
                  <w:tcW w:w="3567" w:type="pct"/>
                  <w:tcBorders>
                    <w:top w:val="nil"/>
                    <w:left w:val="nil"/>
                    <w:bottom w:val="single" w:sz="8" w:space="0" w:color="auto"/>
                    <w:right w:val="single" w:sz="8" w:space="0" w:color="auto"/>
                  </w:tcBorders>
                  <w:tcMar>
                    <w:top w:w="0" w:type="dxa"/>
                    <w:left w:w="108" w:type="dxa"/>
                    <w:bottom w:w="0" w:type="dxa"/>
                    <w:right w:w="108" w:type="dxa"/>
                  </w:tcMar>
                  <w:hideMark/>
                </w:tcPr>
                <w:p w14:paraId="6CD80036" w14:textId="77777777" w:rsidR="00B52953" w:rsidRDefault="00B52953" w:rsidP="00FC4394">
                  <w:pPr>
                    <w:rPr>
                      <w:rFonts w:eastAsiaTheme="minorHAnsi" w:cs="Calibri"/>
                      <w:sz w:val="22"/>
                      <w:szCs w:val="22"/>
                      <w:lang w:eastAsia="fr-FR"/>
                    </w:rPr>
                  </w:pPr>
                  <w:r>
                    <w:t>NAME gemäss AMP</w:t>
                  </w:r>
                </w:p>
              </w:tc>
            </w:tr>
            <w:tr w:rsidR="00B52953" w14:paraId="03A6BCC8" w14:textId="77777777" w:rsidTr="00FC4394">
              <w:tc>
                <w:tcPr>
                  <w:tcW w:w="143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FF76F1F" w14:textId="77777777" w:rsidR="00B52953" w:rsidRDefault="00B52953" w:rsidP="00FC4394">
                  <w:pPr>
                    <w:rPr>
                      <w:rFonts w:eastAsiaTheme="minorHAnsi" w:cs="Calibri"/>
                      <w:sz w:val="22"/>
                      <w:szCs w:val="22"/>
                      <w:lang w:eastAsia="fr-FR"/>
                    </w:rPr>
                  </w:pPr>
                  <w:r>
                    <w:t>NAME2</w:t>
                  </w:r>
                </w:p>
              </w:tc>
              <w:tc>
                <w:tcPr>
                  <w:tcW w:w="3567" w:type="pct"/>
                  <w:tcBorders>
                    <w:top w:val="nil"/>
                    <w:left w:val="nil"/>
                    <w:bottom w:val="single" w:sz="8" w:space="0" w:color="auto"/>
                    <w:right w:val="single" w:sz="8" w:space="0" w:color="auto"/>
                  </w:tcBorders>
                  <w:tcMar>
                    <w:top w:w="0" w:type="dxa"/>
                    <w:left w:w="108" w:type="dxa"/>
                    <w:bottom w:w="0" w:type="dxa"/>
                    <w:right w:w="108" w:type="dxa"/>
                  </w:tcMar>
                  <w:hideMark/>
                </w:tcPr>
                <w:p w14:paraId="526EE728" w14:textId="77777777" w:rsidR="00B52953" w:rsidRDefault="00B52953" w:rsidP="00FC4394">
                  <w:pPr>
                    <w:rPr>
                      <w:rFonts w:eastAsiaTheme="minorHAnsi" w:cs="Calibri"/>
                      <w:sz w:val="22"/>
                      <w:szCs w:val="22"/>
                      <w:lang w:eastAsia="fr-FR"/>
                    </w:rPr>
                  </w:pPr>
                  <w:r>
                    <w:t>VNAME_NAME2 gemäss AMP</w:t>
                  </w:r>
                </w:p>
              </w:tc>
            </w:tr>
            <w:tr w:rsidR="00B52953" w14:paraId="0A22B29E" w14:textId="77777777" w:rsidTr="00FC4394">
              <w:tc>
                <w:tcPr>
                  <w:tcW w:w="143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EA4F091" w14:textId="77777777" w:rsidR="00B52953" w:rsidRDefault="00B52953" w:rsidP="00FC4394">
                  <w:pPr>
                    <w:rPr>
                      <w:rFonts w:eastAsiaTheme="minorHAnsi" w:cs="Calibri"/>
                      <w:sz w:val="22"/>
                      <w:szCs w:val="22"/>
                      <w:lang w:eastAsia="fr-FR"/>
                    </w:rPr>
                  </w:pPr>
                  <w:r>
                    <w:t>NAME3</w:t>
                  </w:r>
                </w:p>
              </w:tc>
              <w:tc>
                <w:tcPr>
                  <w:tcW w:w="3567" w:type="pct"/>
                  <w:tcBorders>
                    <w:top w:val="nil"/>
                    <w:left w:val="nil"/>
                    <w:bottom w:val="single" w:sz="8" w:space="0" w:color="auto"/>
                    <w:right w:val="single" w:sz="8" w:space="0" w:color="auto"/>
                  </w:tcBorders>
                  <w:tcMar>
                    <w:top w:w="0" w:type="dxa"/>
                    <w:left w:w="108" w:type="dxa"/>
                    <w:bottom w:w="0" w:type="dxa"/>
                    <w:right w:w="108" w:type="dxa"/>
                  </w:tcMar>
                  <w:hideMark/>
                </w:tcPr>
                <w:p w14:paraId="08ADAF17" w14:textId="77777777" w:rsidR="00B52953" w:rsidRDefault="00B52953" w:rsidP="00FC4394">
                  <w:pPr>
                    <w:rPr>
                      <w:rFonts w:eastAsiaTheme="minorHAnsi" w:cs="Calibri"/>
                      <w:sz w:val="22"/>
                      <w:szCs w:val="22"/>
                      <w:lang w:eastAsia="fr-FR"/>
                    </w:rPr>
                  </w:pPr>
                  <w:r>
                    <w:t>NAME3 gemäss AMP</w:t>
                  </w:r>
                </w:p>
              </w:tc>
            </w:tr>
            <w:tr w:rsidR="00B52953" w14:paraId="6B123EEE" w14:textId="77777777" w:rsidTr="00FC4394">
              <w:tc>
                <w:tcPr>
                  <w:tcW w:w="143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02AFFC8" w14:textId="77777777" w:rsidR="00B52953" w:rsidRDefault="00B52953" w:rsidP="00FC4394">
                  <w:pPr>
                    <w:rPr>
                      <w:rFonts w:eastAsiaTheme="minorHAnsi" w:cs="Calibri"/>
                      <w:sz w:val="22"/>
                      <w:szCs w:val="22"/>
                      <w:lang w:eastAsia="fr-FR"/>
                    </w:rPr>
                  </w:pPr>
                  <w:r>
                    <w:t>STRASSE</w:t>
                  </w:r>
                </w:p>
              </w:tc>
              <w:tc>
                <w:tcPr>
                  <w:tcW w:w="3567" w:type="pct"/>
                  <w:tcBorders>
                    <w:top w:val="nil"/>
                    <w:left w:val="nil"/>
                    <w:bottom w:val="single" w:sz="8" w:space="0" w:color="auto"/>
                    <w:right w:val="single" w:sz="8" w:space="0" w:color="auto"/>
                  </w:tcBorders>
                  <w:tcMar>
                    <w:top w:w="0" w:type="dxa"/>
                    <w:left w:w="108" w:type="dxa"/>
                    <w:bottom w:w="0" w:type="dxa"/>
                    <w:right w:w="108" w:type="dxa"/>
                  </w:tcMar>
                  <w:hideMark/>
                </w:tcPr>
                <w:p w14:paraId="3CA39830" w14:textId="77777777" w:rsidR="00B52953" w:rsidRDefault="00B52953" w:rsidP="00FC4394">
                  <w:pPr>
                    <w:rPr>
                      <w:rFonts w:eastAsiaTheme="minorHAnsi" w:cs="Calibri"/>
                      <w:sz w:val="22"/>
                      <w:szCs w:val="22"/>
                      <w:lang w:eastAsia="fr-FR"/>
                    </w:rPr>
                  </w:pPr>
                  <w:r>
                    <w:t>STRASSE_TEXT gemäss AMP</w:t>
                  </w:r>
                </w:p>
              </w:tc>
            </w:tr>
            <w:tr w:rsidR="00B52953" w14:paraId="3A52D83A" w14:textId="77777777" w:rsidTr="00FC4394">
              <w:tc>
                <w:tcPr>
                  <w:tcW w:w="143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60513F7" w14:textId="77777777" w:rsidR="00B52953" w:rsidRDefault="00B52953" w:rsidP="00FC4394">
                  <w:pPr>
                    <w:rPr>
                      <w:rFonts w:eastAsiaTheme="minorHAnsi" w:cs="Calibri"/>
                      <w:sz w:val="22"/>
                      <w:szCs w:val="22"/>
                      <w:lang w:eastAsia="fr-FR"/>
                    </w:rPr>
                  </w:pPr>
                  <w:r>
                    <w:t>NUMMER</w:t>
                  </w:r>
                </w:p>
              </w:tc>
              <w:tc>
                <w:tcPr>
                  <w:tcW w:w="3567" w:type="pct"/>
                  <w:tcBorders>
                    <w:top w:val="nil"/>
                    <w:left w:val="nil"/>
                    <w:bottom w:val="single" w:sz="8" w:space="0" w:color="auto"/>
                    <w:right w:val="single" w:sz="8" w:space="0" w:color="auto"/>
                  </w:tcBorders>
                  <w:tcMar>
                    <w:top w:w="0" w:type="dxa"/>
                    <w:left w:w="108" w:type="dxa"/>
                    <w:bottom w:w="0" w:type="dxa"/>
                    <w:right w:w="108" w:type="dxa"/>
                  </w:tcMar>
                  <w:hideMark/>
                </w:tcPr>
                <w:p w14:paraId="7BDBCCF5" w14:textId="77777777" w:rsidR="00B52953" w:rsidRDefault="00B52953" w:rsidP="00FC4394">
                  <w:pPr>
                    <w:rPr>
                      <w:rFonts w:eastAsiaTheme="minorHAnsi" w:cs="Calibri"/>
                      <w:sz w:val="22"/>
                      <w:szCs w:val="22"/>
                      <w:lang w:val="en-US" w:eastAsia="fr-FR"/>
                    </w:rPr>
                  </w:pPr>
                  <w:r>
                    <w:rPr>
                      <w:lang w:val="en-US"/>
                    </w:rPr>
                    <w:t xml:space="preserve">HAUSNR + HAUSNR_A </w:t>
                  </w:r>
                  <w:r>
                    <w:t>gemäss AMP</w:t>
                  </w:r>
                </w:p>
              </w:tc>
            </w:tr>
            <w:tr w:rsidR="00B52953" w14:paraId="1C74C139" w14:textId="77777777" w:rsidTr="00FC4394">
              <w:tc>
                <w:tcPr>
                  <w:tcW w:w="143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73E0144" w14:textId="77777777" w:rsidR="00B52953" w:rsidRDefault="00B52953" w:rsidP="00FC4394">
                  <w:pPr>
                    <w:rPr>
                      <w:rFonts w:eastAsiaTheme="minorHAnsi" w:cs="Calibri"/>
                      <w:sz w:val="22"/>
                      <w:szCs w:val="22"/>
                      <w:lang w:eastAsia="fr-FR"/>
                    </w:rPr>
                  </w:pPr>
                  <w:r>
                    <w:t>PLZ</w:t>
                  </w:r>
                </w:p>
              </w:tc>
              <w:tc>
                <w:tcPr>
                  <w:tcW w:w="3567" w:type="pct"/>
                  <w:tcBorders>
                    <w:top w:val="nil"/>
                    <w:left w:val="nil"/>
                    <w:bottom w:val="single" w:sz="8" w:space="0" w:color="auto"/>
                    <w:right w:val="single" w:sz="8" w:space="0" w:color="auto"/>
                  </w:tcBorders>
                  <w:tcMar>
                    <w:top w:w="0" w:type="dxa"/>
                    <w:left w:w="108" w:type="dxa"/>
                    <w:bottom w:w="0" w:type="dxa"/>
                    <w:right w:w="108" w:type="dxa"/>
                  </w:tcMar>
                  <w:hideMark/>
                </w:tcPr>
                <w:p w14:paraId="40C33929" w14:textId="77777777" w:rsidR="00B52953" w:rsidRDefault="00B52953" w:rsidP="00FC4394">
                  <w:pPr>
                    <w:rPr>
                      <w:rFonts w:eastAsiaTheme="minorHAnsi" w:cs="Calibri"/>
                      <w:sz w:val="22"/>
                      <w:szCs w:val="22"/>
                      <w:lang w:eastAsia="fr-FR"/>
                    </w:rPr>
                  </w:pPr>
                  <w:r>
                    <w:t>ORT_PLZ gemäss AMP</w:t>
                  </w:r>
                </w:p>
              </w:tc>
            </w:tr>
            <w:tr w:rsidR="00B52953" w14:paraId="567C02C5" w14:textId="77777777" w:rsidTr="00FC4394">
              <w:tc>
                <w:tcPr>
                  <w:tcW w:w="143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6256DB1" w14:textId="77777777" w:rsidR="00B52953" w:rsidRDefault="00B52953" w:rsidP="00FC4394">
                  <w:pPr>
                    <w:rPr>
                      <w:rFonts w:eastAsiaTheme="minorHAnsi" w:cs="Calibri"/>
                      <w:sz w:val="22"/>
                      <w:szCs w:val="22"/>
                      <w:lang w:eastAsia="fr-FR"/>
                    </w:rPr>
                  </w:pPr>
                  <w:r>
                    <w:t>ORT</w:t>
                  </w:r>
                </w:p>
              </w:tc>
              <w:tc>
                <w:tcPr>
                  <w:tcW w:w="3567" w:type="pct"/>
                  <w:tcBorders>
                    <w:top w:val="nil"/>
                    <w:left w:val="nil"/>
                    <w:bottom w:val="single" w:sz="8" w:space="0" w:color="auto"/>
                    <w:right w:val="single" w:sz="8" w:space="0" w:color="auto"/>
                  </w:tcBorders>
                  <w:tcMar>
                    <w:top w:w="0" w:type="dxa"/>
                    <w:left w:w="108" w:type="dxa"/>
                    <w:bottom w:w="0" w:type="dxa"/>
                    <w:right w:w="108" w:type="dxa"/>
                  </w:tcMar>
                  <w:hideMark/>
                </w:tcPr>
                <w:p w14:paraId="24EDEBCE" w14:textId="77777777" w:rsidR="00B52953" w:rsidRDefault="00B52953" w:rsidP="00FC4394">
                  <w:pPr>
                    <w:rPr>
                      <w:rFonts w:eastAsiaTheme="minorHAnsi" w:cs="Calibri"/>
                      <w:sz w:val="22"/>
                      <w:szCs w:val="22"/>
                      <w:lang w:eastAsia="fr-FR"/>
                    </w:rPr>
                  </w:pPr>
                  <w:r>
                    <w:t>ORT_ORT gemäss AMP</w:t>
                  </w:r>
                </w:p>
              </w:tc>
            </w:tr>
            <w:tr w:rsidR="00B52953" w14:paraId="00847169" w14:textId="77777777" w:rsidTr="00FC4394">
              <w:tc>
                <w:tcPr>
                  <w:tcW w:w="143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E831D99" w14:textId="77777777" w:rsidR="00B52953" w:rsidRDefault="00B52953" w:rsidP="00FC4394">
                  <w:pPr>
                    <w:rPr>
                      <w:rFonts w:eastAsiaTheme="minorHAnsi" w:cs="Calibri"/>
                      <w:sz w:val="22"/>
                      <w:szCs w:val="22"/>
                      <w:lang w:eastAsia="fr-FR"/>
                    </w:rPr>
                  </w:pPr>
                  <w:r>
                    <w:lastRenderedPageBreak/>
                    <w:t>PF_PLZ</w:t>
                  </w:r>
                </w:p>
              </w:tc>
              <w:tc>
                <w:tcPr>
                  <w:tcW w:w="3567" w:type="pct"/>
                  <w:tcBorders>
                    <w:top w:val="nil"/>
                    <w:left w:val="nil"/>
                    <w:bottom w:val="single" w:sz="8" w:space="0" w:color="auto"/>
                    <w:right w:val="single" w:sz="8" w:space="0" w:color="auto"/>
                  </w:tcBorders>
                  <w:tcMar>
                    <w:top w:w="0" w:type="dxa"/>
                    <w:left w:w="108" w:type="dxa"/>
                    <w:bottom w:w="0" w:type="dxa"/>
                    <w:right w:w="108" w:type="dxa"/>
                  </w:tcMar>
                  <w:hideMark/>
                </w:tcPr>
                <w:p w14:paraId="37137536" w14:textId="77777777" w:rsidR="00B52953" w:rsidRDefault="00B52953" w:rsidP="00FC4394">
                  <w:pPr>
                    <w:rPr>
                      <w:rFonts w:eastAsiaTheme="minorHAnsi" w:cs="Calibri"/>
                      <w:sz w:val="22"/>
                      <w:szCs w:val="22"/>
                      <w:lang w:eastAsia="fr-FR"/>
                    </w:rPr>
                  </w:pPr>
                  <w:r>
                    <w:t>PF_PLZ gemäss AMP</w:t>
                  </w:r>
                </w:p>
              </w:tc>
            </w:tr>
            <w:tr w:rsidR="00B52953" w14:paraId="76718882" w14:textId="77777777" w:rsidTr="00FC4394">
              <w:tc>
                <w:tcPr>
                  <w:tcW w:w="143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3FF85FC" w14:textId="77777777" w:rsidR="00B52953" w:rsidRDefault="00B52953" w:rsidP="00FC4394">
                  <w:pPr>
                    <w:rPr>
                      <w:rFonts w:eastAsiaTheme="minorHAnsi" w:cs="Calibri"/>
                      <w:sz w:val="22"/>
                      <w:szCs w:val="22"/>
                      <w:lang w:eastAsia="fr-FR"/>
                    </w:rPr>
                  </w:pPr>
                  <w:r>
                    <w:t>PF_ORT</w:t>
                  </w:r>
                </w:p>
              </w:tc>
              <w:tc>
                <w:tcPr>
                  <w:tcW w:w="3567" w:type="pct"/>
                  <w:tcBorders>
                    <w:top w:val="nil"/>
                    <w:left w:val="nil"/>
                    <w:bottom w:val="single" w:sz="8" w:space="0" w:color="auto"/>
                    <w:right w:val="single" w:sz="8" w:space="0" w:color="auto"/>
                  </w:tcBorders>
                  <w:tcMar>
                    <w:top w:w="0" w:type="dxa"/>
                    <w:left w:w="108" w:type="dxa"/>
                    <w:bottom w:w="0" w:type="dxa"/>
                    <w:right w:w="108" w:type="dxa"/>
                  </w:tcMar>
                  <w:hideMark/>
                </w:tcPr>
                <w:p w14:paraId="2CC40145" w14:textId="77777777" w:rsidR="00B52953" w:rsidRDefault="00B52953" w:rsidP="00FC4394">
                  <w:pPr>
                    <w:rPr>
                      <w:rFonts w:eastAsiaTheme="minorHAnsi" w:cs="Calibri"/>
                      <w:sz w:val="22"/>
                      <w:szCs w:val="22"/>
                      <w:lang w:eastAsia="fr-FR"/>
                    </w:rPr>
                  </w:pPr>
                  <w:r>
                    <w:t>PF_ORT gemäss AMP</w:t>
                  </w:r>
                </w:p>
              </w:tc>
            </w:tr>
            <w:tr w:rsidR="00B52953" w14:paraId="4603B29B" w14:textId="77777777" w:rsidTr="00FC4394">
              <w:tc>
                <w:tcPr>
                  <w:tcW w:w="143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C8ED843" w14:textId="77777777" w:rsidR="00B52953" w:rsidRDefault="00B52953" w:rsidP="00FC4394">
                  <w:pPr>
                    <w:rPr>
                      <w:rFonts w:eastAsiaTheme="minorHAnsi" w:cs="Calibri"/>
                      <w:sz w:val="22"/>
                      <w:szCs w:val="22"/>
                      <w:lang w:eastAsia="fr-FR"/>
                    </w:rPr>
                  </w:pPr>
                  <w:r>
                    <w:t>OEPLZ</w:t>
                  </w:r>
                </w:p>
              </w:tc>
              <w:tc>
                <w:tcPr>
                  <w:tcW w:w="3567" w:type="pct"/>
                  <w:tcBorders>
                    <w:top w:val="nil"/>
                    <w:left w:val="nil"/>
                    <w:bottom w:val="single" w:sz="8" w:space="0" w:color="auto"/>
                    <w:right w:val="single" w:sz="8" w:space="0" w:color="auto"/>
                  </w:tcBorders>
                  <w:tcMar>
                    <w:top w:w="0" w:type="dxa"/>
                    <w:left w:w="108" w:type="dxa"/>
                    <w:bottom w:w="0" w:type="dxa"/>
                    <w:right w:w="108" w:type="dxa"/>
                  </w:tcMar>
                  <w:hideMark/>
                </w:tcPr>
                <w:p w14:paraId="0F0B77E8" w14:textId="77777777" w:rsidR="00B52953" w:rsidRDefault="00B52953" w:rsidP="00FC4394">
                  <w:pPr>
                    <w:rPr>
                      <w:rFonts w:eastAsiaTheme="minorHAnsi" w:cs="Calibri"/>
                      <w:sz w:val="22"/>
                      <w:szCs w:val="22"/>
                      <w:lang w:eastAsia="fr-FR"/>
                    </w:rPr>
                  </w:pPr>
                  <w:r>
                    <w:t>OEPZ_PLZ, zur OE verknüpfte PLZ</w:t>
                  </w:r>
                </w:p>
              </w:tc>
            </w:tr>
            <w:tr w:rsidR="00B52953" w14:paraId="7F34A8FB" w14:textId="77777777" w:rsidTr="00FC4394">
              <w:tc>
                <w:tcPr>
                  <w:tcW w:w="143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6E7CE69" w14:textId="77777777" w:rsidR="00B52953" w:rsidRDefault="00B52953" w:rsidP="00FC4394">
                  <w:pPr>
                    <w:rPr>
                      <w:rFonts w:eastAsiaTheme="minorHAnsi" w:cs="Calibri"/>
                      <w:sz w:val="22"/>
                      <w:szCs w:val="22"/>
                      <w:lang w:eastAsia="fr-FR"/>
                    </w:rPr>
                  </w:pPr>
                  <w:r>
                    <w:t>OEPLZ_BEZEICHNUNG</w:t>
                  </w:r>
                </w:p>
              </w:tc>
              <w:tc>
                <w:tcPr>
                  <w:tcW w:w="3567" w:type="pct"/>
                  <w:tcBorders>
                    <w:top w:val="nil"/>
                    <w:left w:val="nil"/>
                    <w:bottom w:val="single" w:sz="8" w:space="0" w:color="auto"/>
                    <w:right w:val="single" w:sz="8" w:space="0" w:color="auto"/>
                  </w:tcBorders>
                  <w:tcMar>
                    <w:top w:w="0" w:type="dxa"/>
                    <w:left w:w="108" w:type="dxa"/>
                    <w:bottom w:w="0" w:type="dxa"/>
                    <w:right w:w="108" w:type="dxa"/>
                  </w:tcMar>
                  <w:hideMark/>
                </w:tcPr>
                <w:p w14:paraId="55E64D69" w14:textId="77777777" w:rsidR="00B52953" w:rsidRDefault="00B52953" w:rsidP="00FC4394">
                  <w:pPr>
                    <w:rPr>
                      <w:rFonts w:eastAsiaTheme="minorHAnsi" w:cs="Calibri"/>
                      <w:sz w:val="22"/>
                      <w:szCs w:val="22"/>
                      <w:lang w:eastAsia="fr-FR"/>
                    </w:rPr>
                  </w:pPr>
                  <w:r>
                    <w:t>PLZB_BEZ39</w:t>
                  </w:r>
                </w:p>
              </w:tc>
            </w:tr>
            <w:tr w:rsidR="00B52953" w14:paraId="04107CC2" w14:textId="77777777" w:rsidTr="00FC4394">
              <w:tc>
                <w:tcPr>
                  <w:tcW w:w="143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2439E58" w14:textId="77777777" w:rsidR="00B52953" w:rsidRDefault="00B52953" w:rsidP="00FC4394">
                  <w:pPr>
                    <w:rPr>
                      <w:rFonts w:eastAsiaTheme="minorHAnsi" w:cs="Calibri"/>
                      <w:sz w:val="22"/>
                      <w:szCs w:val="22"/>
                      <w:lang w:eastAsia="fr-FR"/>
                    </w:rPr>
                  </w:pPr>
                  <w:r>
                    <w:t>POSTFACH (ja/nein)</w:t>
                  </w:r>
                </w:p>
              </w:tc>
              <w:tc>
                <w:tcPr>
                  <w:tcW w:w="3567" w:type="pct"/>
                  <w:tcBorders>
                    <w:top w:val="nil"/>
                    <w:left w:val="nil"/>
                    <w:bottom w:val="single" w:sz="8" w:space="0" w:color="auto"/>
                    <w:right w:val="single" w:sz="8" w:space="0" w:color="auto"/>
                  </w:tcBorders>
                  <w:tcMar>
                    <w:top w:w="0" w:type="dxa"/>
                    <w:left w:w="108" w:type="dxa"/>
                    <w:bottom w:w="0" w:type="dxa"/>
                    <w:right w:w="108" w:type="dxa"/>
                  </w:tcMar>
                  <w:hideMark/>
                </w:tcPr>
                <w:p w14:paraId="171E64DF" w14:textId="77777777" w:rsidR="00B52953" w:rsidRDefault="00B52953" w:rsidP="00FC4394">
                  <w:pPr>
                    <w:rPr>
                      <w:rFonts w:eastAsiaTheme="minorHAnsi" w:cs="Calibri"/>
                      <w:sz w:val="22"/>
                      <w:szCs w:val="22"/>
                      <w:lang w:eastAsia="fr-FR"/>
                    </w:rPr>
                  </w:pPr>
                  <w:r>
                    <w:t>OE hat aktive Schalterart Postfachanlage = ja</w:t>
                  </w:r>
                </w:p>
              </w:tc>
            </w:tr>
            <w:tr w:rsidR="00B52953" w14:paraId="40CF0BD2" w14:textId="77777777" w:rsidTr="00FC4394">
              <w:tc>
                <w:tcPr>
                  <w:tcW w:w="143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78EC55E" w14:textId="77777777" w:rsidR="00B52953" w:rsidRDefault="00B52953" w:rsidP="00FC4394">
                  <w:pPr>
                    <w:rPr>
                      <w:rFonts w:eastAsiaTheme="minorHAnsi" w:cs="Calibri"/>
                      <w:sz w:val="22"/>
                      <w:szCs w:val="22"/>
                      <w:lang w:eastAsia="fr-FR"/>
                    </w:rPr>
                  </w:pPr>
                  <w:r>
                    <w:t>PICKPOST (ja/nein)</w:t>
                  </w:r>
                </w:p>
              </w:tc>
              <w:tc>
                <w:tcPr>
                  <w:tcW w:w="3567" w:type="pct"/>
                  <w:tcBorders>
                    <w:top w:val="nil"/>
                    <w:left w:val="nil"/>
                    <w:bottom w:val="single" w:sz="8" w:space="0" w:color="auto"/>
                    <w:right w:val="single" w:sz="8" w:space="0" w:color="auto"/>
                  </w:tcBorders>
                  <w:tcMar>
                    <w:top w:w="0" w:type="dxa"/>
                    <w:left w:w="108" w:type="dxa"/>
                    <w:bottom w:w="0" w:type="dxa"/>
                    <w:right w:w="108" w:type="dxa"/>
                  </w:tcMar>
                  <w:hideMark/>
                </w:tcPr>
                <w:p w14:paraId="0B36650B" w14:textId="77777777" w:rsidR="00B52953" w:rsidRDefault="00B52953" w:rsidP="00FC4394">
                  <w:pPr>
                    <w:rPr>
                      <w:rFonts w:eastAsiaTheme="minorHAnsi" w:cs="Calibri"/>
                      <w:sz w:val="22"/>
                      <w:szCs w:val="22"/>
                      <w:lang w:eastAsia="fr-FR"/>
                    </w:rPr>
                  </w:pPr>
                  <w:r>
                    <w:t>OE hat aktives Leistungsangebot Pickpost = ja</w:t>
                  </w:r>
                </w:p>
              </w:tc>
            </w:tr>
            <w:tr w:rsidR="00B52953" w14:paraId="637F9B9D" w14:textId="77777777" w:rsidTr="00FC4394">
              <w:tc>
                <w:tcPr>
                  <w:tcW w:w="143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205534D" w14:textId="77777777" w:rsidR="00B52953" w:rsidRDefault="00B52953" w:rsidP="00FC4394">
                  <w:pPr>
                    <w:rPr>
                      <w:rFonts w:eastAsiaTheme="minorHAnsi" w:cs="Calibri"/>
                      <w:sz w:val="22"/>
                      <w:szCs w:val="22"/>
                      <w:lang w:eastAsia="fr-FR"/>
                    </w:rPr>
                  </w:pPr>
                  <w:r>
                    <w:t>POSTLAGERND (ja/nein)</w:t>
                  </w:r>
                </w:p>
              </w:tc>
              <w:tc>
                <w:tcPr>
                  <w:tcW w:w="3567" w:type="pct"/>
                  <w:tcBorders>
                    <w:top w:val="nil"/>
                    <w:left w:val="nil"/>
                    <w:bottom w:val="single" w:sz="8" w:space="0" w:color="auto"/>
                    <w:right w:val="single" w:sz="8" w:space="0" w:color="auto"/>
                  </w:tcBorders>
                  <w:tcMar>
                    <w:top w:w="0" w:type="dxa"/>
                    <w:left w:w="108" w:type="dxa"/>
                    <w:bottom w:w="0" w:type="dxa"/>
                    <w:right w:w="108" w:type="dxa"/>
                  </w:tcMar>
                  <w:hideMark/>
                </w:tcPr>
                <w:p w14:paraId="01598CEA" w14:textId="77777777" w:rsidR="00B52953" w:rsidRDefault="00B52953" w:rsidP="00FC4394">
                  <w:pPr>
                    <w:rPr>
                      <w:rFonts w:eastAsiaTheme="minorHAnsi" w:cs="Calibri"/>
                      <w:sz w:val="22"/>
                      <w:szCs w:val="22"/>
                      <w:lang w:eastAsia="fr-FR"/>
                    </w:rPr>
                  </w:pPr>
                  <w:r>
                    <w:t>OE von PV und LiePost (Typ 700, 701 (Poststelle) 972 (Postunternehmer), 990 (PK-Stelle), 961 (Ymago-Agentur), 962 (V-MaX-Agentur) mit einem aktiven Normalschalter = ja</w:t>
                  </w:r>
                </w:p>
              </w:tc>
            </w:tr>
          </w:tbl>
          <w:p w14:paraId="405FE54F" w14:textId="77777777" w:rsidR="00B52953" w:rsidRPr="00B253AD" w:rsidRDefault="00B52953" w:rsidP="008A7930"/>
          <w:p w14:paraId="167448BD" w14:textId="2523C280" w:rsidR="00B52953" w:rsidRPr="00404E26" w:rsidRDefault="00B52953" w:rsidP="00B52953">
            <w:pPr>
              <w:rPr>
                <w:lang w:val="de-DE"/>
              </w:rPr>
            </w:pPr>
            <w:r>
              <w:rPr>
                <w:lang w:val="de-DE"/>
              </w:rPr>
              <w:t>Exaples:</w:t>
            </w:r>
          </w:p>
          <w:tbl>
            <w:tblPr>
              <w:tblW w:w="5000" w:type="pct"/>
              <w:tblLayout w:type="fixed"/>
              <w:tblCellMar>
                <w:left w:w="0" w:type="dxa"/>
                <w:right w:w="0" w:type="dxa"/>
              </w:tblCellMar>
              <w:tblLook w:val="04A0" w:firstRow="1" w:lastRow="0" w:firstColumn="1" w:lastColumn="0" w:noHBand="0" w:noVBand="1"/>
            </w:tblPr>
            <w:tblGrid>
              <w:gridCol w:w="2093"/>
              <w:gridCol w:w="2639"/>
              <w:gridCol w:w="2523"/>
            </w:tblGrid>
            <w:tr w:rsidR="00B52953" w14:paraId="271B6129" w14:textId="77777777" w:rsidTr="00FC4394">
              <w:tc>
                <w:tcPr>
                  <w:tcW w:w="1442" w:type="pct"/>
                  <w:tcBorders>
                    <w:top w:val="single" w:sz="8" w:space="0" w:color="auto"/>
                    <w:left w:val="single" w:sz="8" w:space="0" w:color="auto"/>
                    <w:bottom w:val="single" w:sz="8" w:space="0" w:color="auto"/>
                    <w:right w:val="single" w:sz="8" w:space="0" w:color="auto"/>
                  </w:tcBorders>
                  <w:shd w:val="clear" w:color="auto" w:fill="BFBFBF"/>
                  <w:tcMar>
                    <w:top w:w="0" w:type="dxa"/>
                    <w:left w:w="108" w:type="dxa"/>
                    <w:bottom w:w="0" w:type="dxa"/>
                    <w:right w:w="108" w:type="dxa"/>
                  </w:tcMar>
                  <w:hideMark/>
                </w:tcPr>
                <w:p w14:paraId="06172AC5" w14:textId="3F60782A" w:rsidR="00B52953" w:rsidRPr="00964923" w:rsidRDefault="00964923" w:rsidP="00FC4394">
                  <w:pPr>
                    <w:rPr>
                      <w:rFonts w:eastAsiaTheme="minorHAnsi" w:cs="Calibri"/>
                      <w:bCs/>
                      <w:sz w:val="22"/>
                      <w:szCs w:val="22"/>
                      <w:lang w:eastAsia="fr-FR"/>
                    </w:rPr>
                  </w:pPr>
                  <w:r w:rsidRPr="00964923">
                    <w:rPr>
                      <w:bCs/>
                    </w:rPr>
                    <w:t>Description</w:t>
                  </w:r>
                </w:p>
              </w:tc>
              <w:tc>
                <w:tcPr>
                  <w:tcW w:w="1819" w:type="pct"/>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hideMark/>
                </w:tcPr>
                <w:p w14:paraId="41D06C35" w14:textId="301DDCD9" w:rsidR="00B52953" w:rsidRPr="00282141" w:rsidRDefault="00B52953" w:rsidP="00964923">
                  <w:pPr>
                    <w:rPr>
                      <w:rFonts w:eastAsiaTheme="minorHAnsi" w:cs="Calibri"/>
                      <w:sz w:val="22"/>
                      <w:szCs w:val="22"/>
                      <w:lang w:val="en-US" w:eastAsia="fr-FR"/>
                    </w:rPr>
                  </w:pPr>
                  <w:r w:rsidRPr="00282141">
                    <w:rPr>
                      <w:lang w:val="en-US"/>
                    </w:rPr>
                    <w:t>Ad</w:t>
                  </w:r>
                  <w:r w:rsidR="00964923" w:rsidRPr="00282141">
                    <w:rPr>
                      <w:lang w:val="en-US"/>
                    </w:rPr>
                    <w:t>d</w:t>
                  </w:r>
                  <w:r w:rsidRPr="00282141">
                    <w:rPr>
                      <w:lang w:val="en-US"/>
                    </w:rPr>
                    <w:t xml:space="preserve">resse </w:t>
                  </w:r>
                  <w:r w:rsidR="00964923" w:rsidRPr="00282141">
                    <w:rPr>
                      <w:lang w:val="en-US"/>
                    </w:rPr>
                    <w:t>without Postfachanlage a</w:t>
                  </w:r>
                  <w:r w:rsidRPr="00282141">
                    <w:rPr>
                      <w:lang w:val="en-US"/>
                    </w:rPr>
                    <w:t>nd Pickpoststelle</w:t>
                  </w:r>
                </w:p>
              </w:tc>
              <w:tc>
                <w:tcPr>
                  <w:tcW w:w="1739" w:type="pct"/>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hideMark/>
                </w:tcPr>
                <w:p w14:paraId="73D40046" w14:textId="21E38B5B" w:rsidR="00B52953" w:rsidRDefault="00964923" w:rsidP="00FC4394">
                  <w:pPr>
                    <w:rPr>
                      <w:rFonts w:eastAsiaTheme="minorHAnsi" w:cs="Calibri"/>
                      <w:sz w:val="22"/>
                      <w:szCs w:val="22"/>
                      <w:lang w:eastAsia="fr-FR"/>
                    </w:rPr>
                  </w:pPr>
                  <w:r>
                    <w:t>Adresse with</w:t>
                  </w:r>
                  <w:r w:rsidR="00B52953">
                    <w:t xml:space="preserve"> Postfachanlage</w:t>
                  </w:r>
                  <w:r>
                    <w:t xml:space="preserve"> and Pickpoststelle</w:t>
                  </w:r>
                </w:p>
              </w:tc>
            </w:tr>
            <w:tr w:rsidR="00B52953" w14:paraId="7F1EADF0" w14:textId="77777777" w:rsidTr="00FC4394">
              <w:tc>
                <w:tcPr>
                  <w:tcW w:w="1442"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06B32BE" w14:textId="77777777" w:rsidR="00B52953" w:rsidRDefault="00B52953" w:rsidP="00FC4394">
                  <w:pPr>
                    <w:rPr>
                      <w:rFonts w:eastAsiaTheme="minorHAnsi" w:cs="Calibri"/>
                      <w:sz w:val="22"/>
                      <w:szCs w:val="22"/>
                      <w:lang w:eastAsia="fr-FR"/>
                    </w:rPr>
                  </w:pPr>
                  <w:r>
                    <w:t>SAP_ID</w:t>
                  </w:r>
                </w:p>
              </w:tc>
              <w:tc>
                <w:tcPr>
                  <w:tcW w:w="1819" w:type="pct"/>
                  <w:tcBorders>
                    <w:top w:val="nil"/>
                    <w:left w:val="nil"/>
                    <w:bottom w:val="single" w:sz="8" w:space="0" w:color="auto"/>
                    <w:right w:val="single" w:sz="8" w:space="0" w:color="auto"/>
                  </w:tcBorders>
                  <w:tcMar>
                    <w:top w:w="0" w:type="dxa"/>
                    <w:left w:w="108" w:type="dxa"/>
                    <w:bottom w:w="0" w:type="dxa"/>
                    <w:right w:w="108" w:type="dxa"/>
                  </w:tcMar>
                  <w:hideMark/>
                </w:tcPr>
                <w:p w14:paraId="0B867C7E" w14:textId="77777777" w:rsidR="00B52953" w:rsidRDefault="00B52953" w:rsidP="00FC4394">
                  <w:pPr>
                    <w:rPr>
                      <w:rFonts w:eastAsiaTheme="minorHAnsi" w:cs="Calibri"/>
                      <w:sz w:val="22"/>
                      <w:szCs w:val="22"/>
                      <w:lang w:eastAsia="fr-FR"/>
                    </w:rPr>
                  </w:pPr>
                  <w:r>
                    <w:t>125746</w:t>
                  </w:r>
                </w:p>
              </w:tc>
              <w:tc>
                <w:tcPr>
                  <w:tcW w:w="1739" w:type="pct"/>
                  <w:tcBorders>
                    <w:top w:val="nil"/>
                    <w:left w:val="nil"/>
                    <w:bottom w:val="single" w:sz="8" w:space="0" w:color="auto"/>
                    <w:right w:val="single" w:sz="8" w:space="0" w:color="auto"/>
                  </w:tcBorders>
                  <w:tcMar>
                    <w:top w:w="0" w:type="dxa"/>
                    <w:left w:w="108" w:type="dxa"/>
                    <w:bottom w:w="0" w:type="dxa"/>
                    <w:right w:w="108" w:type="dxa"/>
                  </w:tcMar>
                  <w:hideMark/>
                </w:tcPr>
                <w:p w14:paraId="41629C9B" w14:textId="77777777" w:rsidR="00B52953" w:rsidRDefault="00B52953" w:rsidP="00FC4394">
                  <w:pPr>
                    <w:rPr>
                      <w:rFonts w:eastAsiaTheme="minorHAnsi" w:cs="Calibri"/>
                      <w:sz w:val="22"/>
                      <w:szCs w:val="22"/>
                      <w:lang w:eastAsia="fr-FR"/>
                    </w:rPr>
                  </w:pPr>
                  <w:r>
                    <w:t>102596</w:t>
                  </w:r>
                </w:p>
              </w:tc>
            </w:tr>
            <w:tr w:rsidR="00B52953" w14:paraId="131872F3" w14:textId="77777777" w:rsidTr="00FC4394">
              <w:tc>
                <w:tcPr>
                  <w:tcW w:w="1442"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703C2E7" w14:textId="77777777" w:rsidR="00B52953" w:rsidRDefault="00B52953" w:rsidP="00FC4394">
                  <w:pPr>
                    <w:rPr>
                      <w:rFonts w:eastAsiaTheme="minorHAnsi" w:cs="Calibri"/>
                      <w:sz w:val="22"/>
                      <w:szCs w:val="22"/>
                      <w:lang w:eastAsia="fr-FR"/>
                    </w:rPr>
                  </w:pPr>
                  <w:r>
                    <w:t>KDP_ID</w:t>
                  </w:r>
                </w:p>
              </w:tc>
              <w:tc>
                <w:tcPr>
                  <w:tcW w:w="1819" w:type="pct"/>
                  <w:tcBorders>
                    <w:top w:val="nil"/>
                    <w:left w:val="nil"/>
                    <w:bottom w:val="single" w:sz="8" w:space="0" w:color="auto"/>
                    <w:right w:val="single" w:sz="8" w:space="0" w:color="auto"/>
                  </w:tcBorders>
                  <w:tcMar>
                    <w:top w:w="0" w:type="dxa"/>
                    <w:left w:w="108" w:type="dxa"/>
                    <w:bottom w:w="0" w:type="dxa"/>
                    <w:right w:w="108" w:type="dxa"/>
                  </w:tcMar>
                  <w:hideMark/>
                </w:tcPr>
                <w:p w14:paraId="4658F55A" w14:textId="77777777" w:rsidR="00B52953" w:rsidRDefault="00B52953" w:rsidP="00FC4394">
                  <w:pPr>
                    <w:rPr>
                      <w:rFonts w:eastAsiaTheme="minorHAnsi" w:cs="Calibri"/>
                      <w:sz w:val="22"/>
                      <w:szCs w:val="22"/>
                      <w:lang w:eastAsia="fr-FR"/>
                    </w:rPr>
                  </w:pPr>
                  <w:r>
                    <w:t>13955506</w:t>
                  </w:r>
                </w:p>
              </w:tc>
              <w:tc>
                <w:tcPr>
                  <w:tcW w:w="1739" w:type="pct"/>
                  <w:tcBorders>
                    <w:top w:val="nil"/>
                    <w:left w:val="nil"/>
                    <w:bottom w:val="single" w:sz="8" w:space="0" w:color="auto"/>
                    <w:right w:val="single" w:sz="8" w:space="0" w:color="auto"/>
                  </w:tcBorders>
                  <w:tcMar>
                    <w:top w:w="0" w:type="dxa"/>
                    <w:left w:w="108" w:type="dxa"/>
                    <w:bottom w:w="0" w:type="dxa"/>
                    <w:right w:w="108" w:type="dxa"/>
                  </w:tcMar>
                  <w:hideMark/>
                </w:tcPr>
                <w:p w14:paraId="5DC96AF0" w14:textId="77777777" w:rsidR="00B52953" w:rsidRDefault="00B52953" w:rsidP="00FC4394">
                  <w:pPr>
                    <w:rPr>
                      <w:rFonts w:eastAsiaTheme="minorHAnsi" w:cs="Calibri"/>
                      <w:sz w:val="22"/>
                      <w:szCs w:val="22"/>
                      <w:lang w:eastAsia="fr-FR"/>
                    </w:rPr>
                  </w:pPr>
                  <w:r>
                    <w:t>13963440</w:t>
                  </w:r>
                </w:p>
              </w:tc>
            </w:tr>
            <w:tr w:rsidR="00B52953" w14:paraId="149E4B9C" w14:textId="77777777" w:rsidTr="00FC4394">
              <w:tc>
                <w:tcPr>
                  <w:tcW w:w="1442"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BFE8E20" w14:textId="77777777" w:rsidR="00B52953" w:rsidRDefault="00B52953" w:rsidP="00FC4394">
                  <w:pPr>
                    <w:rPr>
                      <w:rFonts w:eastAsiaTheme="minorHAnsi" w:cs="Calibri"/>
                      <w:sz w:val="22"/>
                      <w:szCs w:val="22"/>
                      <w:lang w:eastAsia="fr-FR"/>
                    </w:rPr>
                  </w:pPr>
                  <w:r>
                    <w:rPr>
                      <w:i/>
                      <w:iCs/>
                    </w:rPr>
                    <w:t>HAUSKEY</w:t>
                  </w:r>
                </w:p>
              </w:tc>
              <w:tc>
                <w:tcPr>
                  <w:tcW w:w="1819" w:type="pct"/>
                  <w:tcBorders>
                    <w:top w:val="nil"/>
                    <w:left w:val="nil"/>
                    <w:bottom w:val="single" w:sz="8" w:space="0" w:color="auto"/>
                    <w:right w:val="single" w:sz="8" w:space="0" w:color="auto"/>
                  </w:tcBorders>
                  <w:tcMar>
                    <w:top w:w="0" w:type="dxa"/>
                    <w:left w:w="108" w:type="dxa"/>
                    <w:bottom w:w="0" w:type="dxa"/>
                    <w:right w:w="108" w:type="dxa"/>
                  </w:tcMar>
                  <w:hideMark/>
                </w:tcPr>
                <w:p w14:paraId="5F9F1DCA" w14:textId="77777777" w:rsidR="00B52953" w:rsidRDefault="00B52953" w:rsidP="00FC4394">
                  <w:pPr>
                    <w:rPr>
                      <w:rFonts w:eastAsiaTheme="minorHAnsi" w:cs="Calibri"/>
                      <w:i/>
                      <w:iCs/>
                      <w:sz w:val="22"/>
                      <w:szCs w:val="22"/>
                      <w:lang w:eastAsia="fr-FR"/>
                    </w:rPr>
                  </w:pPr>
                  <w:r>
                    <w:t>8042491</w:t>
                  </w:r>
                </w:p>
              </w:tc>
              <w:tc>
                <w:tcPr>
                  <w:tcW w:w="1739" w:type="pct"/>
                  <w:tcBorders>
                    <w:top w:val="nil"/>
                    <w:left w:val="nil"/>
                    <w:bottom w:val="single" w:sz="8" w:space="0" w:color="auto"/>
                    <w:right w:val="single" w:sz="8" w:space="0" w:color="auto"/>
                  </w:tcBorders>
                  <w:tcMar>
                    <w:top w:w="0" w:type="dxa"/>
                    <w:left w:w="108" w:type="dxa"/>
                    <w:bottom w:w="0" w:type="dxa"/>
                    <w:right w:w="108" w:type="dxa"/>
                  </w:tcMar>
                  <w:hideMark/>
                </w:tcPr>
                <w:p w14:paraId="7646C91D" w14:textId="77777777" w:rsidR="00B52953" w:rsidRDefault="00B52953" w:rsidP="00FC4394">
                  <w:pPr>
                    <w:rPr>
                      <w:rFonts w:eastAsiaTheme="minorHAnsi" w:cs="Calibri"/>
                      <w:sz w:val="22"/>
                      <w:szCs w:val="22"/>
                      <w:lang w:eastAsia="fr-FR"/>
                    </w:rPr>
                  </w:pPr>
                  <w:r>
                    <w:t>8133207</w:t>
                  </w:r>
                </w:p>
              </w:tc>
            </w:tr>
            <w:tr w:rsidR="00B52953" w14:paraId="3AB699E8" w14:textId="77777777" w:rsidTr="00FC4394">
              <w:tc>
                <w:tcPr>
                  <w:tcW w:w="1442"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7C74CB5" w14:textId="77777777" w:rsidR="00B52953" w:rsidRDefault="00B52953" w:rsidP="00FC4394">
                  <w:pPr>
                    <w:rPr>
                      <w:rFonts w:eastAsiaTheme="minorHAnsi" w:cs="Calibri"/>
                      <w:sz w:val="22"/>
                      <w:szCs w:val="22"/>
                      <w:lang w:eastAsia="fr-FR"/>
                    </w:rPr>
                  </w:pPr>
                  <w:r>
                    <w:t>NAME</w:t>
                  </w:r>
                </w:p>
              </w:tc>
              <w:tc>
                <w:tcPr>
                  <w:tcW w:w="1819" w:type="pct"/>
                  <w:tcBorders>
                    <w:top w:val="nil"/>
                    <w:left w:val="nil"/>
                    <w:bottom w:val="single" w:sz="8" w:space="0" w:color="auto"/>
                    <w:right w:val="single" w:sz="8" w:space="0" w:color="auto"/>
                  </w:tcBorders>
                  <w:tcMar>
                    <w:top w:w="0" w:type="dxa"/>
                    <w:left w:w="108" w:type="dxa"/>
                    <w:bottom w:w="0" w:type="dxa"/>
                    <w:right w:w="108" w:type="dxa"/>
                  </w:tcMar>
                  <w:hideMark/>
                </w:tcPr>
                <w:p w14:paraId="53D67599" w14:textId="77777777" w:rsidR="00B52953" w:rsidRDefault="00B52953" w:rsidP="00FC4394">
                  <w:pPr>
                    <w:rPr>
                      <w:rFonts w:eastAsiaTheme="minorHAnsi" w:cs="Calibri"/>
                      <w:sz w:val="22"/>
                      <w:szCs w:val="22"/>
                      <w:lang w:eastAsia="fr-FR"/>
                    </w:rPr>
                  </w:pPr>
                  <w:r>
                    <w:t>Volg</w:t>
                  </w:r>
                </w:p>
              </w:tc>
              <w:tc>
                <w:tcPr>
                  <w:tcW w:w="1739" w:type="pct"/>
                  <w:tcBorders>
                    <w:top w:val="nil"/>
                    <w:left w:val="nil"/>
                    <w:bottom w:val="single" w:sz="8" w:space="0" w:color="auto"/>
                    <w:right w:val="single" w:sz="8" w:space="0" w:color="auto"/>
                  </w:tcBorders>
                  <w:tcMar>
                    <w:top w:w="0" w:type="dxa"/>
                    <w:left w:w="108" w:type="dxa"/>
                    <w:bottom w:w="0" w:type="dxa"/>
                    <w:right w:w="108" w:type="dxa"/>
                  </w:tcMar>
                  <w:hideMark/>
                </w:tcPr>
                <w:p w14:paraId="656A511C" w14:textId="77777777" w:rsidR="00B52953" w:rsidRDefault="00B52953" w:rsidP="00FC4394">
                  <w:pPr>
                    <w:rPr>
                      <w:rFonts w:eastAsiaTheme="minorHAnsi" w:cs="Calibri"/>
                      <w:sz w:val="22"/>
                      <w:szCs w:val="22"/>
                      <w:lang w:eastAsia="fr-FR"/>
                    </w:rPr>
                  </w:pPr>
                  <w:r>
                    <w:t>Post CH AG</w:t>
                  </w:r>
                </w:p>
              </w:tc>
            </w:tr>
            <w:tr w:rsidR="00B52953" w14:paraId="41AEA223" w14:textId="77777777" w:rsidTr="00FC4394">
              <w:tc>
                <w:tcPr>
                  <w:tcW w:w="1442"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A3B20FE" w14:textId="77777777" w:rsidR="00B52953" w:rsidRDefault="00B52953" w:rsidP="00FC4394">
                  <w:pPr>
                    <w:rPr>
                      <w:rFonts w:eastAsiaTheme="minorHAnsi" w:cs="Calibri"/>
                      <w:sz w:val="22"/>
                      <w:szCs w:val="22"/>
                      <w:lang w:eastAsia="fr-FR"/>
                    </w:rPr>
                  </w:pPr>
                  <w:r>
                    <w:t>NAME2</w:t>
                  </w:r>
                </w:p>
              </w:tc>
              <w:tc>
                <w:tcPr>
                  <w:tcW w:w="1819" w:type="pct"/>
                  <w:tcBorders>
                    <w:top w:val="nil"/>
                    <w:left w:val="nil"/>
                    <w:bottom w:val="single" w:sz="8" w:space="0" w:color="auto"/>
                    <w:right w:val="single" w:sz="8" w:space="0" w:color="auto"/>
                  </w:tcBorders>
                  <w:tcMar>
                    <w:top w:w="0" w:type="dxa"/>
                    <w:left w:w="108" w:type="dxa"/>
                    <w:bottom w:w="0" w:type="dxa"/>
                    <w:right w:w="108" w:type="dxa"/>
                  </w:tcMar>
                  <w:hideMark/>
                </w:tcPr>
                <w:p w14:paraId="196D5D3C" w14:textId="77777777" w:rsidR="00B52953" w:rsidRDefault="00B52953" w:rsidP="00FC4394">
                  <w:pPr>
                    <w:rPr>
                      <w:rFonts w:eastAsiaTheme="minorHAnsi" w:cs="Calibri"/>
                      <w:sz w:val="22"/>
                      <w:szCs w:val="22"/>
                      <w:lang w:eastAsia="fr-FR"/>
                    </w:rPr>
                  </w:pPr>
                  <w:r>
                    <w:t>Postagentur Krauchthal</w:t>
                  </w:r>
                </w:p>
              </w:tc>
              <w:tc>
                <w:tcPr>
                  <w:tcW w:w="1739" w:type="pct"/>
                  <w:tcBorders>
                    <w:top w:val="nil"/>
                    <w:left w:val="nil"/>
                    <w:bottom w:val="single" w:sz="8" w:space="0" w:color="auto"/>
                    <w:right w:val="single" w:sz="8" w:space="0" w:color="auto"/>
                  </w:tcBorders>
                  <w:tcMar>
                    <w:top w:w="0" w:type="dxa"/>
                    <w:left w:w="108" w:type="dxa"/>
                    <w:bottom w:w="0" w:type="dxa"/>
                    <w:right w:w="108" w:type="dxa"/>
                  </w:tcMar>
                  <w:hideMark/>
                </w:tcPr>
                <w:p w14:paraId="139E79AD" w14:textId="77777777" w:rsidR="00B52953" w:rsidRDefault="00B52953" w:rsidP="00FC4394">
                  <w:pPr>
                    <w:rPr>
                      <w:rFonts w:eastAsiaTheme="minorHAnsi" w:cs="Calibri"/>
                      <w:sz w:val="22"/>
                      <w:szCs w:val="22"/>
                      <w:lang w:eastAsia="fr-FR"/>
                    </w:rPr>
                  </w:pPr>
                  <w:r>
                    <w:t>Poststellen und Verkauf</w:t>
                  </w:r>
                </w:p>
              </w:tc>
            </w:tr>
            <w:tr w:rsidR="00B52953" w14:paraId="074078A3" w14:textId="77777777" w:rsidTr="00FC4394">
              <w:tc>
                <w:tcPr>
                  <w:tcW w:w="1442"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38EECB5" w14:textId="77777777" w:rsidR="00B52953" w:rsidRDefault="00B52953" w:rsidP="00FC4394">
                  <w:pPr>
                    <w:rPr>
                      <w:rFonts w:eastAsiaTheme="minorHAnsi" w:cs="Calibri"/>
                      <w:sz w:val="22"/>
                      <w:szCs w:val="22"/>
                      <w:lang w:eastAsia="fr-FR"/>
                    </w:rPr>
                  </w:pPr>
                  <w:r>
                    <w:t>NAME3</w:t>
                  </w:r>
                </w:p>
              </w:tc>
              <w:tc>
                <w:tcPr>
                  <w:tcW w:w="1819" w:type="pct"/>
                  <w:tcBorders>
                    <w:top w:val="nil"/>
                    <w:left w:val="nil"/>
                    <w:bottom w:val="single" w:sz="8" w:space="0" w:color="auto"/>
                    <w:right w:val="single" w:sz="8" w:space="0" w:color="auto"/>
                  </w:tcBorders>
                  <w:tcMar>
                    <w:top w:w="0" w:type="dxa"/>
                    <w:left w:w="108" w:type="dxa"/>
                    <w:bottom w:w="0" w:type="dxa"/>
                    <w:right w:w="108" w:type="dxa"/>
                  </w:tcMar>
                </w:tcPr>
                <w:p w14:paraId="7D1BCD57" w14:textId="77777777" w:rsidR="00B52953" w:rsidRDefault="00B52953" w:rsidP="00FC4394">
                  <w:pPr>
                    <w:rPr>
                      <w:rFonts w:eastAsiaTheme="minorHAnsi" w:cs="Calibri"/>
                      <w:sz w:val="22"/>
                      <w:szCs w:val="22"/>
                      <w:lang w:eastAsia="fr-FR"/>
                    </w:rPr>
                  </w:pPr>
                </w:p>
              </w:tc>
              <w:tc>
                <w:tcPr>
                  <w:tcW w:w="1739" w:type="pct"/>
                  <w:tcBorders>
                    <w:top w:val="nil"/>
                    <w:left w:val="nil"/>
                    <w:bottom w:val="single" w:sz="8" w:space="0" w:color="auto"/>
                    <w:right w:val="single" w:sz="8" w:space="0" w:color="auto"/>
                  </w:tcBorders>
                  <w:tcMar>
                    <w:top w:w="0" w:type="dxa"/>
                    <w:left w:w="108" w:type="dxa"/>
                    <w:bottom w:w="0" w:type="dxa"/>
                    <w:right w:w="108" w:type="dxa"/>
                  </w:tcMar>
                  <w:hideMark/>
                </w:tcPr>
                <w:p w14:paraId="2EA190E5" w14:textId="77777777" w:rsidR="00B52953" w:rsidRDefault="00B52953" w:rsidP="00FC4394">
                  <w:pPr>
                    <w:rPr>
                      <w:rFonts w:eastAsiaTheme="minorHAnsi" w:cs="Calibri"/>
                      <w:sz w:val="22"/>
                      <w:szCs w:val="22"/>
                      <w:lang w:eastAsia="fr-FR"/>
                    </w:rPr>
                  </w:pPr>
                  <w:r>
                    <w:t>Poststelle Wimmis</w:t>
                  </w:r>
                </w:p>
              </w:tc>
            </w:tr>
            <w:tr w:rsidR="00B52953" w14:paraId="4E5E0C6C" w14:textId="77777777" w:rsidTr="00FC4394">
              <w:tc>
                <w:tcPr>
                  <w:tcW w:w="1442"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F60B7B7" w14:textId="77777777" w:rsidR="00B52953" w:rsidRDefault="00B52953" w:rsidP="00FC4394">
                  <w:pPr>
                    <w:rPr>
                      <w:rFonts w:eastAsiaTheme="minorHAnsi" w:cs="Calibri"/>
                      <w:sz w:val="22"/>
                      <w:szCs w:val="22"/>
                      <w:lang w:eastAsia="fr-FR"/>
                    </w:rPr>
                  </w:pPr>
                  <w:r>
                    <w:t>STRASSE</w:t>
                  </w:r>
                </w:p>
              </w:tc>
              <w:tc>
                <w:tcPr>
                  <w:tcW w:w="1819" w:type="pct"/>
                  <w:tcBorders>
                    <w:top w:val="nil"/>
                    <w:left w:val="nil"/>
                    <w:bottom w:val="single" w:sz="8" w:space="0" w:color="auto"/>
                    <w:right w:val="single" w:sz="8" w:space="0" w:color="auto"/>
                  </w:tcBorders>
                  <w:tcMar>
                    <w:top w:w="0" w:type="dxa"/>
                    <w:left w:w="108" w:type="dxa"/>
                    <w:bottom w:w="0" w:type="dxa"/>
                    <w:right w:w="108" w:type="dxa"/>
                  </w:tcMar>
                  <w:hideMark/>
                </w:tcPr>
                <w:p w14:paraId="4C74D1A7" w14:textId="77777777" w:rsidR="00B52953" w:rsidRDefault="00B52953" w:rsidP="00FC4394">
                  <w:pPr>
                    <w:rPr>
                      <w:rFonts w:eastAsiaTheme="minorHAnsi" w:cs="Calibri"/>
                      <w:sz w:val="22"/>
                      <w:szCs w:val="22"/>
                      <w:lang w:eastAsia="fr-FR"/>
                    </w:rPr>
                  </w:pPr>
                  <w:r>
                    <w:t>Länggasse</w:t>
                  </w:r>
                </w:p>
              </w:tc>
              <w:tc>
                <w:tcPr>
                  <w:tcW w:w="1739" w:type="pct"/>
                  <w:tcBorders>
                    <w:top w:val="nil"/>
                    <w:left w:val="nil"/>
                    <w:bottom w:val="single" w:sz="8" w:space="0" w:color="auto"/>
                    <w:right w:val="single" w:sz="8" w:space="0" w:color="auto"/>
                  </w:tcBorders>
                  <w:tcMar>
                    <w:top w:w="0" w:type="dxa"/>
                    <w:left w:w="108" w:type="dxa"/>
                    <w:bottom w:w="0" w:type="dxa"/>
                    <w:right w:w="108" w:type="dxa"/>
                  </w:tcMar>
                  <w:hideMark/>
                </w:tcPr>
                <w:p w14:paraId="389BDC45" w14:textId="77777777" w:rsidR="00B52953" w:rsidRDefault="00B52953" w:rsidP="00FC4394">
                  <w:pPr>
                    <w:rPr>
                      <w:rFonts w:eastAsiaTheme="minorHAnsi" w:cs="Calibri"/>
                      <w:sz w:val="22"/>
                      <w:szCs w:val="22"/>
                      <w:lang w:eastAsia="fr-FR"/>
                    </w:rPr>
                  </w:pPr>
                  <w:r>
                    <w:t>Bahnhofstrasse</w:t>
                  </w:r>
                </w:p>
              </w:tc>
            </w:tr>
            <w:tr w:rsidR="00B52953" w14:paraId="17922AEE" w14:textId="77777777" w:rsidTr="00FC4394">
              <w:tc>
                <w:tcPr>
                  <w:tcW w:w="1442"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90F5E69" w14:textId="77777777" w:rsidR="00B52953" w:rsidRDefault="00B52953" w:rsidP="00FC4394">
                  <w:pPr>
                    <w:rPr>
                      <w:rFonts w:eastAsiaTheme="minorHAnsi" w:cs="Calibri"/>
                      <w:sz w:val="22"/>
                      <w:szCs w:val="22"/>
                      <w:lang w:eastAsia="fr-FR"/>
                    </w:rPr>
                  </w:pPr>
                  <w:r>
                    <w:t>NUMMER</w:t>
                  </w:r>
                </w:p>
              </w:tc>
              <w:tc>
                <w:tcPr>
                  <w:tcW w:w="1819" w:type="pct"/>
                  <w:tcBorders>
                    <w:top w:val="nil"/>
                    <w:left w:val="nil"/>
                    <w:bottom w:val="single" w:sz="8" w:space="0" w:color="auto"/>
                    <w:right w:val="single" w:sz="8" w:space="0" w:color="auto"/>
                  </w:tcBorders>
                  <w:tcMar>
                    <w:top w:w="0" w:type="dxa"/>
                    <w:left w:w="108" w:type="dxa"/>
                    <w:bottom w:w="0" w:type="dxa"/>
                    <w:right w:w="108" w:type="dxa"/>
                  </w:tcMar>
                  <w:hideMark/>
                </w:tcPr>
                <w:p w14:paraId="2DA58716" w14:textId="77777777" w:rsidR="00B52953" w:rsidRDefault="00B52953" w:rsidP="00FC4394">
                  <w:pPr>
                    <w:rPr>
                      <w:rFonts w:eastAsiaTheme="minorHAnsi" w:cs="Calibri"/>
                      <w:sz w:val="22"/>
                      <w:szCs w:val="22"/>
                      <w:lang w:eastAsia="fr-FR"/>
                    </w:rPr>
                  </w:pPr>
                  <w:r>
                    <w:t>17</w:t>
                  </w:r>
                </w:p>
              </w:tc>
              <w:tc>
                <w:tcPr>
                  <w:tcW w:w="1739" w:type="pct"/>
                  <w:tcBorders>
                    <w:top w:val="nil"/>
                    <w:left w:val="nil"/>
                    <w:bottom w:val="single" w:sz="8" w:space="0" w:color="auto"/>
                    <w:right w:val="single" w:sz="8" w:space="0" w:color="auto"/>
                  </w:tcBorders>
                  <w:tcMar>
                    <w:top w:w="0" w:type="dxa"/>
                    <w:left w:w="108" w:type="dxa"/>
                    <w:bottom w:w="0" w:type="dxa"/>
                    <w:right w:w="108" w:type="dxa"/>
                  </w:tcMar>
                  <w:hideMark/>
                </w:tcPr>
                <w:p w14:paraId="423C1F86" w14:textId="77777777" w:rsidR="00B52953" w:rsidRDefault="00B52953" w:rsidP="00FC4394">
                  <w:pPr>
                    <w:rPr>
                      <w:rFonts w:eastAsiaTheme="minorHAnsi" w:cs="Calibri"/>
                      <w:sz w:val="22"/>
                      <w:szCs w:val="22"/>
                      <w:lang w:eastAsia="fr-FR"/>
                    </w:rPr>
                  </w:pPr>
                  <w:r>
                    <w:t>15</w:t>
                  </w:r>
                </w:p>
              </w:tc>
            </w:tr>
            <w:tr w:rsidR="00B52953" w14:paraId="547136CF" w14:textId="77777777" w:rsidTr="00FC4394">
              <w:tc>
                <w:tcPr>
                  <w:tcW w:w="1442"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D85985E" w14:textId="77777777" w:rsidR="00B52953" w:rsidRDefault="00B52953" w:rsidP="00FC4394">
                  <w:pPr>
                    <w:rPr>
                      <w:rFonts w:eastAsiaTheme="minorHAnsi" w:cs="Calibri"/>
                      <w:sz w:val="22"/>
                      <w:szCs w:val="22"/>
                      <w:lang w:eastAsia="fr-FR"/>
                    </w:rPr>
                  </w:pPr>
                  <w:r>
                    <w:t>PLZ</w:t>
                  </w:r>
                </w:p>
              </w:tc>
              <w:tc>
                <w:tcPr>
                  <w:tcW w:w="1819" w:type="pct"/>
                  <w:tcBorders>
                    <w:top w:val="nil"/>
                    <w:left w:val="nil"/>
                    <w:bottom w:val="single" w:sz="8" w:space="0" w:color="auto"/>
                    <w:right w:val="single" w:sz="8" w:space="0" w:color="auto"/>
                  </w:tcBorders>
                  <w:tcMar>
                    <w:top w:w="0" w:type="dxa"/>
                    <w:left w:w="108" w:type="dxa"/>
                    <w:bottom w:w="0" w:type="dxa"/>
                    <w:right w:w="108" w:type="dxa"/>
                  </w:tcMar>
                  <w:hideMark/>
                </w:tcPr>
                <w:p w14:paraId="693338EB" w14:textId="77777777" w:rsidR="00B52953" w:rsidRDefault="00B52953" w:rsidP="00FC4394">
                  <w:pPr>
                    <w:rPr>
                      <w:rFonts w:eastAsiaTheme="minorHAnsi" w:cs="Calibri"/>
                      <w:sz w:val="22"/>
                      <w:szCs w:val="22"/>
                      <w:lang w:eastAsia="fr-FR"/>
                    </w:rPr>
                  </w:pPr>
                  <w:r>
                    <w:t>332600</w:t>
                  </w:r>
                </w:p>
              </w:tc>
              <w:tc>
                <w:tcPr>
                  <w:tcW w:w="1739" w:type="pct"/>
                  <w:tcBorders>
                    <w:top w:val="nil"/>
                    <w:left w:val="nil"/>
                    <w:bottom w:val="single" w:sz="8" w:space="0" w:color="auto"/>
                    <w:right w:val="single" w:sz="8" w:space="0" w:color="auto"/>
                  </w:tcBorders>
                  <w:tcMar>
                    <w:top w:w="0" w:type="dxa"/>
                    <w:left w:w="108" w:type="dxa"/>
                    <w:bottom w:w="0" w:type="dxa"/>
                    <w:right w:w="108" w:type="dxa"/>
                  </w:tcMar>
                  <w:hideMark/>
                </w:tcPr>
                <w:p w14:paraId="6D1B895A" w14:textId="77777777" w:rsidR="00B52953" w:rsidRDefault="00B52953" w:rsidP="00FC4394">
                  <w:pPr>
                    <w:rPr>
                      <w:rFonts w:eastAsiaTheme="minorHAnsi" w:cs="Calibri"/>
                      <w:sz w:val="22"/>
                      <w:szCs w:val="22"/>
                      <w:lang w:eastAsia="fr-FR"/>
                    </w:rPr>
                  </w:pPr>
                  <w:r>
                    <w:t>375200</w:t>
                  </w:r>
                </w:p>
              </w:tc>
            </w:tr>
            <w:tr w:rsidR="00B52953" w14:paraId="105E7311" w14:textId="77777777" w:rsidTr="00FC4394">
              <w:tc>
                <w:tcPr>
                  <w:tcW w:w="1442"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6507972" w14:textId="77777777" w:rsidR="00B52953" w:rsidRDefault="00B52953" w:rsidP="00FC4394">
                  <w:pPr>
                    <w:rPr>
                      <w:rFonts w:eastAsiaTheme="minorHAnsi" w:cs="Calibri"/>
                      <w:sz w:val="22"/>
                      <w:szCs w:val="22"/>
                      <w:lang w:eastAsia="fr-FR"/>
                    </w:rPr>
                  </w:pPr>
                  <w:r>
                    <w:t>ORT</w:t>
                  </w:r>
                </w:p>
              </w:tc>
              <w:tc>
                <w:tcPr>
                  <w:tcW w:w="1819" w:type="pct"/>
                  <w:tcBorders>
                    <w:top w:val="nil"/>
                    <w:left w:val="nil"/>
                    <w:bottom w:val="single" w:sz="8" w:space="0" w:color="auto"/>
                    <w:right w:val="single" w:sz="8" w:space="0" w:color="auto"/>
                  </w:tcBorders>
                  <w:tcMar>
                    <w:top w:w="0" w:type="dxa"/>
                    <w:left w:w="108" w:type="dxa"/>
                    <w:bottom w:w="0" w:type="dxa"/>
                    <w:right w:w="108" w:type="dxa"/>
                  </w:tcMar>
                  <w:hideMark/>
                </w:tcPr>
                <w:p w14:paraId="284FC084" w14:textId="77777777" w:rsidR="00B52953" w:rsidRDefault="00B52953" w:rsidP="00FC4394">
                  <w:pPr>
                    <w:rPr>
                      <w:rFonts w:eastAsiaTheme="minorHAnsi" w:cs="Calibri"/>
                      <w:sz w:val="22"/>
                      <w:szCs w:val="22"/>
                      <w:lang w:eastAsia="fr-FR"/>
                    </w:rPr>
                  </w:pPr>
                  <w:r>
                    <w:t>Krauchthal</w:t>
                  </w:r>
                </w:p>
              </w:tc>
              <w:tc>
                <w:tcPr>
                  <w:tcW w:w="1739" w:type="pct"/>
                  <w:tcBorders>
                    <w:top w:val="nil"/>
                    <w:left w:val="nil"/>
                    <w:bottom w:val="single" w:sz="8" w:space="0" w:color="auto"/>
                    <w:right w:val="single" w:sz="8" w:space="0" w:color="auto"/>
                  </w:tcBorders>
                  <w:tcMar>
                    <w:top w:w="0" w:type="dxa"/>
                    <w:left w:w="108" w:type="dxa"/>
                    <w:bottom w:w="0" w:type="dxa"/>
                    <w:right w:w="108" w:type="dxa"/>
                  </w:tcMar>
                  <w:hideMark/>
                </w:tcPr>
                <w:p w14:paraId="169940FA" w14:textId="77777777" w:rsidR="00B52953" w:rsidRDefault="00B52953" w:rsidP="00FC4394">
                  <w:pPr>
                    <w:rPr>
                      <w:rFonts w:eastAsiaTheme="minorHAnsi" w:cs="Calibri"/>
                      <w:sz w:val="22"/>
                      <w:szCs w:val="22"/>
                      <w:lang w:eastAsia="fr-FR"/>
                    </w:rPr>
                  </w:pPr>
                  <w:r>
                    <w:t>Wimmis</w:t>
                  </w:r>
                </w:p>
              </w:tc>
            </w:tr>
            <w:tr w:rsidR="00B52953" w14:paraId="113018EC" w14:textId="77777777" w:rsidTr="00FC4394">
              <w:tc>
                <w:tcPr>
                  <w:tcW w:w="1442"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2710827" w14:textId="77777777" w:rsidR="00B52953" w:rsidRDefault="00B52953" w:rsidP="00FC4394">
                  <w:pPr>
                    <w:rPr>
                      <w:rFonts w:eastAsiaTheme="minorHAnsi" w:cs="Calibri"/>
                      <w:sz w:val="22"/>
                      <w:szCs w:val="22"/>
                      <w:lang w:eastAsia="fr-FR"/>
                    </w:rPr>
                  </w:pPr>
                  <w:r>
                    <w:t>PF_PLZ</w:t>
                  </w:r>
                </w:p>
              </w:tc>
              <w:tc>
                <w:tcPr>
                  <w:tcW w:w="1819" w:type="pct"/>
                  <w:tcBorders>
                    <w:top w:val="nil"/>
                    <w:left w:val="nil"/>
                    <w:bottom w:val="single" w:sz="8" w:space="0" w:color="auto"/>
                    <w:right w:val="single" w:sz="8" w:space="0" w:color="auto"/>
                  </w:tcBorders>
                  <w:tcMar>
                    <w:top w:w="0" w:type="dxa"/>
                    <w:left w:w="108" w:type="dxa"/>
                    <w:bottom w:w="0" w:type="dxa"/>
                    <w:right w:w="108" w:type="dxa"/>
                  </w:tcMar>
                </w:tcPr>
                <w:p w14:paraId="155283C2" w14:textId="77777777" w:rsidR="00B52953" w:rsidRDefault="00B52953" w:rsidP="00FC4394">
                  <w:pPr>
                    <w:rPr>
                      <w:rFonts w:eastAsiaTheme="minorHAnsi" w:cs="Calibri"/>
                      <w:sz w:val="22"/>
                      <w:szCs w:val="22"/>
                      <w:lang w:eastAsia="fr-FR"/>
                    </w:rPr>
                  </w:pPr>
                </w:p>
              </w:tc>
              <w:tc>
                <w:tcPr>
                  <w:tcW w:w="1739" w:type="pct"/>
                  <w:tcBorders>
                    <w:top w:val="nil"/>
                    <w:left w:val="nil"/>
                    <w:bottom w:val="single" w:sz="8" w:space="0" w:color="auto"/>
                    <w:right w:val="single" w:sz="8" w:space="0" w:color="auto"/>
                  </w:tcBorders>
                  <w:tcMar>
                    <w:top w:w="0" w:type="dxa"/>
                    <w:left w:w="108" w:type="dxa"/>
                    <w:bottom w:w="0" w:type="dxa"/>
                    <w:right w:w="108" w:type="dxa"/>
                  </w:tcMar>
                  <w:hideMark/>
                </w:tcPr>
                <w:p w14:paraId="199556D0" w14:textId="77777777" w:rsidR="00B52953" w:rsidRDefault="00B52953" w:rsidP="00FC4394">
                  <w:pPr>
                    <w:rPr>
                      <w:rFonts w:eastAsiaTheme="minorHAnsi" w:cs="Calibri"/>
                      <w:sz w:val="22"/>
                      <w:szCs w:val="22"/>
                      <w:lang w:eastAsia="fr-FR"/>
                    </w:rPr>
                  </w:pPr>
                  <w:r>
                    <w:t>375200</w:t>
                  </w:r>
                </w:p>
              </w:tc>
            </w:tr>
            <w:tr w:rsidR="00B52953" w14:paraId="2DFCC492" w14:textId="77777777" w:rsidTr="00FC4394">
              <w:tc>
                <w:tcPr>
                  <w:tcW w:w="1442"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D38C16A" w14:textId="77777777" w:rsidR="00B52953" w:rsidRDefault="00B52953" w:rsidP="00FC4394">
                  <w:pPr>
                    <w:rPr>
                      <w:rFonts w:eastAsiaTheme="minorHAnsi" w:cs="Calibri"/>
                      <w:sz w:val="22"/>
                      <w:szCs w:val="22"/>
                      <w:lang w:eastAsia="fr-FR"/>
                    </w:rPr>
                  </w:pPr>
                  <w:r>
                    <w:t>PF_ORT</w:t>
                  </w:r>
                </w:p>
              </w:tc>
              <w:tc>
                <w:tcPr>
                  <w:tcW w:w="1819" w:type="pct"/>
                  <w:tcBorders>
                    <w:top w:val="nil"/>
                    <w:left w:val="nil"/>
                    <w:bottom w:val="single" w:sz="8" w:space="0" w:color="auto"/>
                    <w:right w:val="single" w:sz="8" w:space="0" w:color="auto"/>
                  </w:tcBorders>
                  <w:tcMar>
                    <w:top w:w="0" w:type="dxa"/>
                    <w:left w:w="108" w:type="dxa"/>
                    <w:bottom w:w="0" w:type="dxa"/>
                    <w:right w:w="108" w:type="dxa"/>
                  </w:tcMar>
                </w:tcPr>
                <w:p w14:paraId="0560FBBE" w14:textId="77777777" w:rsidR="00B52953" w:rsidRDefault="00B52953" w:rsidP="00FC4394">
                  <w:pPr>
                    <w:rPr>
                      <w:rFonts w:eastAsiaTheme="minorHAnsi" w:cs="Calibri"/>
                      <w:sz w:val="22"/>
                      <w:szCs w:val="22"/>
                      <w:lang w:eastAsia="fr-FR"/>
                    </w:rPr>
                  </w:pPr>
                </w:p>
              </w:tc>
              <w:tc>
                <w:tcPr>
                  <w:tcW w:w="1739" w:type="pct"/>
                  <w:tcBorders>
                    <w:top w:val="nil"/>
                    <w:left w:val="nil"/>
                    <w:bottom w:val="single" w:sz="8" w:space="0" w:color="auto"/>
                    <w:right w:val="single" w:sz="8" w:space="0" w:color="auto"/>
                  </w:tcBorders>
                  <w:tcMar>
                    <w:top w:w="0" w:type="dxa"/>
                    <w:left w:w="108" w:type="dxa"/>
                    <w:bottom w:w="0" w:type="dxa"/>
                    <w:right w:w="108" w:type="dxa"/>
                  </w:tcMar>
                  <w:hideMark/>
                </w:tcPr>
                <w:p w14:paraId="74A661A4" w14:textId="77777777" w:rsidR="00B52953" w:rsidRDefault="00B52953" w:rsidP="00FC4394">
                  <w:pPr>
                    <w:rPr>
                      <w:rFonts w:eastAsiaTheme="minorHAnsi" w:cs="Calibri"/>
                      <w:sz w:val="22"/>
                      <w:szCs w:val="22"/>
                      <w:lang w:eastAsia="fr-FR"/>
                    </w:rPr>
                  </w:pPr>
                  <w:r>
                    <w:t>Wimmis</w:t>
                  </w:r>
                </w:p>
              </w:tc>
            </w:tr>
            <w:tr w:rsidR="00B52953" w14:paraId="685218D5" w14:textId="77777777" w:rsidTr="00FC4394">
              <w:tc>
                <w:tcPr>
                  <w:tcW w:w="1442"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50DCF68" w14:textId="77777777" w:rsidR="00B52953" w:rsidRDefault="00B52953" w:rsidP="00FC4394">
                  <w:pPr>
                    <w:rPr>
                      <w:rFonts w:eastAsiaTheme="minorHAnsi" w:cs="Calibri"/>
                      <w:sz w:val="22"/>
                      <w:szCs w:val="22"/>
                      <w:lang w:eastAsia="fr-FR"/>
                    </w:rPr>
                  </w:pPr>
                  <w:r>
                    <w:t>OEPLZ</w:t>
                  </w:r>
                </w:p>
              </w:tc>
              <w:tc>
                <w:tcPr>
                  <w:tcW w:w="1819" w:type="pct"/>
                  <w:tcBorders>
                    <w:top w:val="nil"/>
                    <w:left w:val="nil"/>
                    <w:bottom w:val="single" w:sz="8" w:space="0" w:color="auto"/>
                    <w:right w:val="single" w:sz="8" w:space="0" w:color="auto"/>
                  </w:tcBorders>
                  <w:tcMar>
                    <w:top w:w="0" w:type="dxa"/>
                    <w:left w:w="108" w:type="dxa"/>
                    <w:bottom w:w="0" w:type="dxa"/>
                    <w:right w:w="108" w:type="dxa"/>
                  </w:tcMar>
                  <w:hideMark/>
                </w:tcPr>
                <w:p w14:paraId="0DDAB5BB" w14:textId="77777777" w:rsidR="00B52953" w:rsidRDefault="00B52953" w:rsidP="00FC4394">
                  <w:pPr>
                    <w:rPr>
                      <w:rFonts w:eastAsiaTheme="minorHAnsi" w:cs="Calibri"/>
                      <w:sz w:val="22"/>
                      <w:szCs w:val="22"/>
                      <w:lang w:eastAsia="fr-FR"/>
                    </w:rPr>
                  </w:pPr>
                  <w:r>
                    <w:t>332600</w:t>
                  </w:r>
                </w:p>
              </w:tc>
              <w:tc>
                <w:tcPr>
                  <w:tcW w:w="1739" w:type="pct"/>
                  <w:tcBorders>
                    <w:top w:val="nil"/>
                    <w:left w:val="nil"/>
                    <w:bottom w:val="single" w:sz="8" w:space="0" w:color="auto"/>
                    <w:right w:val="single" w:sz="8" w:space="0" w:color="auto"/>
                  </w:tcBorders>
                  <w:tcMar>
                    <w:top w:w="0" w:type="dxa"/>
                    <w:left w:w="108" w:type="dxa"/>
                    <w:bottom w:w="0" w:type="dxa"/>
                    <w:right w:w="108" w:type="dxa"/>
                  </w:tcMar>
                  <w:hideMark/>
                </w:tcPr>
                <w:p w14:paraId="1A7A7E75" w14:textId="77777777" w:rsidR="00B52953" w:rsidRDefault="00B52953" w:rsidP="00FC4394">
                  <w:pPr>
                    <w:rPr>
                      <w:rFonts w:eastAsiaTheme="minorHAnsi" w:cs="Calibri"/>
                      <w:sz w:val="22"/>
                      <w:szCs w:val="22"/>
                      <w:lang w:eastAsia="fr-FR"/>
                    </w:rPr>
                  </w:pPr>
                  <w:r>
                    <w:t>375200</w:t>
                  </w:r>
                </w:p>
              </w:tc>
            </w:tr>
            <w:tr w:rsidR="00B52953" w14:paraId="74948128" w14:textId="77777777" w:rsidTr="00FC4394">
              <w:tc>
                <w:tcPr>
                  <w:tcW w:w="1442"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08F846A" w14:textId="77777777" w:rsidR="00B52953" w:rsidRDefault="00B52953" w:rsidP="00FC4394">
                  <w:pPr>
                    <w:rPr>
                      <w:rFonts w:eastAsiaTheme="minorHAnsi" w:cs="Calibri"/>
                      <w:sz w:val="22"/>
                      <w:szCs w:val="22"/>
                      <w:lang w:eastAsia="fr-FR"/>
                    </w:rPr>
                  </w:pPr>
                  <w:r>
                    <w:t>OEPLZ_BEZEICHNUNG</w:t>
                  </w:r>
                </w:p>
              </w:tc>
              <w:tc>
                <w:tcPr>
                  <w:tcW w:w="1819" w:type="pct"/>
                  <w:tcBorders>
                    <w:top w:val="nil"/>
                    <w:left w:val="nil"/>
                    <w:bottom w:val="single" w:sz="8" w:space="0" w:color="auto"/>
                    <w:right w:val="single" w:sz="8" w:space="0" w:color="auto"/>
                  </w:tcBorders>
                  <w:tcMar>
                    <w:top w:w="0" w:type="dxa"/>
                    <w:left w:w="108" w:type="dxa"/>
                    <w:bottom w:w="0" w:type="dxa"/>
                    <w:right w:w="108" w:type="dxa"/>
                  </w:tcMar>
                  <w:hideMark/>
                </w:tcPr>
                <w:p w14:paraId="0CD7929B" w14:textId="77777777" w:rsidR="00B52953" w:rsidRDefault="00B52953" w:rsidP="00FC4394">
                  <w:pPr>
                    <w:rPr>
                      <w:rFonts w:eastAsiaTheme="minorHAnsi" w:cs="Calibri"/>
                      <w:sz w:val="22"/>
                      <w:szCs w:val="22"/>
                      <w:lang w:eastAsia="fr-FR"/>
                    </w:rPr>
                  </w:pPr>
                  <w:r>
                    <w:t>Krauchthal</w:t>
                  </w:r>
                </w:p>
              </w:tc>
              <w:tc>
                <w:tcPr>
                  <w:tcW w:w="1739" w:type="pct"/>
                  <w:tcBorders>
                    <w:top w:val="nil"/>
                    <w:left w:val="nil"/>
                    <w:bottom w:val="single" w:sz="8" w:space="0" w:color="auto"/>
                    <w:right w:val="single" w:sz="8" w:space="0" w:color="auto"/>
                  </w:tcBorders>
                  <w:tcMar>
                    <w:top w:w="0" w:type="dxa"/>
                    <w:left w:w="108" w:type="dxa"/>
                    <w:bottom w:w="0" w:type="dxa"/>
                    <w:right w:w="108" w:type="dxa"/>
                  </w:tcMar>
                  <w:hideMark/>
                </w:tcPr>
                <w:p w14:paraId="451FEB59" w14:textId="77777777" w:rsidR="00B52953" w:rsidRDefault="00B52953" w:rsidP="00FC4394">
                  <w:pPr>
                    <w:rPr>
                      <w:rFonts w:eastAsiaTheme="minorHAnsi" w:cs="Calibri"/>
                      <w:sz w:val="22"/>
                      <w:szCs w:val="22"/>
                      <w:lang w:eastAsia="fr-FR"/>
                    </w:rPr>
                  </w:pPr>
                  <w:r>
                    <w:t>Wimmis</w:t>
                  </w:r>
                </w:p>
              </w:tc>
            </w:tr>
            <w:tr w:rsidR="00B52953" w14:paraId="45810BE5" w14:textId="77777777" w:rsidTr="00FC4394">
              <w:tc>
                <w:tcPr>
                  <w:tcW w:w="1442" w:type="pct"/>
                  <w:tcBorders>
                    <w:top w:val="nil"/>
                    <w:left w:val="single" w:sz="8" w:space="0" w:color="auto"/>
                    <w:bottom w:val="single" w:sz="8" w:space="0" w:color="auto"/>
                    <w:right w:val="single" w:sz="8" w:space="0" w:color="auto"/>
                  </w:tcBorders>
                  <w:tcMar>
                    <w:top w:w="0" w:type="dxa"/>
                    <w:left w:w="108" w:type="dxa"/>
                    <w:bottom w:w="0" w:type="dxa"/>
                    <w:right w:w="108" w:type="dxa"/>
                  </w:tcMar>
                </w:tcPr>
                <w:p w14:paraId="002BD4D8" w14:textId="77777777" w:rsidR="00B52953" w:rsidRDefault="00B52953" w:rsidP="00FC4394">
                  <w:pPr>
                    <w:rPr>
                      <w:rFonts w:eastAsiaTheme="minorHAnsi" w:cs="Calibri"/>
                      <w:sz w:val="22"/>
                      <w:szCs w:val="22"/>
                      <w:lang w:eastAsia="fr-FR"/>
                    </w:rPr>
                  </w:pPr>
                </w:p>
              </w:tc>
              <w:tc>
                <w:tcPr>
                  <w:tcW w:w="1819" w:type="pct"/>
                  <w:tcBorders>
                    <w:top w:val="nil"/>
                    <w:left w:val="nil"/>
                    <w:bottom w:val="single" w:sz="8" w:space="0" w:color="auto"/>
                    <w:right w:val="single" w:sz="8" w:space="0" w:color="auto"/>
                  </w:tcBorders>
                  <w:tcMar>
                    <w:top w:w="0" w:type="dxa"/>
                    <w:left w:w="108" w:type="dxa"/>
                    <w:bottom w:w="0" w:type="dxa"/>
                    <w:right w:w="108" w:type="dxa"/>
                  </w:tcMar>
                </w:tcPr>
                <w:p w14:paraId="2C9118F1" w14:textId="77777777" w:rsidR="00B52953" w:rsidRDefault="00B52953" w:rsidP="00FC4394">
                  <w:pPr>
                    <w:rPr>
                      <w:rFonts w:eastAsiaTheme="minorHAnsi" w:cs="Calibri"/>
                      <w:sz w:val="22"/>
                      <w:szCs w:val="22"/>
                      <w:lang w:eastAsia="fr-FR"/>
                    </w:rPr>
                  </w:pPr>
                </w:p>
              </w:tc>
              <w:tc>
                <w:tcPr>
                  <w:tcW w:w="1739" w:type="pct"/>
                  <w:tcBorders>
                    <w:top w:val="nil"/>
                    <w:left w:val="nil"/>
                    <w:bottom w:val="single" w:sz="8" w:space="0" w:color="auto"/>
                    <w:right w:val="single" w:sz="8" w:space="0" w:color="auto"/>
                  </w:tcBorders>
                  <w:tcMar>
                    <w:top w:w="0" w:type="dxa"/>
                    <w:left w:w="108" w:type="dxa"/>
                    <w:bottom w:w="0" w:type="dxa"/>
                    <w:right w:w="108" w:type="dxa"/>
                  </w:tcMar>
                </w:tcPr>
                <w:p w14:paraId="5576B16A" w14:textId="77777777" w:rsidR="00B52953" w:rsidRDefault="00B52953" w:rsidP="00FC4394">
                  <w:pPr>
                    <w:rPr>
                      <w:rFonts w:eastAsiaTheme="minorHAnsi" w:cs="Calibri"/>
                      <w:sz w:val="22"/>
                      <w:szCs w:val="22"/>
                      <w:lang w:eastAsia="fr-FR"/>
                    </w:rPr>
                  </w:pPr>
                </w:p>
              </w:tc>
            </w:tr>
            <w:tr w:rsidR="00B52953" w14:paraId="5A6C70E5" w14:textId="77777777" w:rsidTr="00FC4394">
              <w:tc>
                <w:tcPr>
                  <w:tcW w:w="1442" w:type="pct"/>
                  <w:tcBorders>
                    <w:top w:val="nil"/>
                    <w:left w:val="single" w:sz="8" w:space="0" w:color="auto"/>
                    <w:bottom w:val="single" w:sz="8" w:space="0" w:color="auto"/>
                    <w:right w:val="single" w:sz="8" w:space="0" w:color="auto"/>
                  </w:tcBorders>
                  <w:tcMar>
                    <w:top w:w="0" w:type="dxa"/>
                    <w:left w:w="108" w:type="dxa"/>
                    <w:bottom w:w="0" w:type="dxa"/>
                    <w:right w:w="108" w:type="dxa"/>
                  </w:tcMar>
                </w:tcPr>
                <w:p w14:paraId="02B2289C" w14:textId="77777777" w:rsidR="00B52953" w:rsidRDefault="00B52953" w:rsidP="00FC4394">
                  <w:pPr>
                    <w:rPr>
                      <w:rFonts w:eastAsiaTheme="minorHAnsi" w:cs="Calibri"/>
                      <w:sz w:val="22"/>
                      <w:szCs w:val="22"/>
                      <w:lang w:eastAsia="fr-FR"/>
                    </w:rPr>
                  </w:pPr>
                </w:p>
              </w:tc>
              <w:tc>
                <w:tcPr>
                  <w:tcW w:w="1819" w:type="pct"/>
                  <w:tcBorders>
                    <w:top w:val="nil"/>
                    <w:left w:val="nil"/>
                    <w:bottom w:val="single" w:sz="8" w:space="0" w:color="auto"/>
                    <w:right w:val="single" w:sz="8" w:space="0" w:color="auto"/>
                  </w:tcBorders>
                  <w:tcMar>
                    <w:top w:w="0" w:type="dxa"/>
                    <w:left w:w="108" w:type="dxa"/>
                    <w:bottom w:w="0" w:type="dxa"/>
                    <w:right w:w="108" w:type="dxa"/>
                  </w:tcMar>
                </w:tcPr>
                <w:p w14:paraId="07CCA90A" w14:textId="77777777" w:rsidR="00B52953" w:rsidRDefault="00B52953" w:rsidP="00FC4394">
                  <w:pPr>
                    <w:rPr>
                      <w:rFonts w:eastAsiaTheme="minorHAnsi" w:cs="Calibri"/>
                      <w:sz w:val="22"/>
                      <w:szCs w:val="22"/>
                      <w:lang w:eastAsia="fr-FR"/>
                    </w:rPr>
                  </w:pPr>
                </w:p>
              </w:tc>
              <w:tc>
                <w:tcPr>
                  <w:tcW w:w="1739" w:type="pct"/>
                  <w:tcBorders>
                    <w:top w:val="nil"/>
                    <w:left w:val="nil"/>
                    <w:bottom w:val="single" w:sz="8" w:space="0" w:color="auto"/>
                    <w:right w:val="single" w:sz="8" w:space="0" w:color="auto"/>
                  </w:tcBorders>
                  <w:tcMar>
                    <w:top w:w="0" w:type="dxa"/>
                    <w:left w:w="108" w:type="dxa"/>
                    <w:bottom w:w="0" w:type="dxa"/>
                    <w:right w:w="108" w:type="dxa"/>
                  </w:tcMar>
                </w:tcPr>
                <w:p w14:paraId="517D993C" w14:textId="77777777" w:rsidR="00B52953" w:rsidRDefault="00B52953" w:rsidP="00FC4394">
                  <w:pPr>
                    <w:rPr>
                      <w:rFonts w:eastAsiaTheme="minorHAnsi" w:cs="Calibri"/>
                      <w:sz w:val="22"/>
                      <w:szCs w:val="22"/>
                      <w:lang w:eastAsia="fr-FR"/>
                    </w:rPr>
                  </w:pPr>
                </w:p>
              </w:tc>
            </w:tr>
            <w:tr w:rsidR="00B52953" w14:paraId="682DCFCE" w14:textId="77777777" w:rsidTr="00FC4394">
              <w:tc>
                <w:tcPr>
                  <w:tcW w:w="1442"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D33F782" w14:textId="77777777" w:rsidR="00B52953" w:rsidRDefault="00B52953" w:rsidP="00FC4394">
                  <w:pPr>
                    <w:rPr>
                      <w:rFonts w:eastAsiaTheme="minorHAnsi" w:cs="Calibri"/>
                      <w:sz w:val="22"/>
                      <w:szCs w:val="22"/>
                      <w:lang w:eastAsia="fr-FR"/>
                    </w:rPr>
                  </w:pPr>
                  <w:r>
                    <w:t>Postfach (ja/nein)</w:t>
                  </w:r>
                </w:p>
              </w:tc>
              <w:tc>
                <w:tcPr>
                  <w:tcW w:w="1819" w:type="pct"/>
                  <w:tcBorders>
                    <w:top w:val="nil"/>
                    <w:left w:val="nil"/>
                    <w:bottom w:val="single" w:sz="8" w:space="0" w:color="auto"/>
                    <w:right w:val="single" w:sz="8" w:space="0" w:color="auto"/>
                  </w:tcBorders>
                  <w:tcMar>
                    <w:top w:w="0" w:type="dxa"/>
                    <w:left w:w="108" w:type="dxa"/>
                    <w:bottom w:w="0" w:type="dxa"/>
                    <w:right w:w="108" w:type="dxa"/>
                  </w:tcMar>
                  <w:hideMark/>
                </w:tcPr>
                <w:p w14:paraId="1DAAE270" w14:textId="75786EB1" w:rsidR="00B52953" w:rsidRDefault="00964923" w:rsidP="00FC4394">
                  <w:pPr>
                    <w:rPr>
                      <w:rFonts w:eastAsiaTheme="minorHAnsi" w:cs="Calibri"/>
                      <w:sz w:val="22"/>
                      <w:szCs w:val="22"/>
                      <w:lang w:eastAsia="fr-FR"/>
                    </w:rPr>
                  </w:pPr>
                  <w:r>
                    <w:t>Nein</w:t>
                  </w:r>
                </w:p>
              </w:tc>
              <w:tc>
                <w:tcPr>
                  <w:tcW w:w="1739" w:type="pct"/>
                  <w:tcBorders>
                    <w:top w:val="nil"/>
                    <w:left w:val="nil"/>
                    <w:bottom w:val="single" w:sz="8" w:space="0" w:color="auto"/>
                    <w:right w:val="single" w:sz="8" w:space="0" w:color="auto"/>
                  </w:tcBorders>
                  <w:tcMar>
                    <w:top w:w="0" w:type="dxa"/>
                    <w:left w:w="108" w:type="dxa"/>
                    <w:bottom w:w="0" w:type="dxa"/>
                    <w:right w:w="108" w:type="dxa"/>
                  </w:tcMar>
                  <w:hideMark/>
                </w:tcPr>
                <w:p w14:paraId="3FBD9C9B" w14:textId="77777777" w:rsidR="00B52953" w:rsidRDefault="00B52953" w:rsidP="00FC4394">
                  <w:pPr>
                    <w:rPr>
                      <w:rFonts w:eastAsiaTheme="minorHAnsi" w:cs="Calibri"/>
                      <w:sz w:val="22"/>
                      <w:szCs w:val="22"/>
                      <w:lang w:eastAsia="fr-FR"/>
                    </w:rPr>
                  </w:pPr>
                  <w:r>
                    <w:t>Ja</w:t>
                  </w:r>
                </w:p>
              </w:tc>
            </w:tr>
            <w:tr w:rsidR="00B52953" w14:paraId="270D4BD8" w14:textId="77777777" w:rsidTr="00FC4394">
              <w:tc>
                <w:tcPr>
                  <w:tcW w:w="1442"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08A0873" w14:textId="77777777" w:rsidR="00B52953" w:rsidRDefault="00B52953" w:rsidP="00FC4394">
                  <w:pPr>
                    <w:rPr>
                      <w:rFonts w:eastAsiaTheme="minorHAnsi" w:cs="Calibri"/>
                      <w:sz w:val="22"/>
                      <w:szCs w:val="22"/>
                      <w:lang w:eastAsia="fr-FR"/>
                    </w:rPr>
                  </w:pPr>
                  <w:r>
                    <w:t>Pickpost (ja/nein)</w:t>
                  </w:r>
                </w:p>
              </w:tc>
              <w:tc>
                <w:tcPr>
                  <w:tcW w:w="1819" w:type="pct"/>
                  <w:tcBorders>
                    <w:top w:val="nil"/>
                    <w:left w:val="nil"/>
                    <w:bottom w:val="single" w:sz="8" w:space="0" w:color="auto"/>
                    <w:right w:val="single" w:sz="8" w:space="0" w:color="auto"/>
                  </w:tcBorders>
                  <w:tcMar>
                    <w:top w:w="0" w:type="dxa"/>
                    <w:left w:w="108" w:type="dxa"/>
                    <w:bottom w:w="0" w:type="dxa"/>
                    <w:right w:w="108" w:type="dxa"/>
                  </w:tcMar>
                  <w:hideMark/>
                </w:tcPr>
                <w:p w14:paraId="0A72EBDD" w14:textId="77777777" w:rsidR="00B52953" w:rsidRDefault="00B52953" w:rsidP="00FC4394">
                  <w:pPr>
                    <w:rPr>
                      <w:rFonts w:eastAsiaTheme="minorHAnsi" w:cs="Calibri"/>
                      <w:sz w:val="22"/>
                      <w:szCs w:val="22"/>
                      <w:lang w:eastAsia="fr-FR"/>
                    </w:rPr>
                  </w:pPr>
                  <w:r>
                    <w:t>Nein</w:t>
                  </w:r>
                </w:p>
              </w:tc>
              <w:tc>
                <w:tcPr>
                  <w:tcW w:w="1739" w:type="pct"/>
                  <w:tcBorders>
                    <w:top w:val="nil"/>
                    <w:left w:val="nil"/>
                    <w:bottom w:val="single" w:sz="8" w:space="0" w:color="auto"/>
                    <w:right w:val="single" w:sz="8" w:space="0" w:color="auto"/>
                  </w:tcBorders>
                  <w:tcMar>
                    <w:top w:w="0" w:type="dxa"/>
                    <w:left w:w="108" w:type="dxa"/>
                    <w:bottom w:w="0" w:type="dxa"/>
                    <w:right w:w="108" w:type="dxa"/>
                  </w:tcMar>
                  <w:hideMark/>
                </w:tcPr>
                <w:p w14:paraId="75CF26B8" w14:textId="77777777" w:rsidR="00B52953" w:rsidRDefault="00B52953" w:rsidP="00FC4394">
                  <w:pPr>
                    <w:rPr>
                      <w:rFonts w:eastAsiaTheme="minorHAnsi" w:cs="Calibri"/>
                      <w:sz w:val="22"/>
                      <w:szCs w:val="22"/>
                      <w:lang w:eastAsia="fr-FR"/>
                    </w:rPr>
                  </w:pPr>
                  <w:r>
                    <w:t>Ja</w:t>
                  </w:r>
                </w:p>
              </w:tc>
            </w:tr>
            <w:tr w:rsidR="00B52953" w14:paraId="57FE4811" w14:textId="77777777" w:rsidTr="00FC4394">
              <w:tc>
                <w:tcPr>
                  <w:tcW w:w="1442"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4235FA1" w14:textId="77777777" w:rsidR="00B52953" w:rsidRDefault="00B52953" w:rsidP="00FC4394">
                  <w:pPr>
                    <w:rPr>
                      <w:rFonts w:eastAsiaTheme="minorHAnsi" w:cs="Calibri"/>
                      <w:sz w:val="22"/>
                      <w:szCs w:val="22"/>
                      <w:lang w:eastAsia="fr-FR"/>
                    </w:rPr>
                  </w:pPr>
                  <w:r>
                    <w:t>Postlagernd (ja/nein)</w:t>
                  </w:r>
                </w:p>
              </w:tc>
              <w:tc>
                <w:tcPr>
                  <w:tcW w:w="1819" w:type="pct"/>
                  <w:tcBorders>
                    <w:top w:val="nil"/>
                    <w:left w:val="nil"/>
                    <w:bottom w:val="single" w:sz="8" w:space="0" w:color="auto"/>
                    <w:right w:val="single" w:sz="8" w:space="0" w:color="auto"/>
                  </w:tcBorders>
                  <w:tcMar>
                    <w:top w:w="0" w:type="dxa"/>
                    <w:left w:w="108" w:type="dxa"/>
                    <w:bottom w:w="0" w:type="dxa"/>
                    <w:right w:w="108" w:type="dxa"/>
                  </w:tcMar>
                  <w:hideMark/>
                </w:tcPr>
                <w:p w14:paraId="1C188C3E" w14:textId="77777777" w:rsidR="00B52953" w:rsidRDefault="00B52953" w:rsidP="00FC4394">
                  <w:pPr>
                    <w:rPr>
                      <w:rFonts w:eastAsiaTheme="minorHAnsi" w:cs="Calibri"/>
                      <w:sz w:val="22"/>
                      <w:szCs w:val="22"/>
                      <w:lang w:eastAsia="fr-FR"/>
                    </w:rPr>
                  </w:pPr>
                  <w:r>
                    <w:t>Ja</w:t>
                  </w:r>
                </w:p>
              </w:tc>
              <w:tc>
                <w:tcPr>
                  <w:tcW w:w="1739" w:type="pct"/>
                  <w:tcBorders>
                    <w:top w:val="nil"/>
                    <w:left w:val="nil"/>
                    <w:bottom w:val="single" w:sz="8" w:space="0" w:color="auto"/>
                    <w:right w:val="single" w:sz="8" w:space="0" w:color="auto"/>
                  </w:tcBorders>
                  <w:tcMar>
                    <w:top w:w="0" w:type="dxa"/>
                    <w:left w:w="108" w:type="dxa"/>
                    <w:bottom w:w="0" w:type="dxa"/>
                    <w:right w:w="108" w:type="dxa"/>
                  </w:tcMar>
                  <w:hideMark/>
                </w:tcPr>
                <w:p w14:paraId="74C8D773" w14:textId="77777777" w:rsidR="00B52953" w:rsidRDefault="00B52953" w:rsidP="00FC4394">
                  <w:pPr>
                    <w:rPr>
                      <w:rFonts w:eastAsiaTheme="minorHAnsi" w:cs="Calibri"/>
                      <w:sz w:val="22"/>
                      <w:szCs w:val="22"/>
                      <w:lang w:eastAsia="fr-FR"/>
                    </w:rPr>
                  </w:pPr>
                  <w:r>
                    <w:t>ja</w:t>
                  </w:r>
                </w:p>
              </w:tc>
            </w:tr>
            <w:tr w:rsidR="00B52953" w14:paraId="09D0E430" w14:textId="77777777" w:rsidTr="00FC4394">
              <w:tc>
                <w:tcPr>
                  <w:tcW w:w="1442" w:type="pct"/>
                  <w:tcBorders>
                    <w:top w:val="nil"/>
                    <w:left w:val="single" w:sz="8" w:space="0" w:color="auto"/>
                    <w:bottom w:val="single" w:sz="8" w:space="0" w:color="auto"/>
                    <w:right w:val="single" w:sz="8" w:space="0" w:color="auto"/>
                  </w:tcBorders>
                  <w:tcMar>
                    <w:top w:w="0" w:type="dxa"/>
                    <w:left w:w="108" w:type="dxa"/>
                    <w:bottom w:w="0" w:type="dxa"/>
                    <w:right w:w="108" w:type="dxa"/>
                  </w:tcMar>
                </w:tcPr>
                <w:p w14:paraId="511FA697" w14:textId="77777777" w:rsidR="00B52953" w:rsidRDefault="00B52953" w:rsidP="00FC4394">
                  <w:pPr>
                    <w:rPr>
                      <w:rFonts w:eastAsiaTheme="minorHAnsi" w:cs="Calibri"/>
                      <w:sz w:val="22"/>
                      <w:szCs w:val="22"/>
                      <w:lang w:eastAsia="fr-FR"/>
                    </w:rPr>
                  </w:pPr>
                </w:p>
              </w:tc>
              <w:tc>
                <w:tcPr>
                  <w:tcW w:w="1819" w:type="pct"/>
                  <w:tcBorders>
                    <w:top w:val="nil"/>
                    <w:left w:val="nil"/>
                    <w:bottom w:val="single" w:sz="8" w:space="0" w:color="auto"/>
                    <w:right w:val="single" w:sz="8" w:space="0" w:color="auto"/>
                  </w:tcBorders>
                  <w:tcMar>
                    <w:top w:w="0" w:type="dxa"/>
                    <w:left w:w="108" w:type="dxa"/>
                    <w:bottom w:w="0" w:type="dxa"/>
                    <w:right w:w="108" w:type="dxa"/>
                  </w:tcMar>
                </w:tcPr>
                <w:p w14:paraId="4646D6B5" w14:textId="77777777" w:rsidR="00B52953" w:rsidRDefault="00B52953" w:rsidP="00FC4394">
                  <w:pPr>
                    <w:rPr>
                      <w:rFonts w:eastAsiaTheme="minorHAnsi" w:cs="Calibri"/>
                      <w:sz w:val="22"/>
                      <w:szCs w:val="22"/>
                      <w:lang w:eastAsia="fr-FR"/>
                    </w:rPr>
                  </w:pPr>
                </w:p>
              </w:tc>
              <w:tc>
                <w:tcPr>
                  <w:tcW w:w="1739" w:type="pct"/>
                  <w:tcBorders>
                    <w:top w:val="nil"/>
                    <w:left w:val="nil"/>
                    <w:bottom w:val="single" w:sz="8" w:space="0" w:color="auto"/>
                    <w:right w:val="single" w:sz="8" w:space="0" w:color="auto"/>
                  </w:tcBorders>
                  <w:tcMar>
                    <w:top w:w="0" w:type="dxa"/>
                    <w:left w:w="108" w:type="dxa"/>
                    <w:bottom w:w="0" w:type="dxa"/>
                    <w:right w:w="108" w:type="dxa"/>
                  </w:tcMar>
                </w:tcPr>
                <w:p w14:paraId="26A7AE27" w14:textId="77777777" w:rsidR="00B52953" w:rsidRDefault="00B52953" w:rsidP="00FC4394">
                  <w:pPr>
                    <w:rPr>
                      <w:rFonts w:eastAsiaTheme="minorHAnsi" w:cs="Calibri"/>
                      <w:sz w:val="22"/>
                      <w:szCs w:val="22"/>
                      <w:lang w:eastAsia="fr-FR"/>
                    </w:rPr>
                  </w:pPr>
                </w:p>
              </w:tc>
            </w:tr>
          </w:tbl>
          <w:p w14:paraId="2DCECCFF" w14:textId="77777777" w:rsidR="00B52953" w:rsidRDefault="00B52953" w:rsidP="00B52953">
            <w:pPr>
              <w:rPr>
                <w:lang w:val="de-DE"/>
              </w:rPr>
            </w:pPr>
          </w:p>
          <w:p w14:paraId="657A0DE7" w14:textId="77777777" w:rsidR="00B52953" w:rsidRPr="00B253AD" w:rsidRDefault="00B52953" w:rsidP="008A7930"/>
          <w:p w14:paraId="730A053C" w14:textId="6277C1CF" w:rsidR="008A7930" w:rsidRPr="00B253AD" w:rsidRDefault="008A7930" w:rsidP="008A7930">
            <w:r w:rsidRPr="00B253AD">
              <w:t>The requested flatfile for ASDPPLZ have following format:</w:t>
            </w:r>
          </w:p>
          <w:p w14:paraId="58111A46" w14:textId="347B8914" w:rsidR="008A7930" w:rsidRPr="008A7930" w:rsidRDefault="008A7930" w:rsidP="007D2567">
            <w:pPr>
              <w:pStyle w:val="Listenabsatz"/>
              <w:numPr>
                <w:ilvl w:val="0"/>
                <w:numId w:val="39"/>
              </w:numPr>
              <w:rPr>
                <w:lang w:val="en-US"/>
              </w:rPr>
            </w:pPr>
            <w:r>
              <w:rPr>
                <w:lang w:val="en-US"/>
              </w:rPr>
              <w:t xml:space="preserve">Line 1: </w:t>
            </w:r>
            <w:r w:rsidRPr="008A7930">
              <w:rPr>
                <w:lang w:val="en-US"/>
              </w:rPr>
              <w:t>#ASDPPLZ^000002^20160506113903</w:t>
            </w:r>
          </w:p>
          <w:p w14:paraId="2329D4BC" w14:textId="2CB86E70" w:rsidR="008A7930" w:rsidRPr="00B253AD" w:rsidRDefault="008A7930" w:rsidP="007D2567">
            <w:pPr>
              <w:pStyle w:val="Listenabsatz"/>
              <w:numPr>
                <w:ilvl w:val="0"/>
                <w:numId w:val="39"/>
              </w:numPr>
            </w:pPr>
            <w:r w:rsidRPr="00B253AD">
              <w:t>Line 2: #Postleitzahl aus Allgemeine Stammdaten Post</w:t>
            </w:r>
          </w:p>
          <w:p w14:paraId="16D2F9F4" w14:textId="137F952C" w:rsidR="008A7930" w:rsidRPr="00B253AD" w:rsidRDefault="008A7930" w:rsidP="007D2567">
            <w:pPr>
              <w:pStyle w:val="Listenabsatz"/>
              <w:numPr>
                <w:ilvl w:val="0"/>
                <w:numId w:val="39"/>
              </w:numPr>
            </w:pPr>
            <w:r w:rsidRPr="00B253AD">
              <w:t>Line 3: #[PLZ_</w:t>
            </w:r>
            <w:proofErr w:type="gramStart"/>
            <w:r w:rsidRPr="00B253AD">
              <w:t>PLZ]^</w:t>
            </w:r>
            <w:proofErr w:type="gramEnd"/>
            <w:r w:rsidRPr="00B253AD">
              <w:t>[PLZ_TYP]^[PLZ_LOGTYP]^[PLZ_IBS]^[PLZ_ABS]</w:t>
            </w:r>
          </w:p>
          <w:p w14:paraId="466D8812" w14:textId="6A409846" w:rsidR="008A7930" w:rsidRPr="008A7930" w:rsidRDefault="008A7930" w:rsidP="007D2567">
            <w:pPr>
              <w:pStyle w:val="Listenabsatz"/>
              <w:numPr>
                <w:ilvl w:val="0"/>
                <w:numId w:val="39"/>
              </w:numPr>
              <w:rPr>
                <w:lang w:val="en-US"/>
              </w:rPr>
            </w:pPr>
            <w:r>
              <w:rPr>
                <w:lang w:val="en-US"/>
              </w:rPr>
              <w:t>Next Lines (datas</w:t>
            </w:r>
            <w:r w:rsidR="00B52953">
              <w:rPr>
                <w:lang w:val="en-US"/>
              </w:rPr>
              <w:t xml:space="preserve"> with delimiter ‘^'</w:t>
            </w:r>
            <w:r>
              <w:rPr>
                <w:lang w:val="en-US"/>
              </w:rPr>
              <w:t xml:space="preserve">): </w:t>
            </w:r>
            <w:r w:rsidRPr="008A7930">
              <w:rPr>
                <w:lang w:val="en-US"/>
              </w:rPr>
              <w:t>100000^20^^01.03.1988^</w:t>
            </w:r>
          </w:p>
          <w:p w14:paraId="550F056E" w14:textId="77777777" w:rsidR="004C6150" w:rsidRPr="00A37AC9" w:rsidRDefault="004C6150" w:rsidP="004C6150">
            <w:pPr>
              <w:rPr>
                <w:rFonts w:ascii="Arial" w:hAnsi="Arial" w:cs="Arial"/>
                <w:bCs/>
                <w:szCs w:val="20"/>
                <w:lang w:val="en-US"/>
              </w:rPr>
            </w:pPr>
            <w:r w:rsidRPr="00A37AC9">
              <w:rPr>
                <w:rFonts w:ascii="Arial" w:hAnsi="Arial" w:cs="Arial"/>
                <w:bCs/>
                <w:szCs w:val="20"/>
                <w:lang w:val="en-US"/>
              </w:rPr>
              <w:t>Format of the fields:</w:t>
            </w:r>
          </w:p>
          <w:tbl>
            <w:tblPr>
              <w:tblW w:w="7525" w:type="dxa"/>
              <w:tblLayout w:type="fixed"/>
              <w:tblCellMar>
                <w:left w:w="0" w:type="dxa"/>
                <w:right w:w="0" w:type="dxa"/>
              </w:tblCellMar>
              <w:tblLook w:val="04A0" w:firstRow="1" w:lastRow="0" w:firstColumn="1" w:lastColumn="0" w:noHBand="0" w:noVBand="1"/>
            </w:tblPr>
            <w:tblGrid>
              <w:gridCol w:w="1557"/>
              <w:gridCol w:w="1396"/>
              <w:gridCol w:w="4572"/>
            </w:tblGrid>
            <w:tr w:rsidR="004C6150" w:rsidRPr="006B2F2B" w14:paraId="1A15E3F7" w14:textId="77777777" w:rsidTr="00C50EE7">
              <w:trPr>
                <w:trHeight w:val="231"/>
              </w:trPr>
              <w:tc>
                <w:tcPr>
                  <w:tcW w:w="1557" w:type="dxa"/>
                  <w:tcBorders>
                    <w:top w:val="single" w:sz="8" w:space="0" w:color="auto"/>
                    <w:left w:val="single" w:sz="8" w:space="0" w:color="auto"/>
                    <w:bottom w:val="single" w:sz="8" w:space="0" w:color="auto"/>
                    <w:right w:val="single" w:sz="8" w:space="0" w:color="auto"/>
                  </w:tcBorders>
                  <w:shd w:val="clear" w:color="auto" w:fill="BFBFBF"/>
                  <w:tcMar>
                    <w:top w:w="0" w:type="dxa"/>
                    <w:left w:w="108" w:type="dxa"/>
                    <w:bottom w:w="0" w:type="dxa"/>
                    <w:right w:w="108" w:type="dxa"/>
                  </w:tcMar>
                  <w:hideMark/>
                </w:tcPr>
                <w:p w14:paraId="3C502048" w14:textId="77777777" w:rsidR="004C6150" w:rsidRPr="006B2F2B" w:rsidRDefault="004C6150" w:rsidP="00FC4394">
                  <w:pPr>
                    <w:rPr>
                      <w:rFonts w:ascii="Arial" w:eastAsiaTheme="minorHAnsi" w:hAnsi="Arial" w:cs="Arial"/>
                      <w:szCs w:val="20"/>
                      <w:lang w:val="en-US" w:eastAsia="en-US"/>
                    </w:rPr>
                  </w:pPr>
                  <w:r w:rsidRPr="006B2F2B">
                    <w:rPr>
                      <w:rFonts w:ascii="Arial" w:hAnsi="Arial" w:cs="Arial"/>
                      <w:szCs w:val="20"/>
                      <w:lang w:val="en-US"/>
                    </w:rPr>
                    <w:t>Attribut</w:t>
                  </w:r>
                  <w:r>
                    <w:rPr>
                      <w:rFonts w:ascii="Arial" w:hAnsi="Arial" w:cs="Arial"/>
                      <w:szCs w:val="20"/>
                      <w:lang w:val="en-US"/>
                    </w:rPr>
                    <w:t>e</w:t>
                  </w:r>
                </w:p>
              </w:tc>
              <w:tc>
                <w:tcPr>
                  <w:tcW w:w="1396" w:type="dxa"/>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hideMark/>
                </w:tcPr>
                <w:p w14:paraId="68F34365" w14:textId="77777777" w:rsidR="004C6150" w:rsidRPr="006B2F2B" w:rsidRDefault="004C6150" w:rsidP="00FC4394">
                  <w:pPr>
                    <w:rPr>
                      <w:rFonts w:ascii="Arial" w:eastAsiaTheme="minorHAnsi" w:hAnsi="Arial" w:cs="Arial"/>
                      <w:szCs w:val="20"/>
                      <w:lang w:val="en-US" w:eastAsia="en-US"/>
                    </w:rPr>
                  </w:pPr>
                  <w:r w:rsidRPr="006B2F2B">
                    <w:rPr>
                      <w:rFonts w:ascii="Arial" w:hAnsi="Arial" w:cs="Arial"/>
                      <w:szCs w:val="20"/>
                      <w:lang w:val="en-US"/>
                    </w:rPr>
                    <w:t>Date</w:t>
                  </w:r>
                  <w:r>
                    <w:rPr>
                      <w:rFonts w:ascii="Arial" w:hAnsi="Arial" w:cs="Arial"/>
                      <w:szCs w:val="20"/>
                      <w:lang w:val="en-US"/>
                    </w:rPr>
                    <w:t xml:space="preserve"> type</w:t>
                  </w:r>
                </w:p>
              </w:tc>
              <w:tc>
                <w:tcPr>
                  <w:tcW w:w="4572" w:type="dxa"/>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hideMark/>
                </w:tcPr>
                <w:p w14:paraId="576D6058" w14:textId="77777777" w:rsidR="004C6150" w:rsidRPr="006B2F2B" w:rsidRDefault="004C6150" w:rsidP="00FC4394">
                  <w:pPr>
                    <w:rPr>
                      <w:rFonts w:ascii="Arial" w:eastAsiaTheme="minorHAnsi" w:hAnsi="Arial" w:cs="Arial"/>
                      <w:szCs w:val="20"/>
                      <w:lang w:val="en-US" w:eastAsia="en-US"/>
                    </w:rPr>
                  </w:pPr>
                  <w:r>
                    <w:rPr>
                      <w:rFonts w:ascii="Arial" w:hAnsi="Arial" w:cs="Arial"/>
                      <w:szCs w:val="20"/>
                      <w:lang w:val="en-US"/>
                    </w:rPr>
                    <w:t>Description</w:t>
                  </w:r>
                </w:p>
              </w:tc>
            </w:tr>
            <w:tr w:rsidR="004C6150" w:rsidRPr="006B2F2B" w14:paraId="41A8DAEA" w14:textId="77777777" w:rsidTr="00C50EE7">
              <w:trPr>
                <w:trHeight w:val="231"/>
              </w:trPr>
              <w:tc>
                <w:tcPr>
                  <w:tcW w:w="1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4D745F5" w14:textId="77777777" w:rsidR="004C6150" w:rsidRPr="006B2F2B" w:rsidRDefault="004C6150" w:rsidP="00FC4394">
                  <w:pPr>
                    <w:rPr>
                      <w:rFonts w:ascii="Arial" w:eastAsiaTheme="minorHAnsi" w:hAnsi="Arial" w:cs="Arial"/>
                      <w:szCs w:val="20"/>
                      <w:lang w:val="en-US" w:eastAsia="en-US"/>
                    </w:rPr>
                  </w:pPr>
                  <w:r w:rsidRPr="006B2F2B">
                    <w:rPr>
                      <w:rFonts w:ascii="Arial" w:hAnsi="Arial" w:cs="Arial"/>
                      <w:szCs w:val="20"/>
                      <w:lang w:val="en-US"/>
                    </w:rPr>
                    <w:t>PLZ_PLZ</w:t>
                  </w:r>
                </w:p>
              </w:tc>
              <w:tc>
                <w:tcPr>
                  <w:tcW w:w="1396" w:type="dxa"/>
                  <w:tcBorders>
                    <w:top w:val="nil"/>
                    <w:left w:val="nil"/>
                    <w:bottom w:val="single" w:sz="8" w:space="0" w:color="auto"/>
                    <w:right w:val="single" w:sz="8" w:space="0" w:color="auto"/>
                  </w:tcBorders>
                  <w:tcMar>
                    <w:top w:w="0" w:type="dxa"/>
                    <w:left w:w="108" w:type="dxa"/>
                    <w:bottom w:w="0" w:type="dxa"/>
                    <w:right w:w="108" w:type="dxa"/>
                  </w:tcMar>
                  <w:hideMark/>
                </w:tcPr>
                <w:p w14:paraId="61A3AFED" w14:textId="77777777" w:rsidR="004C6150" w:rsidRPr="006B2F2B" w:rsidRDefault="004C6150" w:rsidP="00FC4394">
                  <w:pPr>
                    <w:rPr>
                      <w:rFonts w:ascii="Arial" w:eastAsiaTheme="minorHAnsi" w:hAnsi="Arial" w:cs="Arial"/>
                      <w:szCs w:val="20"/>
                      <w:lang w:val="en-US" w:eastAsia="en-US"/>
                    </w:rPr>
                  </w:pPr>
                  <w:r w:rsidRPr="006B2F2B">
                    <w:rPr>
                      <w:rFonts w:ascii="Arial" w:hAnsi="Arial" w:cs="Arial"/>
                      <w:szCs w:val="20"/>
                      <w:lang w:val="en-US"/>
                    </w:rPr>
                    <w:t>VARCHAR2(6)</w:t>
                  </w:r>
                </w:p>
              </w:tc>
              <w:tc>
                <w:tcPr>
                  <w:tcW w:w="4572" w:type="dxa"/>
                  <w:tcBorders>
                    <w:top w:val="nil"/>
                    <w:left w:val="nil"/>
                    <w:bottom w:val="single" w:sz="8" w:space="0" w:color="auto"/>
                    <w:right w:val="single" w:sz="8" w:space="0" w:color="auto"/>
                  </w:tcBorders>
                  <w:tcMar>
                    <w:top w:w="0" w:type="dxa"/>
                    <w:left w:w="108" w:type="dxa"/>
                    <w:bottom w:w="0" w:type="dxa"/>
                    <w:right w:w="108" w:type="dxa"/>
                  </w:tcMar>
                  <w:hideMark/>
                </w:tcPr>
                <w:p w14:paraId="5FA114D3" w14:textId="77777777" w:rsidR="004C6150" w:rsidRPr="006B2F2B" w:rsidRDefault="004C6150" w:rsidP="00FC4394">
                  <w:pPr>
                    <w:rPr>
                      <w:rFonts w:ascii="Arial" w:eastAsiaTheme="minorHAnsi" w:hAnsi="Arial" w:cs="Arial"/>
                      <w:szCs w:val="20"/>
                      <w:lang w:val="en-US" w:eastAsia="en-US"/>
                    </w:rPr>
                  </w:pPr>
                  <w:r w:rsidRPr="006B2F2B">
                    <w:rPr>
                      <w:rFonts w:ascii="Arial" w:hAnsi="Arial" w:cs="Arial"/>
                      <w:szCs w:val="20"/>
                      <w:lang w:val="en-US"/>
                    </w:rPr>
                    <w:t xml:space="preserve">6 </w:t>
                  </w:r>
                  <w:r>
                    <w:rPr>
                      <w:rFonts w:ascii="Arial" w:hAnsi="Arial" w:cs="Arial"/>
                      <w:szCs w:val="20"/>
                      <w:lang w:val="en-US"/>
                    </w:rPr>
                    <w:t>character</w:t>
                  </w:r>
                  <w:r w:rsidRPr="006B2F2B">
                    <w:rPr>
                      <w:rFonts w:ascii="Arial" w:hAnsi="Arial" w:cs="Arial"/>
                      <w:szCs w:val="20"/>
                      <w:lang w:val="en-US"/>
                    </w:rPr>
                    <w:t xml:space="preserve"> PLZ</w:t>
                  </w:r>
                </w:p>
              </w:tc>
            </w:tr>
            <w:tr w:rsidR="004C6150" w:rsidRPr="006B2F2B" w14:paraId="40C27361" w14:textId="77777777" w:rsidTr="00B11349">
              <w:trPr>
                <w:trHeight w:val="231"/>
              </w:trPr>
              <w:tc>
                <w:tcPr>
                  <w:tcW w:w="1557"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5E30AF1" w14:textId="50A01313" w:rsidR="004C6150" w:rsidRPr="006B2F2B" w:rsidRDefault="004C6150" w:rsidP="00FC4394">
                  <w:pPr>
                    <w:rPr>
                      <w:rFonts w:ascii="Arial" w:eastAsiaTheme="minorHAnsi" w:hAnsi="Arial" w:cs="Arial"/>
                      <w:szCs w:val="20"/>
                      <w:lang w:val="en-US" w:eastAsia="en-US"/>
                    </w:rPr>
                  </w:pPr>
                </w:p>
              </w:tc>
              <w:tc>
                <w:tcPr>
                  <w:tcW w:w="1396" w:type="dxa"/>
                  <w:tcBorders>
                    <w:top w:val="nil"/>
                    <w:left w:val="nil"/>
                    <w:bottom w:val="single" w:sz="8" w:space="0" w:color="auto"/>
                    <w:right w:val="single" w:sz="8" w:space="0" w:color="auto"/>
                  </w:tcBorders>
                  <w:tcMar>
                    <w:top w:w="0" w:type="dxa"/>
                    <w:left w:w="108" w:type="dxa"/>
                    <w:bottom w:w="0" w:type="dxa"/>
                    <w:right w:w="108" w:type="dxa"/>
                  </w:tcMar>
                </w:tcPr>
                <w:p w14:paraId="72278169" w14:textId="77777777" w:rsidR="004C6150" w:rsidRPr="006B2F2B" w:rsidRDefault="004C6150" w:rsidP="00FC4394">
                  <w:pPr>
                    <w:rPr>
                      <w:rFonts w:ascii="Arial" w:eastAsiaTheme="minorHAnsi" w:hAnsi="Arial" w:cs="Arial"/>
                      <w:szCs w:val="20"/>
                      <w:lang w:val="en-US" w:eastAsia="en-US"/>
                    </w:rPr>
                  </w:pPr>
                </w:p>
              </w:tc>
              <w:tc>
                <w:tcPr>
                  <w:tcW w:w="4572" w:type="dxa"/>
                  <w:tcBorders>
                    <w:top w:val="nil"/>
                    <w:left w:val="nil"/>
                    <w:bottom w:val="single" w:sz="8" w:space="0" w:color="auto"/>
                    <w:right w:val="single" w:sz="8" w:space="0" w:color="auto"/>
                  </w:tcBorders>
                  <w:tcMar>
                    <w:top w:w="0" w:type="dxa"/>
                    <w:left w:w="108" w:type="dxa"/>
                    <w:bottom w:w="0" w:type="dxa"/>
                    <w:right w:w="108" w:type="dxa"/>
                  </w:tcMar>
                </w:tcPr>
                <w:p w14:paraId="709C8C62" w14:textId="28089566" w:rsidR="004C6150" w:rsidRPr="006B2F2B" w:rsidRDefault="004C6150" w:rsidP="00FC4394">
                  <w:pPr>
                    <w:rPr>
                      <w:rFonts w:ascii="Arial" w:eastAsiaTheme="minorHAnsi" w:hAnsi="Arial" w:cs="Arial"/>
                      <w:szCs w:val="20"/>
                      <w:lang w:val="en-US" w:eastAsia="en-US"/>
                    </w:rPr>
                  </w:pPr>
                </w:p>
              </w:tc>
            </w:tr>
            <w:tr w:rsidR="004C6150" w:rsidRPr="00FE7A68" w14:paraId="08A261CB" w14:textId="77777777" w:rsidTr="00C50EE7">
              <w:trPr>
                <w:trHeight w:val="231"/>
              </w:trPr>
              <w:tc>
                <w:tcPr>
                  <w:tcW w:w="1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ED119BD" w14:textId="77777777" w:rsidR="004C6150" w:rsidRPr="006B2F2B" w:rsidRDefault="004C6150" w:rsidP="00FC4394">
                  <w:pPr>
                    <w:rPr>
                      <w:rFonts w:ascii="Arial" w:eastAsiaTheme="minorHAnsi" w:hAnsi="Arial" w:cs="Arial"/>
                      <w:szCs w:val="20"/>
                      <w:lang w:val="en-US" w:eastAsia="en-US"/>
                    </w:rPr>
                  </w:pPr>
                  <w:r w:rsidRPr="006B2F2B">
                    <w:rPr>
                      <w:rFonts w:ascii="Arial" w:hAnsi="Arial" w:cs="Arial"/>
                      <w:szCs w:val="20"/>
                      <w:lang w:val="en-US"/>
                    </w:rPr>
                    <w:t>PLZ_TYP</w:t>
                  </w:r>
                </w:p>
              </w:tc>
              <w:tc>
                <w:tcPr>
                  <w:tcW w:w="1396" w:type="dxa"/>
                  <w:tcBorders>
                    <w:top w:val="nil"/>
                    <w:left w:val="nil"/>
                    <w:bottom w:val="single" w:sz="8" w:space="0" w:color="auto"/>
                    <w:right w:val="single" w:sz="8" w:space="0" w:color="auto"/>
                  </w:tcBorders>
                  <w:tcMar>
                    <w:top w:w="0" w:type="dxa"/>
                    <w:left w:w="108" w:type="dxa"/>
                    <w:bottom w:w="0" w:type="dxa"/>
                    <w:right w:w="108" w:type="dxa"/>
                  </w:tcMar>
                  <w:hideMark/>
                </w:tcPr>
                <w:p w14:paraId="36D56F22" w14:textId="77777777" w:rsidR="004C6150" w:rsidRPr="006B2F2B" w:rsidRDefault="004C6150" w:rsidP="00FC4394">
                  <w:pPr>
                    <w:rPr>
                      <w:rFonts w:ascii="Arial" w:eastAsiaTheme="minorHAnsi" w:hAnsi="Arial" w:cs="Arial"/>
                      <w:szCs w:val="20"/>
                      <w:lang w:val="en-US" w:eastAsia="en-US"/>
                    </w:rPr>
                  </w:pPr>
                  <w:r w:rsidRPr="006B2F2B">
                    <w:rPr>
                      <w:rFonts w:ascii="Arial" w:hAnsi="Arial" w:cs="Arial"/>
                      <w:szCs w:val="20"/>
                      <w:lang w:val="en-US"/>
                    </w:rPr>
                    <w:t>NUMBER (2)</w:t>
                  </w:r>
                </w:p>
              </w:tc>
              <w:tc>
                <w:tcPr>
                  <w:tcW w:w="4572" w:type="dxa"/>
                  <w:tcBorders>
                    <w:top w:val="nil"/>
                    <w:left w:val="nil"/>
                    <w:bottom w:val="single" w:sz="8" w:space="0" w:color="auto"/>
                    <w:right w:val="single" w:sz="8" w:space="0" w:color="auto"/>
                  </w:tcBorders>
                  <w:tcMar>
                    <w:top w:w="0" w:type="dxa"/>
                    <w:left w:w="108" w:type="dxa"/>
                    <w:bottom w:w="0" w:type="dxa"/>
                    <w:right w:w="108" w:type="dxa"/>
                  </w:tcMar>
                  <w:hideMark/>
                </w:tcPr>
                <w:p w14:paraId="35152E6A" w14:textId="77777777" w:rsidR="004C6150" w:rsidRPr="006B2F2B" w:rsidRDefault="004C6150" w:rsidP="00FC4394">
                  <w:pPr>
                    <w:rPr>
                      <w:rFonts w:ascii="Arial" w:eastAsiaTheme="minorHAnsi" w:hAnsi="Arial" w:cs="Arial"/>
                      <w:szCs w:val="20"/>
                      <w:lang w:val="en-US" w:eastAsia="en-US"/>
                    </w:rPr>
                  </w:pPr>
                  <w:r w:rsidRPr="006B2F2B">
                    <w:rPr>
                      <w:rFonts w:ascii="Arial" w:hAnsi="Arial" w:cs="Arial"/>
                      <w:szCs w:val="20"/>
                      <w:lang w:val="en-US"/>
                    </w:rPr>
                    <w:t>2 character TYP Nummer of PLZ</w:t>
                  </w:r>
                </w:p>
              </w:tc>
            </w:tr>
            <w:tr w:rsidR="004C6150" w:rsidRPr="00FE7A68" w14:paraId="13EBA0CE" w14:textId="77777777" w:rsidTr="00C50EE7">
              <w:trPr>
                <w:trHeight w:val="916"/>
              </w:trPr>
              <w:tc>
                <w:tcPr>
                  <w:tcW w:w="1557"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88E4E95" w14:textId="77777777" w:rsidR="004C6150" w:rsidRDefault="004C6150" w:rsidP="00FC4394">
                  <w:pPr>
                    <w:rPr>
                      <w:rFonts w:ascii="Arial" w:hAnsi="Arial" w:cs="Arial"/>
                      <w:i/>
                      <w:iCs/>
                      <w:szCs w:val="20"/>
                    </w:rPr>
                  </w:pPr>
                  <w:r>
                    <w:rPr>
                      <w:rFonts w:ascii="Arial" w:hAnsi="Arial" w:cs="Arial"/>
                      <w:i/>
                      <w:iCs/>
                      <w:szCs w:val="20"/>
                    </w:rPr>
                    <w:t>PLZ_LOGTYP</w:t>
                  </w:r>
                </w:p>
              </w:tc>
              <w:tc>
                <w:tcPr>
                  <w:tcW w:w="1396" w:type="dxa"/>
                  <w:tcBorders>
                    <w:top w:val="nil"/>
                    <w:left w:val="nil"/>
                    <w:bottom w:val="single" w:sz="8" w:space="0" w:color="auto"/>
                    <w:right w:val="single" w:sz="8" w:space="0" w:color="auto"/>
                  </w:tcBorders>
                  <w:tcMar>
                    <w:top w:w="0" w:type="dxa"/>
                    <w:left w:w="108" w:type="dxa"/>
                    <w:bottom w:w="0" w:type="dxa"/>
                    <w:right w:w="108" w:type="dxa"/>
                  </w:tcMar>
                </w:tcPr>
                <w:p w14:paraId="66699FEA" w14:textId="77777777" w:rsidR="004C6150" w:rsidRDefault="004C6150" w:rsidP="00FC4394">
                  <w:pPr>
                    <w:rPr>
                      <w:rFonts w:ascii="Arial" w:hAnsi="Arial" w:cs="Arial"/>
                      <w:i/>
                      <w:iCs/>
                      <w:szCs w:val="20"/>
                    </w:rPr>
                  </w:pPr>
                  <w:r>
                    <w:rPr>
                      <w:rFonts w:ascii="Arial" w:hAnsi="Arial" w:cs="Arial"/>
                      <w:szCs w:val="20"/>
                    </w:rPr>
                    <w:t>NUMBER (1)</w:t>
                  </w:r>
                </w:p>
              </w:tc>
              <w:tc>
                <w:tcPr>
                  <w:tcW w:w="4572" w:type="dxa"/>
                  <w:tcBorders>
                    <w:top w:val="nil"/>
                    <w:left w:val="nil"/>
                    <w:bottom w:val="single" w:sz="8" w:space="0" w:color="auto"/>
                    <w:right w:val="single" w:sz="8" w:space="0" w:color="auto"/>
                  </w:tcBorders>
                  <w:tcMar>
                    <w:top w:w="0" w:type="dxa"/>
                    <w:left w:w="108" w:type="dxa"/>
                    <w:bottom w:w="0" w:type="dxa"/>
                    <w:right w:w="108" w:type="dxa"/>
                  </w:tcMar>
                </w:tcPr>
                <w:p w14:paraId="7D28C286" w14:textId="77777777" w:rsidR="004C6150" w:rsidRPr="00875561" w:rsidRDefault="004C6150" w:rsidP="00FC4394">
                  <w:pPr>
                    <w:rPr>
                      <w:rFonts w:ascii="Arial" w:hAnsi="Arial" w:cs="Arial"/>
                      <w:i/>
                      <w:iCs/>
                      <w:szCs w:val="20"/>
                      <w:lang w:val="en-US"/>
                    </w:rPr>
                  </w:pPr>
                  <w:r w:rsidRPr="00875561">
                    <w:rPr>
                      <w:rFonts w:ascii="Arial" w:hAnsi="Arial" w:cs="Arial"/>
                      <w:i/>
                      <w:iCs/>
                      <w:szCs w:val="20"/>
                      <w:lang w:val="en-US"/>
                    </w:rPr>
                    <w:t>Bit = 1, Logistics Company-PLZ</w:t>
                  </w:r>
                </w:p>
                <w:p w14:paraId="1FBB8BD0" w14:textId="77777777" w:rsidR="004C6150" w:rsidRPr="00875561" w:rsidRDefault="004C6150" w:rsidP="00FC4394">
                  <w:pPr>
                    <w:rPr>
                      <w:rFonts w:ascii="Arial" w:hAnsi="Arial" w:cs="Arial"/>
                      <w:i/>
                      <w:iCs/>
                      <w:szCs w:val="20"/>
                      <w:lang w:val="en-US"/>
                    </w:rPr>
                  </w:pPr>
                  <w:r w:rsidRPr="00875561">
                    <w:rPr>
                      <w:rFonts w:ascii="Arial" w:hAnsi="Arial" w:cs="Arial"/>
                      <w:i/>
                      <w:iCs/>
                      <w:szCs w:val="20"/>
                      <w:lang w:val="en-US"/>
                    </w:rPr>
                    <w:t>Bit = 0, Exclusive Company-PLZ</w:t>
                  </w:r>
                </w:p>
                <w:p w14:paraId="78EF6B13" w14:textId="77777777" w:rsidR="004C6150" w:rsidRPr="00875561" w:rsidRDefault="004C6150" w:rsidP="00FC4394">
                  <w:pPr>
                    <w:rPr>
                      <w:rFonts w:ascii="Arial" w:hAnsi="Arial" w:cs="Arial"/>
                      <w:i/>
                      <w:iCs/>
                      <w:szCs w:val="20"/>
                      <w:lang w:val="en-US"/>
                    </w:rPr>
                  </w:pPr>
                  <w:r w:rsidRPr="00875561">
                    <w:rPr>
                      <w:rFonts w:ascii="Arial" w:hAnsi="Arial" w:cs="Arial"/>
                      <w:i/>
                      <w:iCs/>
                      <w:color w:val="000000"/>
                      <w:lang w:val="en-US"/>
                    </w:rPr>
                    <w:t>Bit = NULL for PLZ_TYP &lt;&gt; 40 (value is irrelevant)         </w:t>
                  </w:r>
                </w:p>
              </w:tc>
            </w:tr>
            <w:tr w:rsidR="004C6150" w:rsidRPr="00264611" w14:paraId="4652D60F" w14:textId="77777777" w:rsidTr="00C50EE7">
              <w:trPr>
                <w:trHeight w:val="231"/>
              </w:trPr>
              <w:tc>
                <w:tcPr>
                  <w:tcW w:w="1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184BDB3" w14:textId="77777777" w:rsidR="004C6150" w:rsidRDefault="004C6150" w:rsidP="00FC4394">
                  <w:pPr>
                    <w:rPr>
                      <w:rFonts w:ascii="Arial" w:eastAsiaTheme="minorHAnsi" w:hAnsi="Arial" w:cs="Arial"/>
                      <w:i/>
                      <w:iCs/>
                      <w:szCs w:val="20"/>
                      <w:lang w:eastAsia="en-US"/>
                    </w:rPr>
                  </w:pPr>
                  <w:r>
                    <w:rPr>
                      <w:rFonts w:ascii="Arial" w:hAnsi="Arial" w:cs="Arial"/>
                      <w:i/>
                      <w:iCs/>
                      <w:szCs w:val="20"/>
                    </w:rPr>
                    <w:t>PLZ_IBS</w:t>
                  </w:r>
                </w:p>
              </w:tc>
              <w:tc>
                <w:tcPr>
                  <w:tcW w:w="1396" w:type="dxa"/>
                  <w:tcBorders>
                    <w:top w:val="nil"/>
                    <w:left w:val="nil"/>
                    <w:bottom w:val="single" w:sz="8" w:space="0" w:color="auto"/>
                    <w:right w:val="single" w:sz="8" w:space="0" w:color="auto"/>
                  </w:tcBorders>
                  <w:tcMar>
                    <w:top w:w="0" w:type="dxa"/>
                    <w:left w:w="108" w:type="dxa"/>
                    <w:bottom w:w="0" w:type="dxa"/>
                    <w:right w:w="108" w:type="dxa"/>
                  </w:tcMar>
                  <w:hideMark/>
                </w:tcPr>
                <w:p w14:paraId="6C6E6513" w14:textId="77777777" w:rsidR="004C6150" w:rsidRDefault="004C6150" w:rsidP="00FC4394">
                  <w:pPr>
                    <w:rPr>
                      <w:rFonts w:ascii="Arial" w:eastAsiaTheme="minorHAnsi" w:hAnsi="Arial" w:cs="Arial"/>
                      <w:i/>
                      <w:iCs/>
                      <w:szCs w:val="20"/>
                      <w:lang w:eastAsia="en-US"/>
                    </w:rPr>
                  </w:pPr>
                  <w:r>
                    <w:rPr>
                      <w:rFonts w:ascii="Arial" w:hAnsi="Arial" w:cs="Arial"/>
                      <w:i/>
                      <w:iCs/>
                      <w:szCs w:val="20"/>
                    </w:rPr>
                    <w:t>DATE</w:t>
                  </w:r>
                </w:p>
              </w:tc>
              <w:tc>
                <w:tcPr>
                  <w:tcW w:w="4572" w:type="dxa"/>
                  <w:tcBorders>
                    <w:top w:val="nil"/>
                    <w:left w:val="nil"/>
                    <w:bottom w:val="single" w:sz="8" w:space="0" w:color="auto"/>
                    <w:right w:val="single" w:sz="8" w:space="0" w:color="auto"/>
                  </w:tcBorders>
                  <w:tcMar>
                    <w:top w:w="0" w:type="dxa"/>
                    <w:left w:w="108" w:type="dxa"/>
                    <w:bottom w:w="0" w:type="dxa"/>
                    <w:right w:w="108" w:type="dxa"/>
                  </w:tcMar>
                  <w:hideMark/>
                </w:tcPr>
                <w:p w14:paraId="62287D11" w14:textId="77777777" w:rsidR="004C6150" w:rsidRPr="00264611" w:rsidRDefault="004C6150" w:rsidP="00FC4394">
                  <w:pPr>
                    <w:rPr>
                      <w:rFonts w:ascii="Arial" w:eastAsiaTheme="minorHAnsi" w:hAnsi="Arial" w:cs="Arial"/>
                      <w:i/>
                      <w:iCs/>
                      <w:szCs w:val="20"/>
                      <w:lang w:val="en-US" w:eastAsia="en-US"/>
                    </w:rPr>
                  </w:pPr>
                  <w:r>
                    <w:rPr>
                      <w:rFonts w:ascii="Arial" w:hAnsi="Arial" w:cs="Arial"/>
                      <w:i/>
                      <w:iCs/>
                      <w:szCs w:val="20"/>
                      <w:lang w:val="en-US"/>
                    </w:rPr>
                    <w:t>A</w:t>
                  </w:r>
                  <w:r w:rsidRPr="00264611">
                    <w:rPr>
                      <w:rFonts w:ascii="Arial" w:hAnsi="Arial" w:cs="Arial"/>
                      <w:i/>
                      <w:iCs/>
                      <w:szCs w:val="20"/>
                      <w:lang w:val="en-US"/>
                    </w:rPr>
                    <w:t>ctivation date of PLZ</w:t>
                  </w:r>
                </w:p>
              </w:tc>
            </w:tr>
            <w:tr w:rsidR="004C6150" w:rsidRPr="00FE7A68" w14:paraId="049786CF" w14:textId="77777777" w:rsidTr="00C50EE7">
              <w:trPr>
                <w:trHeight w:val="693"/>
              </w:trPr>
              <w:tc>
                <w:tcPr>
                  <w:tcW w:w="155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2EAD1F7" w14:textId="77777777" w:rsidR="004C6150" w:rsidRDefault="004C6150" w:rsidP="00FC4394">
                  <w:pPr>
                    <w:rPr>
                      <w:rFonts w:ascii="Arial" w:eastAsiaTheme="minorHAnsi" w:hAnsi="Arial" w:cs="Arial"/>
                      <w:i/>
                      <w:iCs/>
                      <w:szCs w:val="20"/>
                      <w:lang w:eastAsia="en-US"/>
                    </w:rPr>
                  </w:pPr>
                  <w:r>
                    <w:rPr>
                      <w:rFonts w:ascii="Arial" w:hAnsi="Arial" w:cs="Arial"/>
                      <w:i/>
                      <w:iCs/>
                      <w:szCs w:val="20"/>
                    </w:rPr>
                    <w:t>PLZ_ABS</w:t>
                  </w:r>
                </w:p>
              </w:tc>
              <w:tc>
                <w:tcPr>
                  <w:tcW w:w="1396" w:type="dxa"/>
                  <w:tcBorders>
                    <w:top w:val="nil"/>
                    <w:left w:val="nil"/>
                    <w:bottom w:val="single" w:sz="8" w:space="0" w:color="auto"/>
                    <w:right w:val="single" w:sz="8" w:space="0" w:color="auto"/>
                  </w:tcBorders>
                  <w:tcMar>
                    <w:top w:w="0" w:type="dxa"/>
                    <w:left w:w="108" w:type="dxa"/>
                    <w:bottom w:w="0" w:type="dxa"/>
                    <w:right w:w="108" w:type="dxa"/>
                  </w:tcMar>
                  <w:hideMark/>
                </w:tcPr>
                <w:p w14:paraId="3585ECBD" w14:textId="77777777" w:rsidR="004C6150" w:rsidRDefault="004C6150" w:rsidP="00FC4394">
                  <w:pPr>
                    <w:rPr>
                      <w:rFonts w:ascii="Arial" w:eastAsiaTheme="minorHAnsi" w:hAnsi="Arial" w:cs="Arial"/>
                      <w:i/>
                      <w:iCs/>
                      <w:szCs w:val="20"/>
                      <w:lang w:eastAsia="en-US"/>
                    </w:rPr>
                  </w:pPr>
                  <w:r>
                    <w:rPr>
                      <w:rFonts w:ascii="Arial" w:hAnsi="Arial" w:cs="Arial"/>
                      <w:i/>
                      <w:iCs/>
                      <w:szCs w:val="20"/>
                    </w:rPr>
                    <w:t>DATE</w:t>
                  </w:r>
                </w:p>
              </w:tc>
              <w:tc>
                <w:tcPr>
                  <w:tcW w:w="4572" w:type="dxa"/>
                  <w:tcBorders>
                    <w:top w:val="nil"/>
                    <w:left w:val="nil"/>
                    <w:bottom w:val="single" w:sz="8" w:space="0" w:color="auto"/>
                    <w:right w:val="single" w:sz="8" w:space="0" w:color="auto"/>
                  </w:tcBorders>
                  <w:tcMar>
                    <w:top w:w="0" w:type="dxa"/>
                    <w:left w:w="108" w:type="dxa"/>
                    <w:bottom w:w="0" w:type="dxa"/>
                    <w:right w:w="108" w:type="dxa"/>
                  </w:tcMar>
                  <w:hideMark/>
                </w:tcPr>
                <w:p w14:paraId="6DD7D9D0" w14:textId="77777777" w:rsidR="004C6150" w:rsidRPr="00875561" w:rsidRDefault="004C6150" w:rsidP="00FC4394">
                  <w:pPr>
                    <w:rPr>
                      <w:rFonts w:ascii="Arial" w:hAnsi="Arial" w:cs="Arial"/>
                      <w:i/>
                      <w:iCs/>
                      <w:szCs w:val="20"/>
                      <w:lang w:val="en-US"/>
                    </w:rPr>
                  </w:pPr>
                  <w:r w:rsidRPr="00875561">
                    <w:rPr>
                      <w:rFonts w:ascii="Arial" w:hAnsi="Arial" w:cs="Arial"/>
                      <w:i/>
                      <w:iCs/>
                      <w:szCs w:val="20"/>
                      <w:lang w:val="en-US"/>
                    </w:rPr>
                    <w:t>Abandonment date of PLZ (optional)</w:t>
                  </w:r>
                </w:p>
                <w:p w14:paraId="0CCBE186" w14:textId="77777777" w:rsidR="004C6150" w:rsidRPr="00875561" w:rsidRDefault="004C6150" w:rsidP="00FC4394">
                  <w:pPr>
                    <w:rPr>
                      <w:rFonts w:ascii="Arial" w:eastAsiaTheme="minorHAnsi" w:hAnsi="Arial" w:cs="Arial"/>
                      <w:i/>
                      <w:iCs/>
                      <w:szCs w:val="20"/>
                      <w:lang w:val="en-US" w:eastAsia="en-US"/>
                    </w:rPr>
                  </w:pPr>
                  <w:r w:rsidRPr="00875561">
                    <w:rPr>
                      <w:rFonts w:ascii="Arial" w:hAnsi="Arial" w:cs="Arial"/>
                      <w:i/>
                      <w:iCs/>
                      <w:color w:val="000000"/>
                      <w:lang w:val="en-US"/>
                    </w:rPr>
                    <w:t>DATUM = NULL, when the PLZ is valid for an unlimited time</w:t>
                  </w:r>
                </w:p>
              </w:tc>
            </w:tr>
          </w:tbl>
          <w:p w14:paraId="35B0F9D8" w14:textId="47E24E28" w:rsidR="004C6150" w:rsidRPr="00BE76FE" w:rsidRDefault="004C6150" w:rsidP="004C6150">
            <w:pPr>
              <w:rPr>
                <w:lang w:val="en-US"/>
              </w:rPr>
            </w:pPr>
          </w:p>
          <w:p w14:paraId="1318741D" w14:textId="77777777" w:rsidR="004C6150" w:rsidRPr="00BE76FE" w:rsidRDefault="004C6150" w:rsidP="00FC4394">
            <w:pPr>
              <w:rPr>
                <w:lang w:val="en-US"/>
              </w:rPr>
            </w:pPr>
          </w:p>
        </w:tc>
      </w:tr>
    </w:tbl>
    <w:p w14:paraId="122DDA20" w14:textId="77777777" w:rsidR="004C6150" w:rsidRDefault="004C6150" w:rsidP="004C6150">
      <w:pPr>
        <w:rPr>
          <w:lang w:val="en-US"/>
        </w:rPr>
      </w:pPr>
    </w:p>
    <w:p w14:paraId="3682DF76" w14:textId="77777777" w:rsidR="006E23A2" w:rsidRPr="00282141" w:rsidRDefault="006E23A2">
      <w:pPr>
        <w:rPr>
          <w:rFonts w:eastAsiaTheme="majorEastAsia" w:cs="Arial"/>
          <w:b/>
          <w:bCs/>
          <w:iCs/>
          <w:szCs w:val="28"/>
          <w:lang w:val="en-US"/>
        </w:rPr>
      </w:pPr>
      <w:r w:rsidRPr="00282141">
        <w:rPr>
          <w:lang w:val="en-US"/>
        </w:rPr>
        <w:br w:type="page"/>
      </w:r>
    </w:p>
    <w:p w14:paraId="249CA8A0" w14:textId="0C586762" w:rsidR="00B75A79" w:rsidRDefault="005541FF" w:rsidP="00B75A79">
      <w:pPr>
        <w:pStyle w:val="berschrift2"/>
      </w:pPr>
      <w:bookmarkStart w:id="159" w:name="_Toc494704445"/>
      <w:r>
        <w:lastRenderedPageBreak/>
        <w:t>Requirements regarding d</w:t>
      </w:r>
      <w:r w:rsidR="00154B90">
        <w:t>ocumentation</w:t>
      </w:r>
      <w:bookmarkEnd w:id="159"/>
    </w:p>
    <w:p w14:paraId="2B2C2417" w14:textId="746FCCBB" w:rsidR="005C351B" w:rsidRPr="00282141" w:rsidRDefault="00181B49" w:rsidP="00B75A79">
      <w:pPr>
        <w:rPr>
          <w:lang w:val="en-US"/>
        </w:rPr>
      </w:pPr>
      <w:r>
        <w:fldChar w:fldCharType="begin"/>
      </w:r>
      <w:r w:rsidRPr="00FE7A68">
        <w:rPr>
          <w:lang w:val="en-US"/>
          <w:rPrChange w:id="160" w:author="Klauenboesch Beat, PM84" w:date="2017-10-02T09:55:00Z">
            <w:rPr/>
          </w:rPrChange>
        </w:rPr>
        <w:instrText xml:space="preserve"> HYPERLINK "http://de.pons.com/übersetzung/englisch-deutsch/Listing" \t "_blank" </w:instrText>
      </w:r>
      <w:r>
        <w:fldChar w:fldCharType="separate"/>
      </w:r>
      <w:r w:rsidR="001A7BBF" w:rsidRPr="00282141">
        <w:rPr>
          <w:rStyle w:val="Hyperlink"/>
          <w:lang w:val="en-US"/>
        </w:rPr>
        <w:t>Listing</w:t>
      </w:r>
      <w:r>
        <w:rPr>
          <w:rStyle w:val="Hyperlink"/>
          <w:lang w:val="en-US"/>
        </w:rPr>
        <w:fldChar w:fldCharType="end"/>
      </w:r>
      <w:r w:rsidR="001A7BBF" w:rsidRPr="00282141">
        <w:rPr>
          <w:lang w:val="en-US"/>
        </w:rPr>
        <w:t xml:space="preserve"> </w:t>
      </w:r>
      <w:r>
        <w:fldChar w:fldCharType="begin"/>
      </w:r>
      <w:r w:rsidRPr="00FE7A68">
        <w:rPr>
          <w:lang w:val="en-US"/>
          <w:rPrChange w:id="161" w:author="Klauenboesch Beat, PM84" w:date="2017-10-02T09:55:00Z">
            <w:rPr/>
          </w:rPrChange>
        </w:rPr>
        <w:instrText xml:space="preserve"> HYPERLINK "http://de.pons.com/übersetzung/englisch-deutsch/of" \t "_blank" </w:instrText>
      </w:r>
      <w:r>
        <w:fldChar w:fldCharType="separate"/>
      </w:r>
      <w:r w:rsidR="001A7BBF" w:rsidRPr="00282141">
        <w:rPr>
          <w:rStyle w:val="Hyperlink"/>
          <w:lang w:val="en-US"/>
        </w:rPr>
        <w:t>of</w:t>
      </w:r>
      <w:r>
        <w:rPr>
          <w:rStyle w:val="Hyperlink"/>
          <w:lang w:val="en-US"/>
        </w:rPr>
        <w:fldChar w:fldCharType="end"/>
      </w:r>
      <w:r w:rsidR="001A7BBF" w:rsidRPr="00282141">
        <w:rPr>
          <w:lang w:val="en-US"/>
        </w:rPr>
        <w:t xml:space="preserve"> </w:t>
      </w:r>
      <w:r>
        <w:fldChar w:fldCharType="begin"/>
      </w:r>
      <w:r w:rsidRPr="00FE7A68">
        <w:rPr>
          <w:lang w:val="en-US"/>
          <w:rPrChange w:id="162" w:author="Klauenboesch Beat, PM84" w:date="2017-10-02T09:55:00Z">
            <w:rPr/>
          </w:rPrChange>
        </w:rPr>
        <w:instrText xml:space="preserve"> HYPERLINK "http://de.pons.com/übersetzung/englisch-deutsch/the" \t "_blank" </w:instrText>
      </w:r>
      <w:r>
        <w:fldChar w:fldCharType="separate"/>
      </w:r>
      <w:r w:rsidR="001A7BBF" w:rsidRPr="00282141">
        <w:rPr>
          <w:rStyle w:val="Hyperlink"/>
          <w:lang w:val="en-US"/>
        </w:rPr>
        <w:t>the</w:t>
      </w:r>
      <w:r>
        <w:rPr>
          <w:rStyle w:val="Hyperlink"/>
          <w:lang w:val="en-US"/>
        </w:rPr>
        <w:fldChar w:fldCharType="end"/>
      </w:r>
      <w:r w:rsidR="001A7BBF" w:rsidRPr="00282141">
        <w:rPr>
          <w:lang w:val="en-US"/>
        </w:rPr>
        <w:t xml:space="preserve"> </w:t>
      </w:r>
      <w:r>
        <w:fldChar w:fldCharType="begin"/>
      </w:r>
      <w:r w:rsidRPr="00FE7A68">
        <w:rPr>
          <w:lang w:val="en-US"/>
          <w:rPrChange w:id="163" w:author="Klauenboesch Beat, PM84" w:date="2017-10-02T09:55:00Z">
            <w:rPr/>
          </w:rPrChange>
        </w:rPr>
        <w:instrText xml:space="preserve"> HYPERLINK "http://de.pons.com/übersetzung/englisch-deutsch/demands" \t "_blank" </w:instrText>
      </w:r>
      <w:r>
        <w:fldChar w:fldCharType="separate"/>
      </w:r>
      <w:r w:rsidR="001A7BBF" w:rsidRPr="00282141">
        <w:rPr>
          <w:rStyle w:val="Hyperlink"/>
          <w:lang w:val="en-US"/>
        </w:rPr>
        <w:t>demands</w:t>
      </w:r>
      <w:r>
        <w:rPr>
          <w:rStyle w:val="Hyperlink"/>
          <w:lang w:val="en-US"/>
        </w:rPr>
        <w:fldChar w:fldCharType="end"/>
      </w:r>
      <w:r w:rsidR="001A7BBF" w:rsidRPr="00282141">
        <w:rPr>
          <w:lang w:val="en-US"/>
        </w:rPr>
        <w:t xml:space="preserve"> </w:t>
      </w:r>
      <w:r>
        <w:fldChar w:fldCharType="begin"/>
      </w:r>
      <w:r w:rsidRPr="00FE7A68">
        <w:rPr>
          <w:lang w:val="en-US"/>
          <w:rPrChange w:id="164" w:author="Klauenboesch Beat, PM84" w:date="2017-10-02T09:55:00Z">
            <w:rPr/>
          </w:rPrChange>
        </w:rPr>
        <w:instrText xml:space="preserve"> HYPERLINK "http://de.pons.com/übersetzung/englisch-deutsch/for" \t "_blank" </w:instrText>
      </w:r>
      <w:r>
        <w:fldChar w:fldCharType="separate"/>
      </w:r>
      <w:r w:rsidR="001A7BBF" w:rsidRPr="00282141">
        <w:rPr>
          <w:rStyle w:val="Hyperlink"/>
          <w:lang w:val="en-US"/>
        </w:rPr>
        <w:t>for</w:t>
      </w:r>
      <w:r>
        <w:rPr>
          <w:rStyle w:val="Hyperlink"/>
          <w:lang w:val="en-US"/>
        </w:rPr>
        <w:fldChar w:fldCharType="end"/>
      </w:r>
      <w:r w:rsidR="001A7BBF" w:rsidRPr="00282141">
        <w:rPr>
          <w:lang w:val="en-US"/>
        </w:rPr>
        <w:t xml:space="preserve"> </w:t>
      </w:r>
      <w:r>
        <w:fldChar w:fldCharType="begin"/>
      </w:r>
      <w:r w:rsidRPr="00FE7A68">
        <w:rPr>
          <w:lang w:val="en-US"/>
          <w:rPrChange w:id="165" w:author="Klauenboesch Beat, PM84" w:date="2017-10-02T09:55:00Z">
            <w:rPr/>
          </w:rPrChange>
        </w:rPr>
        <w:instrText xml:space="preserve"> HYPERLINK "http://de.pons.com/übersetzung/englisch-deutsch/the" \t "_blank" </w:instrText>
      </w:r>
      <w:r>
        <w:fldChar w:fldCharType="separate"/>
      </w:r>
      <w:r w:rsidR="001A7BBF" w:rsidRPr="00282141">
        <w:rPr>
          <w:rStyle w:val="Hyperlink"/>
          <w:lang w:val="en-US"/>
        </w:rPr>
        <w:t>the</w:t>
      </w:r>
      <w:r>
        <w:rPr>
          <w:rStyle w:val="Hyperlink"/>
          <w:lang w:val="en-US"/>
        </w:rPr>
        <w:fldChar w:fldCharType="end"/>
      </w:r>
      <w:r w:rsidR="001A7BBF" w:rsidRPr="00282141">
        <w:rPr>
          <w:lang w:val="en-US"/>
        </w:rPr>
        <w:t xml:space="preserve"> </w:t>
      </w:r>
      <w:r>
        <w:fldChar w:fldCharType="begin"/>
      </w:r>
      <w:r w:rsidRPr="00FE7A68">
        <w:rPr>
          <w:lang w:val="en-US"/>
          <w:rPrChange w:id="166" w:author="Klauenboesch Beat, PM84" w:date="2017-10-02T09:55:00Z">
            <w:rPr/>
          </w:rPrChange>
        </w:rPr>
        <w:instrText xml:space="preserve"> HYPERLINK "http://de.pons.com/übersetzung/englisch-deutsch/system" \t "_blank" </w:instrText>
      </w:r>
      <w:r>
        <w:fldChar w:fldCharType="separate"/>
      </w:r>
      <w:r w:rsidR="001A7BBF" w:rsidRPr="00282141">
        <w:rPr>
          <w:rStyle w:val="Hyperlink"/>
          <w:lang w:val="en-US"/>
        </w:rPr>
        <w:t>system</w:t>
      </w:r>
      <w:r>
        <w:rPr>
          <w:rStyle w:val="Hyperlink"/>
          <w:lang w:val="en-US"/>
        </w:rPr>
        <w:fldChar w:fldCharType="end"/>
      </w:r>
      <w:r w:rsidR="001A7BBF" w:rsidRPr="00282141">
        <w:rPr>
          <w:lang w:val="en-US"/>
        </w:rPr>
        <w:t xml:space="preserve"> </w:t>
      </w:r>
      <w:r>
        <w:fldChar w:fldCharType="begin"/>
      </w:r>
      <w:r w:rsidRPr="00FE7A68">
        <w:rPr>
          <w:lang w:val="en-US"/>
          <w:rPrChange w:id="167" w:author="Klauenboesch Beat, PM84" w:date="2017-10-02T09:55:00Z">
            <w:rPr/>
          </w:rPrChange>
        </w:rPr>
        <w:instrText xml:space="preserve"> HYPERLINK "http://de.pons.com/übersetzung/englisch-deutsch/documentation" \t "_blank" </w:instrText>
      </w:r>
      <w:r>
        <w:fldChar w:fldCharType="separate"/>
      </w:r>
      <w:r w:rsidR="001A7BBF" w:rsidRPr="00282141">
        <w:rPr>
          <w:rStyle w:val="Hyperlink"/>
          <w:lang w:val="en-US"/>
        </w:rPr>
        <w:t>documentation</w:t>
      </w:r>
      <w:r>
        <w:rPr>
          <w:rStyle w:val="Hyperlink"/>
          <w:lang w:val="en-US"/>
        </w:rPr>
        <w:fldChar w:fldCharType="end"/>
      </w:r>
      <w:r w:rsidR="001A7BBF" w:rsidRPr="00282141">
        <w:rPr>
          <w:lang w:val="en-US"/>
        </w:rPr>
        <w:t xml:space="preserve"> </w:t>
      </w:r>
      <w:r>
        <w:fldChar w:fldCharType="begin"/>
      </w:r>
      <w:r w:rsidRPr="00FE7A68">
        <w:rPr>
          <w:lang w:val="en-US"/>
          <w:rPrChange w:id="168" w:author="Klauenboesch Beat, PM84" w:date="2017-10-02T09:55:00Z">
            <w:rPr/>
          </w:rPrChange>
        </w:rPr>
        <w:instrText xml:space="preserve"> HYPERLINK "http://de.pons.com/übersetzung/englisch-deutsch/like" \t "_blank" </w:instrText>
      </w:r>
      <w:r>
        <w:fldChar w:fldCharType="separate"/>
      </w:r>
      <w:r w:rsidR="001A7BBF" w:rsidRPr="00282141">
        <w:rPr>
          <w:rStyle w:val="Hyperlink"/>
          <w:lang w:val="en-US"/>
        </w:rPr>
        <w:t>like</w:t>
      </w:r>
      <w:r>
        <w:rPr>
          <w:rStyle w:val="Hyperlink"/>
          <w:lang w:val="en-US"/>
        </w:rPr>
        <w:fldChar w:fldCharType="end"/>
      </w:r>
      <w:r w:rsidR="001A7BBF" w:rsidRPr="00282141">
        <w:rPr>
          <w:lang w:val="en-US"/>
        </w:rPr>
        <w:t xml:space="preserve"> </w:t>
      </w:r>
      <w:r>
        <w:fldChar w:fldCharType="begin"/>
      </w:r>
      <w:r w:rsidRPr="00FE7A68">
        <w:rPr>
          <w:lang w:val="en-US"/>
          <w:rPrChange w:id="169" w:author="Klauenboesch Beat, PM84" w:date="2017-10-02T09:55:00Z">
            <w:rPr/>
          </w:rPrChange>
        </w:rPr>
        <w:instrText xml:space="preserve"> HYPERLINK "http://de.pons.com/übersetzung/englisch-deutsch/allocation" \t "_blank" </w:instrText>
      </w:r>
      <w:r>
        <w:fldChar w:fldCharType="separate"/>
      </w:r>
      <w:r w:rsidR="001A7BBF" w:rsidRPr="00282141">
        <w:rPr>
          <w:rStyle w:val="Hyperlink"/>
          <w:lang w:val="en-US"/>
        </w:rPr>
        <w:t>allocation</w:t>
      </w:r>
      <w:r>
        <w:rPr>
          <w:rStyle w:val="Hyperlink"/>
          <w:lang w:val="en-US"/>
        </w:rPr>
        <w:fldChar w:fldCharType="end"/>
      </w:r>
      <w:r w:rsidR="001A7BBF" w:rsidRPr="00282141">
        <w:rPr>
          <w:lang w:val="en-US"/>
        </w:rPr>
        <w:t xml:space="preserve"> </w:t>
      </w:r>
      <w:r>
        <w:fldChar w:fldCharType="begin"/>
      </w:r>
      <w:r w:rsidRPr="00FE7A68">
        <w:rPr>
          <w:lang w:val="en-US"/>
          <w:rPrChange w:id="170" w:author="Klauenboesch Beat, PM84" w:date="2017-10-02T09:55:00Z">
            <w:rPr/>
          </w:rPrChange>
        </w:rPr>
        <w:instrText xml:space="preserve"> HYPERLINK "http://de.pons.com/übersetzung/englisch-deutsch/the" \t "_blank" </w:instrText>
      </w:r>
      <w:r>
        <w:fldChar w:fldCharType="separate"/>
      </w:r>
      <w:r w:rsidR="001A7BBF" w:rsidRPr="00282141">
        <w:rPr>
          <w:rStyle w:val="Hyperlink"/>
          <w:lang w:val="en-US"/>
        </w:rPr>
        <w:t>the</w:t>
      </w:r>
      <w:r>
        <w:rPr>
          <w:rStyle w:val="Hyperlink"/>
          <w:lang w:val="en-US"/>
        </w:rPr>
        <w:fldChar w:fldCharType="end"/>
      </w:r>
      <w:r w:rsidR="001A7BBF" w:rsidRPr="00282141">
        <w:rPr>
          <w:lang w:val="en-US"/>
        </w:rPr>
        <w:t xml:space="preserve"> </w:t>
      </w:r>
      <w:r>
        <w:fldChar w:fldCharType="begin"/>
      </w:r>
      <w:r w:rsidRPr="00FE7A68">
        <w:rPr>
          <w:lang w:val="en-US"/>
          <w:rPrChange w:id="171" w:author="Klauenboesch Beat, PM84" w:date="2017-10-02T09:55:00Z">
            <w:rPr/>
          </w:rPrChange>
        </w:rPr>
        <w:instrText xml:space="preserve"> HYPERLINK "http://de.pons.com/übersetzung/englisch-deutsch/detail" \t "_blank" </w:instrText>
      </w:r>
      <w:r>
        <w:fldChar w:fldCharType="separate"/>
      </w:r>
      <w:r w:rsidR="001A7BBF" w:rsidRPr="00282141">
        <w:rPr>
          <w:rStyle w:val="Hyperlink"/>
          <w:lang w:val="en-US"/>
        </w:rPr>
        <w:t>detail</w:t>
      </w:r>
      <w:r>
        <w:rPr>
          <w:rStyle w:val="Hyperlink"/>
          <w:lang w:val="en-US"/>
        </w:rPr>
        <w:fldChar w:fldCharType="end"/>
      </w:r>
      <w:r w:rsidR="001A7BBF" w:rsidRPr="00282141">
        <w:rPr>
          <w:lang w:val="en-US"/>
        </w:rPr>
        <w:t xml:space="preserve"> </w:t>
      </w:r>
      <w:r>
        <w:fldChar w:fldCharType="begin"/>
      </w:r>
      <w:r w:rsidRPr="00FE7A68">
        <w:rPr>
          <w:lang w:val="en-US"/>
          <w:rPrChange w:id="172" w:author="Klauenboesch Beat, PM84" w:date="2017-10-02T09:55:00Z">
            <w:rPr/>
          </w:rPrChange>
        </w:rPr>
        <w:instrText xml:space="preserve"> HYPERLINK "http://de.pons.com/übersetzung/englisch-deutsch/demands" \t "_blank" </w:instrText>
      </w:r>
      <w:r>
        <w:fldChar w:fldCharType="separate"/>
      </w:r>
      <w:r w:rsidR="001A7BBF" w:rsidRPr="00282141">
        <w:rPr>
          <w:rStyle w:val="Hyperlink"/>
          <w:lang w:val="en-US"/>
        </w:rPr>
        <w:t>demands</w:t>
      </w:r>
      <w:r>
        <w:rPr>
          <w:rStyle w:val="Hyperlink"/>
          <w:lang w:val="en-US"/>
        </w:rPr>
        <w:fldChar w:fldCharType="end"/>
      </w:r>
      <w:r w:rsidR="001A7BBF" w:rsidRPr="00282141">
        <w:rPr>
          <w:lang w:val="en-US"/>
        </w:rPr>
        <w:t xml:space="preserve"> </w:t>
      </w:r>
      <w:r>
        <w:fldChar w:fldCharType="begin"/>
      </w:r>
      <w:r w:rsidRPr="00FE7A68">
        <w:rPr>
          <w:lang w:val="en-US"/>
          <w:rPrChange w:id="173" w:author="Klauenboesch Beat, PM84" w:date="2017-10-02T09:55:00Z">
            <w:rPr/>
          </w:rPrChange>
        </w:rPr>
        <w:instrText xml:space="preserve"> HYPERLINK "http://de.pons.com/übersetzung/englisch-deutsch/to" \t "_blank" </w:instrText>
      </w:r>
      <w:r>
        <w:fldChar w:fldCharType="separate"/>
      </w:r>
      <w:r w:rsidR="001A7BBF" w:rsidRPr="00282141">
        <w:rPr>
          <w:rStyle w:val="Hyperlink"/>
          <w:lang w:val="en-US"/>
        </w:rPr>
        <w:t>to</w:t>
      </w:r>
      <w:r>
        <w:rPr>
          <w:rStyle w:val="Hyperlink"/>
          <w:lang w:val="en-US"/>
        </w:rPr>
        <w:fldChar w:fldCharType="end"/>
      </w:r>
      <w:r w:rsidR="001A7BBF" w:rsidRPr="00282141">
        <w:rPr>
          <w:lang w:val="en-US"/>
        </w:rPr>
        <w:t xml:space="preserve"> </w:t>
      </w:r>
      <w:r>
        <w:fldChar w:fldCharType="begin"/>
      </w:r>
      <w:r w:rsidRPr="00FE7A68">
        <w:rPr>
          <w:lang w:val="en-US"/>
          <w:rPrChange w:id="174" w:author="Klauenboesch Beat, PM84" w:date="2017-10-02T09:55:00Z">
            <w:rPr/>
          </w:rPrChange>
        </w:rPr>
        <w:instrText xml:space="preserve"> HYPERLINK "http://de.pons.com/übersetzung/englisch-deutsch/the" \t "_blank" </w:instrText>
      </w:r>
      <w:r>
        <w:fldChar w:fldCharType="separate"/>
      </w:r>
      <w:r w:rsidR="001A7BBF" w:rsidRPr="00282141">
        <w:rPr>
          <w:rStyle w:val="Hyperlink"/>
          <w:lang w:val="en-US"/>
        </w:rPr>
        <w:t>the</w:t>
      </w:r>
      <w:r>
        <w:rPr>
          <w:rStyle w:val="Hyperlink"/>
          <w:lang w:val="en-US"/>
        </w:rPr>
        <w:fldChar w:fldCharType="end"/>
      </w:r>
      <w:r w:rsidR="001A7BBF" w:rsidRPr="00282141">
        <w:rPr>
          <w:lang w:val="en-US"/>
        </w:rPr>
        <w:t xml:space="preserve"> </w:t>
      </w:r>
      <w:r>
        <w:fldChar w:fldCharType="begin"/>
      </w:r>
      <w:r w:rsidRPr="00FE7A68">
        <w:rPr>
          <w:lang w:val="en-US"/>
          <w:rPrChange w:id="175" w:author="Klauenboesch Beat, PM84" w:date="2017-10-02T09:55:00Z">
            <w:rPr/>
          </w:rPrChange>
        </w:rPr>
        <w:instrText xml:space="preserve"> HYPERLINK "http://de.pons.com/übersetzung/englisch-deutsch/detailed" \t "_blank" </w:instrText>
      </w:r>
      <w:r>
        <w:fldChar w:fldCharType="separate"/>
      </w:r>
      <w:r w:rsidR="001A7BBF" w:rsidRPr="00282141">
        <w:rPr>
          <w:rStyle w:val="Hyperlink"/>
          <w:lang w:val="en-US"/>
        </w:rPr>
        <w:t>detailed</w:t>
      </w:r>
      <w:r>
        <w:rPr>
          <w:rStyle w:val="Hyperlink"/>
          <w:lang w:val="en-US"/>
        </w:rPr>
        <w:fldChar w:fldCharType="end"/>
      </w:r>
      <w:r w:rsidR="001A7BBF" w:rsidRPr="00282141">
        <w:rPr>
          <w:lang w:val="en-US"/>
        </w:rPr>
        <w:t xml:space="preserve"> </w:t>
      </w:r>
      <w:r>
        <w:fldChar w:fldCharType="begin"/>
      </w:r>
      <w:r w:rsidRPr="00FE7A68">
        <w:rPr>
          <w:lang w:val="en-US"/>
          <w:rPrChange w:id="176" w:author="Klauenboesch Beat, PM84" w:date="2017-10-02T09:55:00Z">
            <w:rPr/>
          </w:rPrChange>
        </w:rPr>
        <w:instrText xml:space="preserve"> HYPERLINK "http://de.pons.com/übersetzung/englisch-deutsch/specifications" \t "_blank" </w:instrText>
      </w:r>
      <w:r>
        <w:fldChar w:fldCharType="separate"/>
      </w:r>
      <w:r w:rsidR="001A7BBF" w:rsidRPr="00282141">
        <w:rPr>
          <w:rStyle w:val="Hyperlink"/>
          <w:lang w:val="en-US"/>
        </w:rPr>
        <w:t>specifications</w:t>
      </w:r>
      <w:r>
        <w:rPr>
          <w:rStyle w:val="Hyperlink"/>
          <w:lang w:val="en-US"/>
        </w:rPr>
        <w:fldChar w:fldCharType="end"/>
      </w:r>
      <w:r w:rsidR="001A7BBF" w:rsidRPr="00282141">
        <w:rPr>
          <w:lang w:val="en-US"/>
        </w:rPr>
        <w:t xml:space="preserve">, </w:t>
      </w:r>
      <w:r>
        <w:fldChar w:fldCharType="begin"/>
      </w:r>
      <w:r w:rsidRPr="00FE7A68">
        <w:rPr>
          <w:lang w:val="en-US"/>
          <w:rPrChange w:id="177" w:author="Klauenboesch Beat, PM84" w:date="2017-10-02T09:55:00Z">
            <w:rPr/>
          </w:rPrChange>
        </w:rPr>
        <w:instrText xml:space="preserve"> HYPERLINK "http://de.pons.com/übersetzung/englisch-deutsch/structure" \t "_blank" </w:instrText>
      </w:r>
      <w:r>
        <w:fldChar w:fldCharType="separate"/>
      </w:r>
      <w:r w:rsidR="001A7BBF" w:rsidRPr="00282141">
        <w:rPr>
          <w:rStyle w:val="Hyperlink"/>
          <w:lang w:val="en-US"/>
        </w:rPr>
        <w:t>structure</w:t>
      </w:r>
      <w:r>
        <w:rPr>
          <w:rStyle w:val="Hyperlink"/>
          <w:lang w:val="en-US"/>
        </w:rPr>
        <w:fldChar w:fldCharType="end"/>
      </w:r>
      <w:r w:rsidR="001A7BBF" w:rsidRPr="00282141">
        <w:rPr>
          <w:lang w:val="en-US"/>
        </w:rPr>
        <w:t xml:space="preserve"> </w:t>
      </w:r>
      <w:r>
        <w:fldChar w:fldCharType="begin"/>
      </w:r>
      <w:r w:rsidRPr="00FE7A68">
        <w:rPr>
          <w:lang w:val="en-US"/>
          <w:rPrChange w:id="178" w:author="Klauenboesch Beat, PM84" w:date="2017-10-02T09:55:00Z">
            <w:rPr/>
          </w:rPrChange>
        </w:rPr>
        <w:instrText xml:space="preserve"> HYPERLINK "http://de.pons.com/übersetzung/englisch-deutsch/of" \t "_blank" </w:instrText>
      </w:r>
      <w:r>
        <w:fldChar w:fldCharType="separate"/>
      </w:r>
      <w:r w:rsidR="001A7BBF" w:rsidRPr="00282141">
        <w:rPr>
          <w:rStyle w:val="Hyperlink"/>
          <w:lang w:val="en-US"/>
        </w:rPr>
        <w:t>of</w:t>
      </w:r>
      <w:r>
        <w:rPr>
          <w:rStyle w:val="Hyperlink"/>
          <w:lang w:val="en-US"/>
        </w:rPr>
        <w:fldChar w:fldCharType="end"/>
      </w:r>
      <w:r w:rsidR="001A7BBF" w:rsidRPr="00282141">
        <w:rPr>
          <w:lang w:val="en-US"/>
        </w:rPr>
        <w:t xml:space="preserve"> </w:t>
      </w:r>
      <w:r>
        <w:fldChar w:fldCharType="begin"/>
      </w:r>
      <w:r w:rsidRPr="00FE7A68">
        <w:rPr>
          <w:lang w:val="en-US"/>
          <w:rPrChange w:id="179" w:author="Klauenboesch Beat, PM84" w:date="2017-10-02T09:55:00Z">
            <w:rPr/>
          </w:rPrChange>
        </w:rPr>
        <w:instrText xml:space="preserve"> HYPERLINK "http://de.pons.com/übersetzung/englisch-deutsch/the" \t "_blank" </w:instrText>
      </w:r>
      <w:r>
        <w:fldChar w:fldCharType="separate"/>
      </w:r>
      <w:r w:rsidR="001A7BBF" w:rsidRPr="00282141">
        <w:rPr>
          <w:rStyle w:val="Hyperlink"/>
          <w:lang w:val="en-US"/>
        </w:rPr>
        <w:t>the</w:t>
      </w:r>
      <w:r>
        <w:rPr>
          <w:rStyle w:val="Hyperlink"/>
          <w:lang w:val="en-US"/>
        </w:rPr>
        <w:fldChar w:fldCharType="end"/>
      </w:r>
      <w:r w:rsidR="001A7BBF" w:rsidRPr="00282141">
        <w:rPr>
          <w:lang w:val="en-US"/>
        </w:rPr>
        <w:t xml:space="preserve"> </w:t>
      </w:r>
      <w:r>
        <w:fldChar w:fldCharType="begin"/>
      </w:r>
      <w:r w:rsidRPr="00FE7A68">
        <w:rPr>
          <w:lang w:val="en-US"/>
          <w:rPrChange w:id="180" w:author="Klauenboesch Beat, PM84" w:date="2017-10-02T09:55:00Z">
            <w:rPr/>
          </w:rPrChange>
        </w:rPr>
        <w:instrText xml:space="preserve"> HYPERLINK "http://de.pons.com/übersetzung/englisch-deutsch/system" \t "_blank" </w:instrText>
      </w:r>
      <w:r>
        <w:fldChar w:fldCharType="separate"/>
      </w:r>
      <w:r w:rsidR="001A7BBF" w:rsidRPr="00282141">
        <w:rPr>
          <w:rStyle w:val="Hyperlink"/>
          <w:lang w:val="en-US"/>
        </w:rPr>
        <w:t>system</w:t>
      </w:r>
      <w:r>
        <w:rPr>
          <w:rStyle w:val="Hyperlink"/>
          <w:lang w:val="en-US"/>
        </w:rPr>
        <w:fldChar w:fldCharType="end"/>
      </w:r>
      <w:r w:rsidR="001A7BBF" w:rsidRPr="00282141">
        <w:rPr>
          <w:lang w:val="en-US"/>
        </w:rPr>
        <w:t xml:space="preserve"> </w:t>
      </w:r>
      <w:r>
        <w:fldChar w:fldCharType="begin"/>
      </w:r>
      <w:r w:rsidRPr="00FE7A68">
        <w:rPr>
          <w:lang w:val="en-US"/>
          <w:rPrChange w:id="181" w:author="Klauenboesch Beat, PM84" w:date="2017-10-02T09:55:00Z">
            <w:rPr/>
          </w:rPrChange>
        </w:rPr>
        <w:instrText xml:space="preserve"> HYPERLINK "http://de.pons.com/übersetzung/englisch-deutsch/design" \t "_blank" </w:instrText>
      </w:r>
      <w:r>
        <w:fldChar w:fldCharType="separate"/>
      </w:r>
      <w:r w:rsidR="001A7BBF" w:rsidRPr="00282141">
        <w:rPr>
          <w:rStyle w:val="Hyperlink"/>
          <w:lang w:val="en-US"/>
        </w:rPr>
        <w:t>design</w:t>
      </w:r>
      <w:r>
        <w:rPr>
          <w:rStyle w:val="Hyperlink"/>
          <w:lang w:val="en-US"/>
        </w:rPr>
        <w:fldChar w:fldCharType="end"/>
      </w:r>
      <w:r w:rsidR="001A7BBF" w:rsidRPr="00282141">
        <w:rPr>
          <w:lang w:val="en-US"/>
        </w:rPr>
        <w:t xml:space="preserve">, </w:t>
      </w:r>
      <w:r>
        <w:fldChar w:fldCharType="begin"/>
      </w:r>
      <w:r w:rsidRPr="00FE7A68">
        <w:rPr>
          <w:lang w:val="en-US"/>
          <w:rPrChange w:id="182" w:author="Klauenboesch Beat, PM84" w:date="2017-10-02T09:55:00Z">
            <w:rPr/>
          </w:rPrChange>
        </w:rPr>
        <w:instrText xml:space="preserve"> HYPERLINK "http://de.pons.com/übersetzung/englisch-deutsch/Description" \t "_blank" </w:instrText>
      </w:r>
      <w:r>
        <w:fldChar w:fldCharType="separate"/>
      </w:r>
      <w:r w:rsidR="001A7BBF" w:rsidRPr="00282141">
        <w:rPr>
          <w:rStyle w:val="Hyperlink"/>
          <w:lang w:val="en-US"/>
        </w:rPr>
        <w:t>Description</w:t>
      </w:r>
      <w:r>
        <w:rPr>
          <w:rStyle w:val="Hyperlink"/>
          <w:lang w:val="en-US"/>
        </w:rPr>
        <w:fldChar w:fldCharType="end"/>
      </w:r>
      <w:r w:rsidR="001A7BBF" w:rsidRPr="00282141">
        <w:rPr>
          <w:lang w:val="en-US"/>
        </w:rPr>
        <w:t xml:space="preserve"> </w:t>
      </w:r>
      <w:r>
        <w:fldChar w:fldCharType="begin"/>
      </w:r>
      <w:r w:rsidRPr="00FE7A68">
        <w:rPr>
          <w:lang w:val="en-US"/>
          <w:rPrChange w:id="183" w:author="Klauenboesch Beat, PM84" w:date="2017-10-02T09:55:00Z">
            <w:rPr/>
          </w:rPrChange>
        </w:rPr>
        <w:instrText xml:space="preserve"> HYPERLINK "http://de.pons.com/übersetzung/englisch-deutsch/of" \t "_blank" </w:instrText>
      </w:r>
      <w:r>
        <w:fldChar w:fldCharType="separate"/>
      </w:r>
      <w:r w:rsidR="001A7BBF" w:rsidRPr="00282141">
        <w:rPr>
          <w:rStyle w:val="Hyperlink"/>
          <w:lang w:val="en-US"/>
        </w:rPr>
        <w:t>of</w:t>
      </w:r>
      <w:r>
        <w:rPr>
          <w:rStyle w:val="Hyperlink"/>
          <w:lang w:val="en-US"/>
        </w:rPr>
        <w:fldChar w:fldCharType="end"/>
      </w:r>
      <w:r w:rsidR="001A7BBF" w:rsidRPr="00282141">
        <w:rPr>
          <w:lang w:val="en-US"/>
        </w:rPr>
        <w:t xml:space="preserve"> </w:t>
      </w:r>
      <w:r>
        <w:fldChar w:fldCharType="begin"/>
      </w:r>
      <w:r w:rsidRPr="00FE7A68">
        <w:rPr>
          <w:lang w:val="en-US"/>
          <w:rPrChange w:id="184" w:author="Klauenboesch Beat, PM84" w:date="2017-10-02T09:55:00Z">
            <w:rPr/>
          </w:rPrChange>
        </w:rPr>
        <w:instrText xml:space="preserve"> HYPERLINK "http://de.pons.com/übersetzung/englisch-deutsch/the" \t "_blank" </w:instrText>
      </w:r>
      <w:r>
        <w:fldChar w:fldCharType="separate"/>
      </w:r>
      <w:r w:rsidR="001A7BBF" w:rsidRPr="00282141">
        <w:rPr>
          <w:rStyle w:val="Hyperlink"/>
          <w:lang w:val="en-US"/>
        </w:rPr>
        <w:t>the</w:t>
      </w:r>
      <w:r>
        <w:rPr>
          <w:rStyle w:val="Hyperlink"/>
          <w:lang w:val="en-US"/>
        </w:rPr>
        <w:fldChar w:fldCharType="end"/>
      </w:r>
      <w:r w:rsidR="001A7BBF" w:rsidRPr="00282141">
        <w:rPr>
          <w:lang w:val="en-US"/>
        </w:rPr>
        <w:t xml:space="preserve"> </w:t>
      </w:r>
      <w:r>
        <w:fldChar w:fldCharType="begin"/>
      </w:r>
      <w:r w:rsidRPr="00FE7A68">
        <w:rPr>
          <w:lang w:val="en-US"/>
          <w:rPrChange w:id="185" w:author="Klauenboesch Beat, PM84" w:date="2017-10-02T09:55:00Z">
            <w:rPr/>
          </w:rPrChange>
        </w:rPr>
        <w:instrText xml:space="preserve"> HYPERLINK "http://de.pons.com/übersetzung/englisch-deutsch/elements" \t "_blank" </w:instrText>
      </w:r>
      <w:r>
        <w:fldChar w:fldCharType="separate"/>
      </w:r>
      <w:r w:rsidR="001A7BBF" w:rsidRPr="00282141">
        <w:rPr>
          <w:rStyle w:val="Hyperlink"/>
          <w:lang w:val="en-US"/>
        </w:rPr>
        <w:t>elements</w:t>
      </w:r>
      <w:r>
        <w:rPr>
          <w:rStyle w:val="Hyperlink"/>
          <w:lang w:val="en-US"/>
        </w:rPr>
        <w:fldChar w:fldCharType="end"/>
      </w:r>
      <w:r w:rsidR="001A7BBF" w:rsidRPr="00282141">
        <w:rPr>
          <w:lang w:val="en-US"/>
        </w:rPr>
        <w:t xml:space="preserve">, </w:t>
      </w:r>
      <w:r>
        <w:fldChar w:fldCharType="begin"/>
      </w:r>
      <w:r w:rsidRPr="00FE7A68">
        <w:rPr>
          <w:lang w:val="en-US"/>
          <w:rPrChange w:id="186" w:author="Klauenboesch Beat, PM84" w:date="2017-10-02T09:55:00Z">
            <w:rPr/>
          </w:rPrChange>
        </w:rPr>
        <w:instrText xml:space="preserve"> HYPERLINK "http://de.pons.com/übersetzung/englisch-deutsch/etc" \t "_blank" </w:instrText>
      </w:r>
      <w:r>
        <w:fldChar w:fldCharType="separate"/>
      </w:r>
      <w:r w:rsidR="001A7BBF" w:rsidRPr="00282141">
        <w:rPr>
          <w:rStyle w:val="Hyperlink"/>
          <w:lang w:val="en-US"/>
        </w:rPr>
        <w:t>etc</w:t>
      </w:r>
      <w:r>
        <w:rPr>
          <w:rStyle w:val="Hyperlink"/>
          <w:lang w:val="en-US"/>
        </w:rPr>
        <w:fldChar w:fldCharType="end"/>
      </w:r>
      <w:r w:rsidR="001A7BBF" w:rsidRPr="00282141">
        <w:rPr>
          <w:lang w:val="en-US"/>
        </w:rPr>
        <w:t xml:space="preserve">. </w:t>
      </w:r>
    </w:p>
    <w:tbl>
      <w:tblPr>
        <w:tblW w:w="4952" w:type="pct"/>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1E0" w:firstRow="1" w:lastRow="1" w:firstColumn="1" w:lastColumn="1" w:noHBand="0" w:noVBand="0"/>
      </w:tblPr>
      <w:tblGrid>
        <w:gridCol w:w="1790"/>
        <w:gridCol w:w="1957"/>
        <w:gridCol w:w="3689"/>
        <w:gridCol w:w="1706"/>
        <w:gridCol w:w="1123"/>
      </w:tblGrid>
      <w:tr w:rsidR="00B75A79" w:rsidRPr="00E00DB6" w14:paraId="058726F3" w14:textId="77777777" w:rsidTr="00D423BD">
        <w:tc>
          <w:tcPr>
            <w:tcW w:w="872" w:type="pct"/>
            <w:shd w:val="clear" w:color="auto" w:fill="D9D9D9"/>
          </w:tcPr>
          <w:p w14:paraId="57714598" w14:textId="55C388EF" w:rsidR="00B75A79" w:rsidRPr="00507461" w:rsidRDefault="00B75A79" w:rsidP="00372DC7">
            <w:pPr>
              <w:rPr>
                <w:b/>
                <w:sz w:val="18"/>
                <w:szCs w:val="18"/>
              </w:rPr>
            </w:pPr>
            <w:r w:rsidRPr="00507461">
              <w:rPr>
                <w:b/>
                <w:sz w:val="18"/>
                <w:szCs w:val="18"/>
              </w:rPr>
              <w:t>DAfo-</w:t>
            </w:r>
            <w:r w:rsidR="003F3A5B" w:rsidRPr="00507461">
              <w:rPr>
                <w:b/>
                <w:sz w:val="18"/>
                <w:szCs w:val="18"/>
              </w:rPr>
              <w:fldChar w:fldCharType="begin"/>
            </w:r>
            <w:r w:rsidRPr="00507461">
              <w:rPr>
                <w:b/>
                <w:sz w:val="18"/>
                <w:szCs w:val="18"/>
              </w:rPr>
              <w:instrText xml:space="preserve"> SEQ Afo- \* ARABIC  \n </w:instrText>
            </w:r>
            <w:r w:rsidR="003F3A5B" w:rsidRPr="00507461">
              <w:rPr>
                <w:b/>
                <w:sz w:val="18"/>
                <w:szCs w:val="18"/>
              </w:rPr>
              <w:fldChar w:fldCharType="separate"/>
            </w:r>
            <w:r w:rsidR="000953C8">
              <w:rPr>
                <w:b/>
                <w:noProof/>
                <w:sz w:val="18"/>
                <w:szCs w:val="18"/>
              </w:rPr>
              <w:t>9</w:t>
            </w:r>
            <w:r w:rsidR="003F3A5B" w:rsidRPr="00507461">
              <w:rPr>
                <w:b/>
                <w:sz w:val="18"/>
                <w:szCs w:val="18"/>
              </w:rPr>
              <w:fldChar w:fldCharType="end"/>
            </w:r>
          </w:p>
        </w:tc>
        <w:tc>
          <w:tcPr>
            <w:tcW w:w="4128" w:type="pct"/>
            <w:gridSpan w:val="4"/>
            <w:shd w:val="clear" w:color="auto" w:fill="D9D9D9"/>
          </w:tcPr>
          <w:p w14:paraId="2F87BDBF" w14:textId="1BFD3D3D" w:rsidR="00B75A79" w:rsidRPr="00507461" w:rsidRDefault="00154B90" w:rsidP="00372DC7">
            <w:pPr>
              <w:rPr>
                <w:b/>
                <w:sz w:val="18"/>
                <w:szCs w:val="18"/>
              </w:rPr>
            </w:pPr>
            <w:r>
              <w:rPr>
                <w:b/>
                <w:sz w:val="18"/>
                <w:szCs w:val="18"/>
              </w:rPr>
              <w:t>Detailed specifications</w:t>
            </w:r>
          </w:p>
        </w:tc>
      </w:tr>
      <w:tr w:rsidR="00B75A79" w:rsidRPr="00E00DB6" w14:paraId="4C11C9B7" w14:textId="77777777" w:rsidTr="00D423BD">
        <w:trPr>
          <w:trHeight w:val="167"/>
        </w:trPr>
        <w:tc>
          <w:tcPr>
            <w:tcW w:w="872" w:type="pct"/>
            <w:vMerge w:val="restart"/>
            <w:shd w:val="pct5" w:color="auto" w:fill="auto"/>
            <w:vAlign w:val="center"/>
          </w:tcPr>
          <w:p w14:paraId="2CEDF499" w14:textId="1BCACA8A" w:rsidR="00B75A79" w:rsidRPr="00507461" w:rsidRDefault="00990D45" w:rsidP="00372DC7">
            <w:pPr>
              <w:rPr>
                <w:b/>
                <w:sz w:val="18"/>
                <w:szCs w:val="18"/>
              </w:rPr>
            </w:pPr>
            <w:r>
              <w:rPr>
                <w:b/>
                <w:sz w:val="18"/>
                <w:szCs w:val="18"/>
              </w:rPr>
              <w:t>Categorization</w:t>
            </w:r>
          </w:p>
        </w:tc>
        <w:tc>
          <w:tcPr>
            <w:tcW w:w="953" w:type="pct"/>
            <w:shd w:val="pct5" w:color="auto" w:fill="auto"/>
          </w:tcPr>
          <w:p w14:paraId="3FCD4D86" w14:textId="3DC3F8BA" w:rsidR="00B75A79" w:rsidRPr="00507461" w:rsidRDefault="00990D45" w:rsidP="00372DC7">
            <w:pPr>
              <w:rPr>
                <w:b/>
                <w:sz w:val="18"/>
                <w:szCs w:val="18"/>
              </w:rPr>
            </w:pPr>
            <w:r>
              <w:rPr>
                <w:b/>
                <w:sz w:val="18"/>
                <w:szCs w:val="18"/>
              </w:rPr>
              <w:t>Person in charge</w:t>
            </w:r>
          </w:p>
        </w:tc>
        <w:tc>
          <w:tcPr>
            <w:tcW w:w="1797" w:type="pct"/>
            <w:shd w:val="pct5" w:color="auto" w:fill="auto"/>
          </w:tcPr>
          <w:p w14:paraId="4223F382" w14:textId="2E4B3CA7" w:rsidR="00B75A79" w:rsidRPr="00AC2510" w:rsidRDefault="00B75A79" w:rsidP="00372DC7">
            <w:r w:rsidRPr="00AC2510">
              <w:t>STK-</w:t>
            </w:r>
            <w:r w:rsidR="001A7BBF">
              <w:t>7</w:t>
            </w:r>
          </w:p>
        </w:tc>
        <w:tc>
          <w:tcPr>
            <w:tcW w:w="831" w:type="pct"/>
            <w:shd w:val="pct5" w:color="auto" w:fill="auto"/>
          </w:tcPr>
          <w:p w14:paraId="7841964B" w14:textId="77777777" w:rsidR="00B75A79" w:rsidRPr="00507461" w:rsidRDefault="00B75A79" w:rsidP="00372DC7">
            <w:pPr>
              <w:rPr>
                <w:b/>
                <w:sz w:val="18"/>
                <w:szCs w:val="18"/>
              </w:rPr>
            </w:pPr>
            <w:r w:rsidRPr="00507461">
              <w:rPr>
                <w:b/>
                <w:sz w:val="18"/>
                <w:szCs w:val="18"/>
              </w:rPr>
              <w:t>Version</w:t>
            </w:r>
          </w:p>
        </w:tc>
        <w:tc>
          <w:tcPr>
            <w:tcW w:w="547" w:type="pct"/>
            <w:shd w:val="pct5" w:color="auto" w:fill="auto"/>
          </w:tcPr>
          <w:p w14:paraId="072FB3CF" w14:textId="77777777" w:rsidR="00B75A79" w:rsidRPr="00AC2510" w:rsidRDefault="00B75A79" w:rsidP="00372DC7">
            <w:r w:rsidRPr="00AC2510">
              <w:t>1</w:t>
            </w:r>
          </w:p>
        </w:tc>
      </w:tr>
      <w:tr w:rsidR="00B75A79" w:rsidRPr="00E00DB6" w14:paraId="6308FBD7" w14:textId="77777777" w:rsidTr="00D423BD">
        <w:trPr>
          <w:trHeight w:val="152"/>
        </w:trPr>
        <w:tc>
          <w:tcPr>
            <w:tcW w:w="872" w:type="pct"/>
            <w:vMerge/>
            <w:shd w:val="pct5" w:color="auto" w:fill="auto"/>
          </w:tcPr>
          <w:p w14:paraId="61745030" w14:textId="77777777" w:rsidR="00B75A79" w:rsidRPr="00507461" w:rsidRDefault="00B75A79" w:rsidP="00372DC7">
            <w:pPr>
              <w:tabs>
                <w:tab w:val="left" w:pos="3152"/>
              </w:tabs>
              <w:rPr>
                <w:sz w:val="18"/>
                <w:szCs w:val="18"/>
              </w:rPr>
            </w:pPr>
          </w:p>
        </w:tc>
        <w:tc>
          <w:tcPr>
            <w:tcW w:w="953" w:type="pct"/>
            <w:shd w:val="pct5" w:color="auto" w:fill="auto"/>
          </w:tcPr>
          <w:p w14:paraId="4635320E" w14:textId="41E86680" w:rsidR="00B75A79" w:rsidRPr="00507461" w:rsidRDefault="00C44335" w:rsidP="00372DC7">
            <w:pPr>
              <w:rPr>
                <w:b/>
                <w:sz w:val="18"/>
                <w:szCs w:val="18"/>
              </w:rPr>
            </w:pPr>
            <w:r>
              <w:rPr>
                <w:b/>
                <w:sz w:val="18"/>
                <w:szCs w:val="18"/>
              </w:rPr>
              <w:t>Importance</w:t>
            </w:r>
            <w:r w:rsidR="00B75A79" w:rsidRPr="00507461">
              <w:rPr>
                <w:b/>
                <w:sz w:val="18"/>
                <w:szCs w:val="18"/>
              </w:rPr>
              <w:t xml:space="preserve"> </w:t>
            </w:r>
            <w:r w:rsidR="00B75A79" w:rsidRPr="00507461">
              <w:rPr>
                <w:sz w:val="18"/>
                <w:szCs w:val="18"/>
              </w:rPr>
              <w:t>(1-5)</w:t>
            </w:r>
          </w:p>
        </w:tc>
        <w:tc>
          <w:tcPr>
            <w:tcW w:w="1797" w:type="pct"/>
            <w:shd w:val="pct5" w:color="auto" w:fill="auto"/>
          </w:tcPr>
          <w:p w14:paraId="01CE1D27" w14:textId="77777777" w:rsidR="00B75A79" w:rsidRPr="00AC2510" w:rsidRDefault="00B75A79" w:rsidP="00372DC7">
            <w:r>
              <w:t>2</w:t>
            </w:r>
          </w:p>
        </w:tc>
        <w:tc>
          <w:tcPr>
            <w:tcW w:w="831" w:type="pct"/>
            <w:shd w:val="pct5" w:color="auto" w:fill="auto"/>
          </w:tcPr>
          <w:p w14:paraId="5B412161" w14:textId="76D705B8" w:rsidR="00B75A79" w:rsidRPr="00507461" w:rsidRDefault="00C44335" w:rsidP="00372DC7">
            <w:pPr>
              <w:rPr>
                <w:sz w:val="18"/>
                <w:szCs w:val="18"/>
              </w:rPr>
            </w:pPr>
            <w:r>
              <w:rPr>
                <w:b/>
                <w:sz w:val="18"/>
                <w:szCs w:val="18"/>
              </w:rPr>
              <w:t>Priority</w:t>
            </w:r>
            <w:r w:rsidR="00B75A79" w:rsidRPr="00507461">
              <w:rPr>
                <w:b/>
                <w:sz w:val="18"/>
                <w:szCs w:val="18"/>
              </w:rPr>
              <w:t xml:space="preserve"> </w:t>
            </w:r>
            <w:r w:rsidR="00B75A79" w:rsidRPr="00507461">
              <w:rPr>
                <w:sz w:val="18"/>
                <w:szCs w:val="18"/>
              </w:rPr>
              <w:t>(1-5)</w:t>
            </w:r>
          </w:p>
        </w:tc>
        <w:tc>
          <w:tcPr>
            <w:tcW w:w="547" w:type="pct"/>
            <w:shd w:val="pct5" w:color="auto" w:fill="auto"/>
          </w:tcPr>
          <w:p w14:paraId="6CAA79A1" w14:textId="77777777" w:rsidR="00B75A79" w:rsidRPr="00AC2510" w:rsidRDefault="00B75A79" w:rsidP="00372DC7">
            <w:r>
              <w:t>2</w:t>
            </w:r>
          </w:p>
        </w:tc>
      </w:tr>
      <w:tr w:rsidR="00B75A79" w:rsidRPr="00E00DB6" w14:paraId="75E4ADE2" w14:textId="77777777" w:rsidTr="00D423BD">
        <w:trPr>
          <w:trHeight w:val="75"/>
        </w:trPr>
        <w:tc>
          <w:tcPr>
            <w:tcW w:w="872" w:type="pct"/>
          </w:tcPr>
          <w:p w14:paraId="6AB245BD" w14:textId="3A5F4DC0" w:rsidR="00B75A79" w:rsidRPr="00C15CE6" w:rsidRDefault="00990D45" w:rsidP="00372DC7">
            <w:r>
              <w:rPr>
                <w:sz w:val="18"/>
                <w:szCs w:val="18"/>
              </w:rPr>
              <w:t>Precondition</w:t>
            </w:r>
          </w:p>
        </w:tc>
        <w:tc>
          <w:tcPr>
            <w:tcW w:w="4128" w:type="pct"/>
            <w:gridSpan w:val="4"/>
          </w:tcPr>
          <w:p w14:paraId="542A4D4F" w14:textId="12B21C82" w:rsidR="00B75A79" w:rsidRPr="00AC2510" w:rsidRDefault="001A7BBF" w:rsidP="00372DC7">
            <w:r>
              <w:t>None</w:t>
            </w:r>
          </w:p>
        </w:tc>
      </w:tr>
      <w:tr w:rsidR="00B75A79" w:rsidRPr="00FE7A68" w14:paraId="3C20870E" w14:textId="77777777" w:rsidTr="00D423BD">
        <w:trPr>
          <w:trHeight w:val="75"/>
        </w:trPr>
        <w:tc>
          <w:tcPr>
            <w:tcW w:w="872" w:type="pct"/>
          </w:tcPr>
          <w:p w14:paraId="60EF9D4D" w14:textId="2CBBB51A" w:rsidR="00B75A79" w:rsidRPr="00C15CE6" w:rsidRDefault="000470ED" w:rsidP="00372DC7">
            <w:pPr>
              <w:rPr>
                <w:sz w:val="18"/>
                <w:szCs w:val="18"/>
              </w:rPr>
            </w:pPr>
            <w:r>
              <w:rPr>
                <w:sz w:val="18"/>
                <w:szCs w:val="18"/>
              </w:rPr>
              <w:t>Description</w:t>
            </w:r>
          </w:p>
        </w:tc>
        <w:tc>
          <w:tcPr>
            <w:tcW w:w="4128" w:type="pct"/>
            <w:gridSpan w:val="4"/>
          </w:tcPr>
          <w:p w14:paraId="637289E2" w14:textId="64CB3D3F" w:rsidR="00B75A79" w:rsidRPr="00154B90" w:rsidRDefault="00154B90" w:rsidP="00372DC7">
            <w:pPr>
              <w:rPr>
                <w:highlight w:val="yellow"/>
                <w:lang w:val="en-US"/>
              </w:rPr>
            </w:pPr>
            <w:r w:rsidRPr="001A7BBF">
              <w:rPr>
                <w:lang w:val="en-US"/>
              </w:rPr>
              <w:t xml:space="preserve">The supplier creates and provides a detailed specification for the system </w:t>
            </w:r>
            <w:r w:rsidR="0062546E" w:rsidRPr="001A7BBF">
              <w:rPr>
                <w:lang w:val="en-US"/>
              </w:rPr>
              <w:t>DisCo</w:t>
            </w:r>
          </w:p>
        </w:tc>
      </w:tr>
    </w:tbl>
    <w:p w14:paraId="46EA09C3" w14:textId="77777777" w:rsidR="00B75A79" w:rsidRPr="00154B90" w:rsidRDefault="00B75A79" w:rsidP="00B75A79">
      <w:pPr>
        <w:rPr>
          <w:lang w:val="en-US"/>
        </w:rPr>
      </w:pPr>
    </w:p>
    <w:tbl>
      <w:tblPr>
        <w:tblW w:w="4952" w:type="pct"/>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1E0" w:firstRow="1" w:lastRow="1" w:firstColumn="1" w:lastColumn="1" w:noHBand="0" w:noVBand="0"/>
      </w:tblPr>
      <w:tblGrid>
        <w:gridCol w:w="1790"/>
        <w:gridCol w:w="1957"/>
        <w:gridCol w:w="3689"/>
        <w:gridCol w:w="1706"/>
        <w:gridCol w:w="1123"/>
      </w:tblGrid>
      <w:tr w:rsidR="005C351B" w:rsidRPr="00E00DB6" w14:paraId="7690D943" w14:textId="77777777" w:rsidTr="00DA766B">
        <w:tc>
          <w:tcPr>
            <w:tcW w:w="872" w:type="pct"/>
            <w:shd w:val="clear" w:color="auto" w:fill="D9D9D9"/>
          </w:tcPr>
          <w:p w14:paraId="1B856A57" w14:textId="49691536" w:rsidR="005C351B" w:rsidRPr="00507461" w:rsidRDefault="005C351B" w:rsidP="00DA766B">
            <w:pPr>
              <w:rPr>
                <w:b/>
                <w:sz w:val="18"/>
                <w:szCs w:val="18"/>
              </w:rPr>
            </w:pPr>
            <w:r w:rsidRPr="00507461">
              <w:rPr>
                <w:b/>
                <w:sz w:val="18"/>
                <w:szCs w:val="18"/>
              </w:rPr>
              <w:t>DAfo-</w:t>
            </w:r>
            <w:r w:rsidRPr="00507461">
              <w:rPr>
                <w:b/>
                <w:sz w:val="18"/>
                <w:szCs w:val="18"/>
              </w:rPr>
              <w:fldChar w:fldCharType="begin"/>
            </w:r>
            <w:r w:rsidRPr="00507461">
              <w:rPr>
                <w:b/>
                <w:sz w:val="18"/>
                <w:szCs w:val="18"/>
              </w:rPr>
              <w:instrText xml:space="preserve"> SEQ Afo- \* ARABIC  \n </w:instrText>
            </w:r>
            <w:r w:rsidRPr="00507461">
              <w:rPr>
                <w:b/>
                <w:sz w:val="18"/>
                <w:szCs w:val="18"/>
              </w:rPr>
              <w:fldChar w:fldCharType="separate"/>
            </w:r>
            <w:r w:rsidR="000953C8">
              <w:rPr>
                <w:b/>
                <w:noProof/>
                <w:sz w:val="18"/>
                <w:szCs w:val="18"/>
              </w:rPr>
              <w:t>10</w:t>
            </w:r>
            <w:r w:rsidRPr="00507461">
              <w:rPr>
                <w:b/>
                <w:sz w:val="18"/>
                <w:szCs w:val="18"/>
              </w:rPr>
              <w:fldChar w:fldCharType="end"/>
            </w:r>
          </w:p>
        </w:tc>
        <w:tc>
          <w:tcPr>
            <w:tcW w:w="4128" w:type="pct"/>
            <w:gridSpan w:val="4"/>
            <w:shd w:val="clear" w:color="auto" w:fill="D9D9D9"/>
          </w:tcPr>
          <w:p w14:paraId="684D3FAE" w14:textId="3558192E" w:rsidR="005C351B" w:rsidRPr="00507461" w:rsidRDefault="00154B90" w:rsidP="00154B90">
            <w:pPr>
              <w:rPr>
                <w:b/>
                <w:sz w:val="18"/>
                <w:szCs w:val="18"/>
              </w:rPr>
            </w:pPr>
            <w:r>
              <w:rPr>
                <w:b/>
                <w:sz w:val="18"/>
                <w:szCs w:val="18"/>
              </w:rPr>
              <w:t>Operation manual</w:t>
            </w:r>
          </w:p>
        </w:tc>
      </w:tr>
      <w:tr w:rsidR="005C351B" w:rsidRPr="00E00DB6" w14:paraId="055EF3C2" w14:textId="77777777" w:rsidTr="00DA766B">
        <w:trPr>
          <w:trHeight w:val="167"/>
        </w:trPr>
        <w:tc>
          <w:tcPr>
            <w:tcW w:w="872" w:type="pct"/>
            <w:vMerge w:val="restart"/>
            <w:shd w:val="pct5" w:color="auto" w:fill="auto"/>
            <w:vAlign w:val="center"/>
          </w:tcPr>
          <w:p w14:paraId="2DEBE47D" w14:textId="2EE1B159" w:rsidR="005C351B" w:rsidRPr="00507461" w:rsidRDefault="00990D45" w:rsidP="00DA766B">
            <w:pPr>
              <w:rPr>
                <w:b/>
                <w:sz w:val="18"/>
                <w:szCs w:val="18"/>
              </w:rPr>
            </w:pPr>
            <w:r>
              <w:rPr>
                <w:b/>
                <w:sz w:val="18"/>
                <w:szCs w:val="18"/>
              </w:rPr>
              <w:t>Categorization</w:t>
            </w:r>
          </w:p>
        </w:tc>
        <w:tc>
          <w:tcPr>
            <w:tcW w:w="953" w:type="pct"/>
            <w:shd w:val="pct5" w:color="auto" w:fill="auto"/>
          </w:tcPr>
          <w:p w14:paraId="4DA960B5" w14:textId="3A562F2D" w:rsidR="005C351B" w:rsidRPr="00507461" w:rsidRDefault="00990D45" w:rsidP="00DA766B">
            <w:pPr>
              <w:rPr>
                <w:b/>
                <w:sz w:val="18"/>
                <w:szCs w:val="18"/>
              </w:rPr>
            </w:pPr>
            <w:r>
              <w:rPr>
                <w:b/>
                <w:sz w:val="18"/>
                <w:szCs w:val="18"/>
              </w:rPr>
              <w:t>Person in charge</w:t>
            </w:r>
          </w:p>
        </w:tc>
        <w:tc>
          <w:tcPr>
            <w:tcW w:w="1797" w:type="pct"/>
            <w:shd w:val="pct5" w:color="auto" w:fill="auto"/>
          </w:tcPr>
          <w:p w14:paraId="75EFDCA9" w14:textId="10D7DB57" w:rsidR="005C351B" w:rsidRPr="00AC2510" w:rsidRDefault="005C351B" w:rsidP="00DA766B">
            <w:r w:rsidRPr="00AC2510">
              <w:t>STK-</w:t>
            </w:r>
            <w:r w:rsidR="001A7BBF">
              <w:t>7</w:t>
            </w:r>
          </w:p>
        </w:tc>
        <w:tc>
          <w:tcPr>
            <w:tcW w:w="831" w:type="pct"/>
            <w:shd w:val="pct5" w:color="auto" w:fill="auto"/>
          </w:tcPr>
          <w:p w14:paraId="0DF14897" w14:textId="77777777" w:rsidR="005C351B" w:rsidRPr="00507461" w:rsidRDefault="005C351B" w:rsidP="00DA766B">
            <w:pPr>
              <w:rPr>
                <w:b/>
                <w:sz w:val="18"/>
                <w:szCs w:val="18"/>
              </w:rPr>
            </w:pPr>
            <w:r w:rsidRPr="00507461">
              <w:rPr>
                <w:b/>
                <w:sz w:val="18"/>
                <w:szCs w:val="18"/>
              </w:rPr>
              <w:t>Version</w:t>
            </w:r>
          </w:p>
        </w:tc>
        <w:tc>
          <w:tcPr>
            <w:tcW w:w="547" w:type="pct"/>
            <w:shd w:val="pct5" w:color="auto" w:fill="auto"/>
          </w:tcPr>
          <w:p w14:paraId="7C7A92CE" w14:textId="77777777" w:rsidR="005C351B" w:rsidRPr="00AC2510" w:rsidRDefault="005C351B" w:rsidP="00DA766B">
            <w:r w:rsidRPr="00AC2510">
              <w:t>1</w:t>
            </w:r>
          </w:p>
        </w:tc>
      </w:tr>
      <w:tr w:rsidR="005C351B" w:rsidRPr="00E00DB6" w14:paraId="2B05C620" w14:textId="77777777" w:rsidTr="00DA766B">
        <w:trPr>
          <w:trHeight w:val="152"/>
        </w:trPr>
        <w:tc>
          <w:tcPr>
            <w:tcW w:w="872" w:type="pct"/>
            <w:vMerge/>
            <w:shd w:val="pct5" w:color="auto" w:fill="auto"/>
          </w:tcPr>
          <w:p w14:paraId="26BA03F6" w14:textId="77777777" w:rsidR="005C351B" w:rsidRPr="00507461" w:rsidRDefault="005C351B" w:rsidP="00DA766B">
            <w:pPr>
              <w:tabs>
                <w:tab w:val="left" w:pos="3152"/>
              </w:tabs>
              <w:rPr>
                <w:sz w:val="18"/>
                <w:szCs w:val="18"/>
              </w:rPr>
            </w:pPr>
          </w:p>
        </w:tc>
        <w:tc>
          <w:tcPr>
            <w:tcW w:w="953" w:type="pct"/>
            <w:shd w:val="pct5" w:color="auto" w:fill="auto"/>
          </w:tcPr>
          <w:p w14:paraId="4936CDD5" w14:textId="2439F333" w:rsidR="005C351B" w:rsidRPr="00507461" w:rsidRDefault="00C44335" w:rsidP="00DA766B">
            <w:pPr>
              <w:rPr>
                <w:b/>
                <w:sz w:val="18"/>
                <w:szCs w:val="18"/>
              </w:rPr>
            </w:pPr>
            <w:r>
              <w:rPr>
                <w:b/>
                <w:sz w:val="18"/>
                <w:szCs w:val="18"/>
              </w:rPr>
              <w:t>Importance</w:t>
            </w:r>
            <w:r w:rsidR="005C351B" w:rsidRPr="00507461">
              <w:rPr>
                <w:b/>
                <w:sz w:val="18"/>
                <w:szCs w:val="18"/>
              </w:rPr>
              <w:t xml:space="preserve"> </w:t>
            </w:r>
            <w:r w:rsidR="005C351B" w:rsidRPr="00507461">
              <w:rPr>
                <w:sz w:val="18"/>
                <w:szCs w:val="18"/>
              </w:rPr>
              <w:t>(1-5)</w:t>
            </w:r>
          </w:p>
        </w:tc>
        <w:tc>
          <w:tcPr>
            <w:tcW w:w="1797" w:type="pct"/>
            <w:shd w:val="pct5" w:color="auto" w:fill="auto"/>
          </w:tcPr>
          <w:p w14:paraId="56833992" w14:textId="77777777" w:rsidR="005C351B" w:rsidRPr="00AC2510" w:rsidRDefault="005C351B" w:rsidP="00DA766B">
            <w:r>
              <w:t>2</w:t>
            </w:r>
          </w:p>
        </w:tc>
        <w:tc>
          <w:tcPr>
            <w:tcW w:w="831" w:type="pct"/>
            <w:shd w:val="pct5" w:color="auto" w:fill="auto"/>
          </w:tcPr>
          <w:p w14:paraId="0344840A" w14:textId="43817BCE" w:rsidR="005C351B" w:rsidRPr="00507461" w:rsidRDefault="00C44335" w:rsidP="00DA766B">
            <w:pPr>
              <w:rPr>
                <w:sz w:val="18"/>
                <w:szCs w:val="18"/>
              </w:rPr>
            </w:pPr>
            <w:r>
              <w:rPr>
                <w:b/>
                <w:sz w:val="18"/>
                <w:szCs w:val="18"/>
              </w:rPr>
              <w:t>Priority</w:t>
            </w:r>
            <w:r w:rsidR="005C351B" w:rsidRPr="00507461">
              <w:rPr>
                <w:b/>
                <w:sz w:val="18"/>
                <w:szCs w:val="18"/>
              </w:rPr>
              <w:t xml:space="preserve"> </w:t>
            </w:r>
            <w:r w:rsidR="005C351B" w:rsidRPr="00507461">
              <w:rPr>
                <w:sz w:val="18"/>
                <w:szCs w:val="18"/>
              </w:rPr>
              <w:t>(1-5)</w:t>
            </w:r>
          </w:p>
        </w:tc>
        <w:tc>
          <w:tcPr>
            <w:tcW w:w="547" w:type="pct"/>
            <w:shd w:val="pct5" w:color="auto" w:fill="auto"/>
          </w:tcPr>
          <w:p w14:paraId="768A199E" w14:textId="77777777" w:rsidR="005C351B" w:rsidRPr="00AC2510" w:rsidRDefault="005C351B" w:rsidP="00DA766B">
            <w:r>
              <w:t>2</w:t>
            </w:r>
          </w:p>
        </w:tc>
      </w:tr>
      <w:tr w:rsidR="005C351B" w:rsidRPr="00E00DB6" w14:paraId="11FA7877" w14:textId="77777777" w:rsidTr="00DA766B">
        <w:trPr>
          <w:trHeight w:val="75"/>
        </w:trPr>
        <w:tc>
          <w:tcPr>
            <w:tcW w:w="872" w:type="pct"/>
          </w:tcPr>
          <w:p w14:paraId="178E909F" w14:textId="4A942A02" w:rsidR="005C351B" w:rsidRPr="00C15CE6" w:rsidRDefault="00990D45" w:rsidP="00DA766B">
            <w:r>
              <w:rPr>
                <w:sz w:val="18"/>
                <w:szCs w:val="18"/>
              </w:rPr>
              <w:t>Precondition</w:t>
            </w:r>
          </w:p>
        </w:tc>
        <w:tc>
          <w:tcPr>
            <w:tcW w:w="4128" w:type="pct"/>
            <w:gridSpan w:val="4"/>
          </w:tcPr>
          <w:p w14:paraId="534ED2D1" w14:textId="55FC6E7B" w:rsidR="005C351B" w:rsidRPr="00AC2510" w:rsidRDefault="001A7BBF" w:rsidP="00DA766B">
            <w:r>
              <w:t>None</w:t>
            </w:r>
          </w:p>
        </w:tc>
      </w:tr>
      <w:tr w:rsidR="005C351B" w:rsidRPr="00FE7A68" w14:paraId="1359EFBB" w14:textId="77777777" w:rsidTr="00DA766B">
        <w:trPr>
          <w:trHeight w:val="75"/>
        </w:trPr>
        <w:tc>
          <w:tcPr>
            <w:tcW w:w="872" w:type="pct"/>
          </w:tcPr>
          <w:p w14:paraId="50EC2D38" w14:textId="26817C22" w:rsidR="005C351B" w:rsidRPr="00C15CE6" w:rsidRDefault="000470ED" w:rsidP="00DA766B">
            <w:pPr>
              <w:rPr>
                <w:sz w:val="18"/>
                <w:szCs w:val="18"/>
              </w:rPr>
            </w:pPr>
            <w:r>
              <w:rPr>
                <w:sz w:val="18"/>
                <w:szCs w:val="18"/>
              </w:rPr>
              <w:t>Description</w:t>
            </w:r>
          </w:p>
        </w:tc>
        <w:tc>
          <w:tcPr>
            <w:tcW w:w="4128" w:type="pct"/>
            <w:gridSpan w:val="4"/>
          </w:tcPr>
          <w:p w14:paraId="0F8F9BD5" w14:textId="50275AEB" w:rsidR="005C351B" w:rsidRPr="00154B90" w:rsidRDefault="00154B90" w:rsidP="005C351B">
            <w:pPr>
              <w:rPr>
                <w:highlight w:val="yellow"/>
                <w:lang w:val="en-US"/>
              </w:rPr>
            </w:pPr>
            <w:r w:rsidRPr="001A7BBF">
              <w:rPr>
                <w:lang w:val="en-US"/>
              </w:rPr>
              <w:t xml:space="preserve">The supplier creates and delivers an operating manual for the system </w:t>
            </w:r>
            <w:r w:rsidR="0062546E" w:rsidRPr="001A7BBF">
              <w:rPr>
                <w:lang w:val="en-US"/>
              </w:rPr>
              <w:t>DisCo</w:t>
            </w:r>
            <w:r w:rsidR="001A7BBF">
              <w:rPr>
                <w:lang w:val="en-US"/>
              </w:rPr>
              <w:t xml:space="preserve">. </w:t>
            </w:r>
          </w:p>
        </w:tc>
      </w:tr>
    </w:tbl>
    <w:p w14:paraId="7C4E98FE" w14:textId="77777777" w:rsidR="005C351B" w:rsidRPr="00154B90" w:rsidRDefault="005C351B" w:rsidP="00B75A79">
      <w:pPr>
        <w:rPr>
          <w:lang w:val="en-US"/>
        </w:rPr>
      </w:pPr>
    </w:p>
    <w:p w14:paraId="6E505416" w14:textId="565F79A2" w:rsidR="00B75A79" w:rsidRDefault="00154B90" w:rsidP="00B75A79">
      <w:pPr>
        <w:pStyle w:val="berschrift2"/>
      </w:pPr>
      <w:bookmarkStart w:id="187" w:name="_Toc494704446"/>
      <w:r>
        <w:t>Requirements regarding architecture</w:t>
      </w:r>
      <w:bookmarkEnd w:id="187"/>
    </w:p>
    <w:p w14:paraId="1AB6CE19" w14:textId="4633324E" w:rsidR="00B75A79" w:rsidRPr="00154B90" w:rsidRDefault="00154B90" w:rsidP="00B75A79">
      <w:pPr>
        <w:rPr>
          <w:lang w:val="en-US"/>
        </w:rPr>
      </w:pPr>
      <w:r w:rsidRPr="00154B90">
        <w:rPr>
          <w:lang w:val="en-US"/>
        </w:rPr>
        <w:t>Architecture-related requirements, such as Persistent, session handling, integration with other IT systems, distribution, internationalization, etc</w:t>
      </w:r>
      <w:r w:rsidR="00B75A79" w:rsidRPr="00154B90">
        <w:rPr>
          <w:lang w:val="en-US"/>
        </w:rPr>
        <w:t>.</w:t>
      </w:r>
      <w:r w:rsidR="00B75A79" w:rsidRPr="00154B90">
        <w:rPr>
          <w:lang w:val="en-US"/>
        </w:rPr>
        <w:br/>
      </w:r>
      <w:r w:rsidRPr="00154B90">
        <w:rPr>
          <w:lang w:val="en-US"/>
        </w:rPr>
        <w:t xml:space="preserve">In addition, these requirements </w:t>
      </w:r>
      <w:proofErr w:type="gramStart"/>
      <w:r w:rsidRPr="00154B90">
        <w:rPr>
          <w:lang w:val="en-US"/>
        </w:rPr>
        <w:t>are used</w:t>
      </w:r>
      <w:proofErr w:type="gramEnd"/>
      <w:r w:rsidRPr="00154B90">
        <w:rPr>
          <w:lang w:val="en-US"/>
        </w:rPr>
        <w:t xml:space="preserve"> as input into the system architecture</w:t>
      </w:r>
      <w:r w:rsidR="00B75A79" w:rsidRPr="00154B90">
        <w:rPr>
          <w:lang w:val="en-US"/>
        </w:rPr>
        <w:t>.</w:t>
      </w:r>
    </w:p>
    <w:tbl>
      <w:tblPr>
        <w:tblW w:w="4952" w:type="pct"/>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1E0" w:firstRow="1" w:lastRow="1" w:firstColumn="1" w:lastColumn="1" w:noHBand="0" w:noVBand="0"/>
      </w:tblPr>
      <w:tblGrid>
        <w:gridCol w:w="1790"/>
        <w:gridCol w:w="1957"/>
        <w:gridCol w:w="3689"/>
        <w:gridCol w:w="1706"/>
        <w:gridCol w:w="1123"/>
      </w:tblGrid>
      <w:tr w:rsidR="00B75A79" w:rsidRPr="00E00DB6" w14:paraId="318A00F1" w14:textId="77777777" w:rsidTr="00D423BD">
        <w:tc>
          <w:tcPr>
            <w:tcW w:w="872" w:type="pct"/>
            <w:shd w:val="clear" w:color="auto" w:fill="D9D9D9"/>
          </w:tcPr>
          <w:p w14:paraId="720D6387" w14:textId="5F5F9108" w:rsidR="00B75A79" w:rsidRPr="00582232" w:rsidRDefault="00B75A79" w:rsidP="00372DC7">
            <w:pPr>
              <w:rPr>
                <w:b/>
                <w:sz w:val="18"/>
                <w:szCs w:val="18"/>
              </w:rPr>
            </w:pPr>
            <w:r w:rsidRPr="00582232">
              <w:rPr>
                <w:b/>
                <w:sz w:val="18"/>
                <w:szCs w:val="18"/>
              </w:rPr>
              <w:t>AAfo-</w:t>
            </w:r>
            <w:r w:rsidR="003F3A5B" w:rsidRPr="00582232">
              <w:rPr>
                <w:b/>
                <w:sz w:val="18"/>
                <w:szCs w:val="18"/>
              </w:rPr>
              <w:fldChar w:fldCharType="begin"/>
            </w:r>
            <w:r w:rsidRPr="00582232">
              <w:rPr>
                <w:b/>
                <w:sz w:val="18"/>
                <w:szCs w:val="18"/>
              </w:rPr>
              <w:instrText xml:space="preserve"> SEQ Afo- \* ARABIC  \n </w:instrText>
            </w:r>
            <w:r w:rsidR="003F3A5B" w:rsidRPr="00582232">
              <w:rPr>
                <w:b/>
                <w:sz w:val="18"/>
                <w:szCs w:val="18"/>
              </w:rPr>
              <w:fldChar w:fldCharType="separate"/>
            </w:r>
            <w:r w:rsidR="000953C8">
              <w:rPr>
                <w:b/>
                <w:noProof/>
                <w:sz w:val="18"/>
                <w:szCs w:val="18"/>
              </w:rPr>
              <w:t>11</w:t>
            </w:r>
            <w:r w:rsidR="003F3A5B" w:rsidRPr="00582232">
              <w:rPr>
                <w:b/>
                <w:sz w:val="18"/>
                <w:szCs w:val="18"/>
              </w:rPr>
              <w:fldChar w:fldCharType="end"/>
            </w:r>
          </w:p>
        </w:tc>
        <w:tc>
          <w:tcPr>
            <w:tcW w:w="4128" w:type="pct"/>
            <w:gridSpan w:val="4"/>
            <w:shd w:val="clear" w:color="auto" w:fill="D9D9D9"/>
          </w:tcPr>
          <w:p w14:paraId="06B03911" w14:textId="10657431" w:rsidR="00B75A79" w:rsidRPr="00582232" w:rsidRDefault="00154B90" w:rsidP="00154B90">
            <w:pPr>
              <w:rPr>
                <w:b/>
                <w:sz w:val="18"/>
                <w:szCs w:val="18"/>
              </w:rPr>
            </w:pPr>
            <w:r>
              <w:rPr>
                <w:b/>
                <w:sz w:val="18"/>
                <w:szCs w:val="18"/>
              </w:rPr>
              <w:t>Recognition of Barcode types</w:t>
            </w:r>
          </w:p>
        </w:tc>
      </w:tr>
      <w:tr w:rsidR="00B75A79" w:rsidRPr="00E00DB6" w14:paraId="2121B5E3" w14:textId="77777777" w:rsidTr="00D423BD">
        <w:trPr>
          <w:trHeight w:val="71"/>
        </w:trPr>
        <w:tc>
          <w:tcPr>
            <w:tcW w:w="872" w:type="pct"/>
            <w:vMerge w:val="restart"/>
            <w:shd w:val="pct5" w:color="auto" w:fill="auto"/>
            <w:vAlign w:val="center"/>
          </w:tcPr>
          <w:p w14:paraId="1652E722" w14:textId="51929572" w:rsidR="00B75A79" w:rsidRPr="00582232" w:rsidRDefault="00990D45" w:rsidP="00372DC7">
            <w:pPr>
              <w:rPr>
                <w:b/>
                <w:sz w:val="18"/>
                <w:szCs w:val="18"/>
              </w:rPr>
            </w:pPr>
            <w:r>
              <w:rPr>
                <w:b/>
                <w:sz w:val="18"/>
                <w:szCs w:val="18"/>
              </w:rPr>
              <w:t>Categorization</w:t>
            </w:r>
          </w:p>
        </w:tc>
        <w:tc>
          <w:tcPr>
            <w:tcW w:w="953" w:type="pct"/>
            <w:shd w:val="pct5" w:color="auto" w:fill="auto"/>
          </w:tcPr>
          <w:p w14:paraId="0579C511" w14:textId="5AF78CE6" w:rsidR="00B75A79" w:rsidRPr="00582232" w:rsidRDefault="00990D45" w:rsidP="00372DC7">
            <w:pPr>
              <w:rPr>
                <w:b/>
                <w:sz w:val="18"/>
                <w:szCs w:val="18"/>
              </w:rPr>
            </w:pPr>
            <w:r>
              <w:rPr>
                <w:b/>
                <w:sz w:val="18"/>
                <w:szCs w:val="18"/>
              </w:rPr>
              <w:t>Person in charge</w:t>
            </w:r>
          </w:p>
        </w:tc>
        <w:tc>
          <w:tcPr>
            <w:tcW w:w="1797" w:type="pct"/>
            <w:shd w:val="pct5" w:color="auto" w:fill="auto"/>
          </w:tcPr>
          <w:p w14:paraId="2B89DC1E" w14:textId="77777777" w:rsidR="00B75A79" w:rsidRPr="00AC2510" w:rsidRDefault="00B75A79" w:rsidP="00372DC7">
            <w:r w:rsidRPr="00AC2510">
              <w:t>STK-</w:t>
            </w:r>
            <w:r w:rsidR="0063509F">
              <w:t>2</w:t>
            </w:r>
          </w:p>
        </w:tc>
        <w:tc>
          <w:tcPr>
            <w:tcW w:w="831" w:type="pct"/>
            <w:shd w:val="pct5" w:color="auto" w:fill="auto"/>
          </w:tcPr>
          <w:p w14:paraId="62CE348D" w14:textId="77777777" w:rsidR="00B75A79" w:rsidRPr="00582232" w:rsidRDefault="00B75A79" w:rsidP="00372DC7">
            <w:pPr>
              <w:rPr>
                <w:b/>
                <w:sz w:val="18"/>
                <w:szCs w:val="18"/>
              </w:rPr>
            </w:pPr>
            <w:r w:rsidRPr="00582232">
              <w:rPr>
                <w:b/>
                <w:sz w:val="18"/>
                <w:szCs w:val="18"/>
              </w:rPr>
              <w:t>Version</w:t>
            </w:r>
          </w:p>
        </w:tc>
        <w:tc>
          <w:tcPr>
            <w:tcW w:w="547" w:type="pct"/>
            <w:shd w:val="pct5" w:color="auto" w:fill="auto"/>
          </w:tcPr>
          <w:p w14:paraId="1BC2F445" w14:textId="77777777" w:rsidR="00B75A79" w:rsidRPr="00AC2510" w:rsidRDefault="00B75A79" w:rsidP="00372DC7">
            <w:r w:rsidRPr="00AC2510">
              <w:t>1</w:t>
            </w:r>
          </w:p>
        </w:tc>
      </w:tr>
      <w:tr w:rsidR="00B75A79" w:rsidRPr="00E00DB6" w14:paraId="561972D4" w14:textId="77777777" w:rsidTr="00D423BD">
        <w:trPr>
          <w:trHeight w:val="152"/>
        </w:trPr>
        <w:tc>
          <w:tcPr>
            <w:tcW w:w="872" w:type="pct"/>
            <w:vMerge/>
            <w:shd w:val="pct5" w:color="auto" w:fill="auto"/>
          </w:tcPr>
          <w:p w14:paraId="254B8F7F" w14:textId="77777777" w:rsidR="00B75A79" w:rsidRPr="00582232" w:rsidRDefault="00B75A79" w:rsidP="00372DC7">
            <w:pPr>
              <w:tabs>
                <w:tab w:val="left" w:pos="3152"/>
              </w:tabs>
              <w:rPr>
                <w:sz w:val="18"/>
                <w:szCs w:val="18"/>
              </w:rPr>
            </w:pPr>
          </w:p>
        </w:tc>
        <w:tc>
          <w:tcPr>
            <w:tcW w:w="953" w:type="pct"/>
            <w:shd w:val="pct5" w:color="auto" w:fill="auto"/>
          </w:tcPr>
          <w:p w14:paraId="5ECCC04B" w14:textId="02CE5CD5" w:rsidR="00B75A79" w:rsidRPr="00582232" w:rsidRDefault="00C44335" w:rsidP="00372DC7">
            <w:pPr>
              <w:rPr>
                <w:b/>
                <w:sz w:val="18"/>
                <w:szCs w:val="18"/>
              </w:rPr>
            </w:pPr>
            <w:r>
              <w:rPr>
                <w:b/>
                <w:sz w:val="18"/>
                <w:szCs w:val="18"/>
              </w:rPr>
              <w:t>Importance</w:t>
            </w:r>
            <w:r w:rsidR="00B75A79" w:rsidRPr="00582232">
              <w:rPr>
                <w:b/>
                <w:sz w:val="18"/>
                <w:szCs w:val="18"/>
              </w:rPr>
              <w:t xml:space="preserve"> </w:t>
            </w:r>
            <w:r w:rsidR="00B75A79" w:rsidRPr="00582232">
              <w:rPr>
                <w:sz w:val="18"/>
                <w:szCs w:val="18"/>
              </w:rPr>
              <w:t>(1-5)</w:t>
            </w:r>
          </w:p>
        </w:tc>
        <w:tc>
          <w:tcPr>
            <w:tcW w:w="1797" w:type="pct"/>
            <w:shd w:val="pct5" w:color="auto" w:fill="auto"/>
          </w:tcPr>
          <w:p w14:paraId="6FF9F02F" w14:textId="77777777" w:rsidR="00B75A79" w:rsidRPr="00AC2510" w:rsidRDefault="00B75A79" w:rsidP="00372DC7">
            <w:r>
              <w:t>2</w:t>
            </w:r>
          </w:p>
        </w:tc>
        <w:tc>
          <w:tcPr>
            <w:tcW w:w="831" w:type="pct"/>
            <w:shd w:val="pct5" w:color="auto" w:fill="auto"/>
          </w:tcPr>
          <w:p w14:paraId="62802D57" w14:textId="53025E57" w:rsidR="00B75A79" w:rsidRPr="00582232" w:rsidRDefault="00C44335" w:rsidP="00372DC7">
            <w:pPr>
              <w:rPr>
                <w:sz w:val="18"/>
                <w:szCs w:val="18"/>
              </w:rPr>
            </w:pPr>
            <w:r>
              <w:rPr>
                <w:b/>
                <w:sz w:val="18"/>
                <w:szCs w:val="18"/>
              </w:rPr>
              <w:t>Priority</w:t>
            </w:r>
            <w:r w:rsidR="00B75A79" w:rsidRPr="00582232">
              <w:rPr>
                <w:b/>
                <w:sz w:val="18"/>
                <w:szCs w:val="18"/>
              </w:rPr>
              <w:t xml:space="preserve"> </w:t>
            </w:r>
            <w:r w:rsidR="00B75A79" w:rsidRPr="00582232">
              <w:rPr>
                <w:sz w:val="18"/>
                <w:szCs w:val="18"/>
              </w:rPr>
              <w:t>(1-5)</w:t>
            </w:r>
          </w:p>
        </w:tc>
        <w:tc>
          <w:tcPr>
            <w:tcW w:w="547" w:type="pct"/>
            <w:shd w:val="pct5" w:color="auto" w:fill="auto"/>
          </w:tcPr>
          <w:p w14:paraId="6A583C98" w14:textId="77777777" w:rsidR="00B75A79" w:rsidRPr="00AC2510" w:rsidRDefault="00B75A79" w:rsidP="00372DC7">
            <w:r>
              <w:t>2</w:t>
            </w:r>
          </w:p>
        </w:tc>
      </w:tr>
      <w:tr w:rsidR="00B75A79" w:rsidRPr="00FE7A68" w14:paraId="77313481" w14:textId="77777777" w:rsidTr="00D423BD">
        <w:trPr>
          <w:trHeight w:val="75"/>
        </w:trPr>
        <w:tc>
          <w:tcPr>
            <w:tcW w:w="872" w:type="pct"/>
          </w:tcPr>
          <w:p w14:paraId="2957002A" w14:textId="2D202F1A" w:rsidR="00B75A79" w:rsidRPr="00C15CE6" w:rsidRDefault="00990D45" w:rsidP="00372DC7">
            <w:r>
              <w:rPr>
                <w:sz w:val="18"/>
                <w:szCs w:val="18"/>
              </w:rPr>
              <w:t>Precondition</w:t>
            </w:r>
          </w:p>
        </w:tc>
        <w:tc>
          <w:tcPr>
            <w:tcW w:w="4128" w:type="pct"/>
            <w:gridSpan w:val="4"/>
          </w:tcPr>
          <w:p w14:paraId="09AE1A3C" w14:textId="6946BA28" w:rsidR="00B75A79" w:rsidRPr="00154B90" w:rsidRDefault="00154B90" w:rsidP="00372DC7">
            <w:pPr>
              <w:rPr>
                <w:lang w:val="en-US"/>
              </w:rPr>
            </w:pPr>
            <w:r w:rsidRPr="00154B90">
              <w:rPr>
                <w:lang w:val="en-US"/>
              </w:rPr>
              <w:t>The system must recognize and read at least the codes listed here can</w:t>
            </w:r>
          </w:p>
        </w:tc>
      </w:tr>
      <w:tr w:rsidR="00B75A79" w:rsidRPr="00E00DB6" w14:paraId="6855BFB7" w14:textId="77777777" w:rsidTr="00D423BD">
        <w:trPr>
          <w:trHeight w:val="75"/>
        </w:trPr>
        <w:tc>
          <w:tcPr>
            <w:tcW w:w="872" w:type="pct"/>
          </w:tcPr>
          <w:p w14:paraId="35B8285C" w14:textId="6DA26A2F" w:rsidR="00B75A79" w:rsidRPr="00C15CE6" w:rsidRDefault="000470ED" w:rsidP="00372DC7">
            <w:pPr>
              <w:rPr>
                <w:sz w:val="18"/>
                <w:szCs w:val="18"/>
              </w:rPr>
            </w:pPr>
            <w:r>
              <w:rPr>
                <w:sz w:val="18"/>
                <w:szCs w:val="18"/>
              </w:rPr>
              <w:t>Description</w:t>
            </w:r>
          </w:p>
        </w:tc>
        <w:tc>
          <w:tcPr>
            <w:tcW w:w="4128" w:type="pct"/>
            <w:gridSpan w:val="4"/>
          </w:tcPr>
          <w:p w14:paraId="74F10FAF" w14:textId="77777777" w:rsidR="00B75A79" w:rsidRDefault="00B75A79" w:rsidP="00372DC7"/>
          <w:tbl>
            <w:tblPr>
              <w:tblW w:w="0" w:type="auto"/>
              <w:tblBorders>
                <w:top w:val="nil"/>
                <w:left w:val="nil"/>
                <w:bottom w:val="nil"/>
                <w:right w:val="nil"/>
              </w:tblBorders>
              <w:tblLayout w:type="fixed"/>
              <w:tblLook w:val="0000" w:firstRow="0" w:lastRow="0" w:firstColumn="0" w:lastColumn="0" w:noHBand="0" w:noVBand="0"/>
            </w:tblPr>
            <w:tblGrid>
              <w:gridCol w:w="2031"/>
              <w:gridCol w:w="2107"/>
              <w:gridCol w:w="20"/>
            </w:tblGrid>
            <w:tr w:rsidR="00F37DFB" w14:paraId="173AE109" w14:textId="77777777" w:rsidTr="00F37DFB">
              <w:trPr>
                <w:gridAfter w:val="1"/>
                <w:wAfter w:w="20" w:type="dxa"/>
                <w:trHeight w:val="208"/>
              </w:trPr>
              <w:tc>
                <w:tcPr>
                  <w:tcW w:w="2031" w:type="dxa"/>
                </w:tcPr>
                <w:p w14:paraId="5EF3AA9A" w14:textId="77777777" w:rsidR="00F37DFB" w:rsidRDefault="00F37DFB">
                  <w:pPr>
                    <w:pStyle w:val="Default"/>
                    <w:rPr>
                      <w:sz w:val="20"/>
                      <w:szCs w:val="20"/>
                    </w:rPr>
                  </w:pPr>
                  <w:r>
                    <w:rPr>
                      <w:b/>
                      <w:bCs/>
                      <w:sz w:val="20"/>
                      <w:szCs w:val="20"/>
                    </w:rPr>
                    <w:t xml:space="preserve">Barcodetyp für Konfiguration </w:t>
                  </w:r>
                </w:p>
              </w:tc>
              <w:tc>
                <w:tcPr>
                  <w:tcW w:w="2107" w:type="dxa"/>
                </w:tcPr>
                <w:p w14:paraId="44E4C3DD" w14:textId="77777777" w:rsidR="00F37DFB" w:rsidRDefault="00F37DFB">
                  <w:pPr>
                    <w:pStyle w:val="Default"/>
                    <w:rPr>
                      <w:sz w:val="20"/>
                      <w:szCs w:val="20"/>
                    </w:rPr>
                  </w:pPr>
                  <w:r>
                    <w:rPr>
                      <w:b/>
                      <w:bCs/>
                      <w:sz w:val="20"/>
                      <w:szCs w:val="20"/>
                    </w:rPr>
                    <w:t xml:space="preserve">Barcodetyp </w:t>
                  </w:r>
                </w:p>
              </w:tc>
            </w:tr>
            <w:tr w:rsidR="00F37DFB" w14:paraId="1A88A8DF" w14:textId="77777777" w:rsidTr="00F37DFB">
              <w:trPr>
                <w:trHeight w:val="84"/>
              </w:trPr>
              <w:tc>
                <w:tcPr>
                  <w:tcW w:w="4158" w:type="dxa"/>
                  <w:gridSpan w:val="3"/>
                </w:tcPr>
                <w:p w14:paraId="48D7D163" w14:textId="77777777" w:rsidR="00F37DFB" w:rsidRDefault="00F37DFB">
                  <w:pPr>
                    <w:pStyle w:val="Default"/>
                    <w:rPr>
                      <w:sz w:val="18"/>
                      <w:szCs w:val="18"/>
                    </w:rPr>
                  </w:pPr>
                  <w:r>
                    <w:rPr>
                      <w:b/>
                      <w:bCs/>
                      <w:sz w:val="18"/>
                      <w:szCs w:val="18"/>
                    </w:rPr>
                    <w:t xml:space="preserve">2D-Codetypen </w:t>
                  </w:r>
                </w:p>
              </w:tc>
            </w:tr>
            <w:tr w:rsidR="00F37DFB" w14:paraId="0E21AC46" w14:textId="77777777" w:rsidTr="00F37DFB">
              <w:trPr>
                <w:trHeight w:val="84"/>
              </w:trPr>
              <w:tc>
                <w:tcPr>
                  <w:tcW w:w="2031" w:type="dxa"/>
                </w:tcPr>
                <w:p w14:paraId="07C327B1" w14:textId="77777777" w:rsidR="00F37DFB" w:rsidRDefault="00F37DFB">
                  <w:pPr>
                    <w:pStyle w:val="Default"/>
                    <w:rPr>
                      <w:sz w:val="18"/>
                      <w:szCs w:val="18"/>
                    </w:rPr>
                  </w:pPr>
                  <w:r>
                    <w:rPr>
                      <w:sz w:val="18"/>
                      <w:szCs w:val="18"/>
                    </w:rPr>
                    <w:t xml:space="preserve">Datamatrix </w:t>
                  </w:r>
                </w:p>
              </w:tc>
              <w:tc>
                <w:tcPr>
                  <w:tcW w:w="2127" w:type="dxa"/>
                  <w:gridSpan w:val="2"/>
                </w:tcPr>
                <w:p w14:paraId="64D65903" w14:textId="77777777" w:rsidR="00F37DFB" w:rsidRDefault="00F37DFB">
                  <w:pPr>
                    <w:pStyle w:val="Default"/>
                    <w:rPr>
                      <w:sz w:val="18"/>
                      <w:szCs w:val="18"/>
                    </w:rPr>
                  </w:pPr>
                  <w:r>
                    <w:rPr>
                      <w:sz w:val="18"/>
                      <w:szCs w:val="18"/>
                    </w:rPr>
                    <w:t xml:space="preserve">Data Matrix </w:t>
                  </w:r>
                </w:p>
              </w:tc>
            </w:tr>
            <w:tr w:rsidR="00F37DFB" w14:paraId="49A4913B" w14:textId="77777777" w:rsidTr="00F37DFB">
              <w:trPr>
                <w:trHeight w:val="84"/>
              </w:trPr>
              <w:tc>
                <w:tcPr>
                  <w:tcW w:w="2031" w:type="dxa"/>
                </w:tcPr>
                <w:p w14:paraId="3CDAA749" w14:textId="77777777" w:rsidR="00F37DFB" w:rsidRDefault="00F37DFB">
                  <w:pPr>
                    <w:pStyle w:val="Default"/>
                    <w:rPr>
                      <w:sz w:val="18"/>
                      <w:szCs w:val="18"/>
                    </w:rPr>
                  </w:pPr>
                  <w:r>
                    <w:rPr>
                      <w:sz w:val="18"/>
                      <w:szCs w:val="18"/>
                    </w:rPr>
                    <w:t xml:space="preserve">QRCode </w:t>
                  </w:r>
                </w:p>
              </w:tc>
              <w:tc>
                <w:tcPr>
                  <w:tcW w:w="2127" w:type="dxa"/>
                  <w:gridSpan w:val="2"/>
                </w:tcPr>
                <w:p w14:paraId="2B507BA7" w14:textId="77777777" w:rsidR="00F37DFB" w:rsidRDefault="00F37DFB">
                  <w:pPr>
                    <w:pStyle w:val="Default"/>
                    <w:rPr>
                      <w:sz w:val="18"/>
                      <w:szCs w:val="18"/>
                    </w:rPr>
                  </w:pPr>
                  <w:r>
                    <w:rPr>
                      <w:sz w:val="18"/>
                      <w:szCs w:val="18"/>
                    </w:rPr>
                    <w:t xml:space="preserve">QR Code </w:t>
                  </w:r>
                </w:p>
              </w:tc>
            </w:tr>
            <w:tr w:rsidR="00F37DFB" w14:paraId="0282CDCF" w14:textId="77777777" w:rsidTr="00F37DFB">
              <w:trPr>
                <w:trHeight w:val="84"/>
              </w:trPr>
              <w:tc>
                <w:tcPr>
                  <w:tcW w:w="2031" w:type="dxa"/>
                </w:tcPr>
                <w:p w14:paraId="49645CEC" w14:textId="77777777" w:rsidR="00F37DFB" w:rsidRDefault="00F37DFB">
                  <w:pPr>
                    <w:pStyle w:val="Default"/>
                    <w:rPr>
                      <w:sz w:val="18"/>
                      <w:szCs w:val="18"/>
                    </w:rPr>
                  </w:pPr>
                  <w:r>
                    <w:rPr>
                      <w:sz w:val="18"/>
                      <w:szCs w:val="18"/>
                    </w:rPr>
                    <w:t xml:space="preserve">PDF417 </w:t>
                  </w:r>
                </w:p>
              </w:tc>
              <w:tc>
                <w:tcPr>
                  <w:tcW w:w="2127" w:type="dxa"/>
                  <w:gridSpan w:val="2"/>
                </w:tcPr>
                <w:p w14:paraId="2A4DB76E" w14:textId="77777777" w:rsidR="00F37DFB" w:rsidRDefault="00F37DFB">
                  <w:pPr>
                    <w:pStyle w:val="Default"/>
                    <w:rPr>
                      <w:sz w:val="18"/>
                      <w:szCs w:val="18"/>
                    </w:rPr>
                  </w:pPr>
                  <w:r>
                    <w:rPr>
                      <w:sz w:val="18"/>
                      <w:szCs w:val="18"/>
                    </w:rPr>
                    <w:t xml:space="preserve">PDF417 </w:t>
                  </w:r>
                </w:p>
              </w:tc>
            </w:tr>
            <w:tr w:rsidR="00F37DFB" w14:paraId="46E6067F" w14:textId="77777777" w:rsidTr="00F37DFB">
              <w:trPr>
                <w:trHeight w:val="84"/>
              </w:trPr>
              <w:tc>
                <w:tcPr>
                  <w:tcW w:w="2031" w:type="dxa"/>
                </w:tcPr>
                <w:p w14:paraId="6F1E1F51" w14:textId="77777777" w:rsidR="00F37DFB" w:rsidRDefault="00F37DFB">
                  <w:pPr>
                    <w:pStyle w:val="Default"/>
                    <w:rPr>
                      <w:sz w:val="18"/>
                      <w:szCs w:val="18"/>
                    </w:rPr>
                  </w:pPr>
                  <w:r>
                    <w:rPr>
                      <w:sz w:val="18"/>
                      <w:szCs w:val="18"/>
                    </w:rPr>
                    <w:t xml:space="preserve">Aztec </w:t>
                  </w:r>
                </w:p>
              </w:tc>
              <w:tc>
                <w:tcPr>
                  <w:tcW w:w="2127" w:type="dxa"/>
                  <w:gridSpan w:val="2"/>
                </w:tcPr>
                <w:p w14:paraId="71A44B34" w14:textId="77777777" w:rsidR="00F37DFB" w:rsidRDefault="00F37DFB">
                  <w:pPr>
                    <w:pStyle w:val="Default"/>
                    <w:rPr>
                      <w:sz w:val="18"/>
                      <w:szCs w:val="18"/>
                    </w:rPr>
                  </w:pPr>
                  <w:r>
                    <w:rPr>
                      <w:sz w:val="18"/>
                      <w:szCs w:val="18"/>
                    </w:rPr>
                    <w:t xml:space="preserve">Aztec Code </w:t>
                  </w:r>
                </w:p>
              </w:tc>
            </w:tr>
            <w:tr w:rsidR="00F37DFB" w14:paraId="289D36D7" w14:textId="77777777" w:rsidTr="00F37DFB">
              <w:trPr>
                <w:trHeight w:val="84"/>
              </w:trPr>
              <w:tc>
                <w:tcPr>
                  <w:tcW w:w="4158" w:type="dxa"/>
                  <w:gridSpan w:val="3"/>
                </w:tcPr>
                <w:p w14:paraId="019412AD" w14:textId="77777777" w:rsidR="00F37DFB" w:rsidRDefault="00F37DFB">
                  <w:pPr>
                    <w:pStyle w:val="Default"/>
                    <w:rPr>
                      <w:sz w:val="18"/>
                      <w:szCs w:val="18"/>
                    </w:rPr>
                  </w:pPr>
                  <w:r>
                    <w:rPr>
                      <w:b/>
                      <w:bCs/>
                      <w:sz w:val="18"/>
                      <w:szCs w:val="18"/>
                    </w:rPr>
                    <w:t xml:space="preserve">1D-Barcodetypen </w:t>
                  </w:r>
                </w:p>
              </w:tc>
            </w:tr>
            <w:tr w:rsidR="00F37DFB" w14:paraId="593A753B" w14:textId="77777777" w:rsidTr="00F37DFB">
              <w:trPr>
                <w:trHeight w:val="84"/>
              </w:trPr>
              <w:tc>
                <w:tcPr>
                  <w:tcW w:w="2031" w:type="dxa"/>
                </w:tcPr>
                <w:p w14:paraId="324D8E3B" w14:textId="77777777" w:rsidR="00F37DFB" w:rsidRDefault="00F37DFB">
                  <w:pPr>
                    <w:pStyle w:val="Default"/>
                    <w:rPr>
                      <w:sz w:val="18"/>
                      <w:szCs w:val="18"/>
                    </w:rPr>
                  </w:pPr>
                  <w:r>
                    <w:rPr>
                      <w:sz w:val="18"/>
                      <w:szCs w:val="18"/>
                    </w:rPr>
                    <w:t xml:space="preserve">Code39 </w:t>
                  </w:r>
                </w:p>
              </w:tc>
              <w:tc>
                <w:tcPr>
                  <w:tcW w:w="2127" w:type="dxa"/>
                  <w:gridSpan w:val="2"/>
                </w:tcPr>
                <w:p w14:paraId="64562E48" w14:textId="77777777" w:rsidR="00F37DFB" w:rsidRDefault="00F37DFB">
                  <w:pPr>
                    <w:pStyle w:val="Default"/>
                    <w:rPr>
                      <w:sz w:val="18"/>
                      <w:szCs w:val="18"/>
                    </w:rPr>
                  </w:pPr>
                  <w:r>
                    <w:rPr>
                      <w:sz w:val="18"/>
                      <w:szCs w:val="18"/>
                    </w:rPr>
                    <w:t xml:space="preserve">Code 39 </w:t>
                  </w:r>
                </w:p>
              </w:tc>
            </w:tr>
            <w:tr w:rsidR="00F37DFB" w14:paraId="71CC4C3B" w14:textId="77777777" w:rsidTr="00F37DFB">
              <w:trPr>
                <w:trHeight w:val="84"/>
              </w:trPr>
              <w:tc>
                <w:tcPr>
                  <w:tcW w:w="2031" w:type="dxa"/>
                </w:tcPr>
                <w:p w14:paraId="32B03E56" w14:textId="77777777" w:rsidR="00F37DFB" w:rsidRDefault="00F37DFB">
                  <w:pPr>
                    <w:pStyle w:val="Default"/>
                    <w:rPr>
                      <w:sz w:val="18"/>
                      <w:szCs w:val="18"/>
                    </w:rPr>
                  </w:pPr>
                  <w:r>
                    <w:rPr>
                      <w:sz w:val="18"/>
                      <w:szCs w:val="18"/>
                    </w:rPr>
                    <w:t xml:space="preserve">Code128 </w:t>
                  </w:r>
                </w:p>
              </w:tc>
              <w:tc>
                <w:tcPr>
                  <w:tcW w:w="2127" w:type="dxa"/>
                  <w:gridSpan w:val="2"/>
                </w:tcPr>
                <w:p w14:paraId="2E544448" w14:textId="77777777" w:rsidR="00F37DFB" w:rsidRDefault="00F37DFB">
                  <w:pPr>
                    <w:pStyle w:val="Default"/>
                    <w:rPr>
                      <w:sz w:val="18"/>
                      <w:szCs w:val="18"/>
                    </w:rPr>
                  </w:pPr>
                  <w:r>
                    <w:rPr>
                      <w:sz w:val="18"/>
                      <w:szCs w:val="18"/>
                    </w:rPr>
                    <w:t xml:space="preserve">Code 128 </w:t>
                  </w:r>
                </w:p>
              </w:tc>
            </w:tr>
            <w:tr w:rsidR="00F37DFB" w14:paraId="294CDB9E" w14:textId="77777777" w:rsidTr="00F37DFB">
              <w:trPr>
                <w:trHeight w:val="84"/>
              </w:trPr>
              <w:tc>
                <w:tcPr>
                  <w:tcW w:w="2031" w:type="dxa"/>
                </w:tcPr>
                <w:p w14:paraId="4595579D" w14:textId="77777777" w:rsidR="00F37DFB" w:rsidRDefault="00F37DFB">
                  <w:pPr>
                    <w:pStyle w:val="Default"/>
                    <w:rPr>
                      <w:sz w:val="18"/>
                      <w:szCs w:val="18"/>
                    </w:rPr>
                  </w:pPr>
                  <w:r>
                    <w:rPr>
                      <w:sz w:val="18"/>
                      <w:szCs w:val="18"/>
                    </w:rPr>
                    <w:t xml:space="preserve">Code2_5i </w:t>
                  </w:r>
                </w:p>
              </w:tc>
              <w:tc>
                <w:tcPr>
                  <w:tcW w:w="2127" w:type="dxa"/>
                  <w:gridSpan w:val="2"/>
                </w:tcPr>
                <w:p w14:paraId="0D4EF655" w14:textId="77777777" w:rsidR="00F37DFB" w:rsidRDefault="00F37DFB">
                  <w:pPr>
                    <w:pStyle w:val="Default"/>
                    <w:rPr>
                      <w:sz w:val="18"/>
                      <w:szCs w:val="18"/>
                    </w:rPr>
                  </w:pPr>
                  <w:r>
                    <w:rPr>
                      <w:sz w:val="18"/>
                      <w:szCs w:val="18"/>
                    </w:rPr>
                    <w:t xml:space="preserve">Code 2/5 interleaved </w:t>
                  </w:r>
                </w:p>
              </w:tc>
            </w:tr>
            <w:tr w:rsidR="00F37DFB" w14:paraId="46A8CF44" w14:textId="77777777" w:rsidTr="00F37DFB">
              <w:trPr>
                <w:trHeight w:val="84"/>
              </w:trPr>
              <w:tc>
                <w:tcPr>
                  <w:tcW w:w="2031" w:type="dxa"/>
                </w:tcPr>
                <w:p w14:paraId="049213D8" w14:textId="77777777" w:rsidR="00F37DFB" w:rsidRDefault="00F37DFB">
                  <w:pPr>
                    <w:pStyle w:val="Default"/>
                    <w:rPr>
                      <w:sz w:val="18"/>
                      <w:szCs w:val="18"/>
                    </w:rPr>
                  </w:pPr>
                  <w:r>
                    <w:rPr>
                      <w:sz w:val="18"/>
                      <w:szCs w:val="18"/>
                    </w:rPr>
                    <w:t xml:space="preserve">UPC </w:t>
                  </w:r>
                </w:p>
              </w:tc>
              <w:tc>
                <w:tcPr>
                  <w:tcW w:w="2127" w:type="dxa"/>
                  <w:gridSpan w:val="2"/>
                </w:tcPr>
                <w:p w14:paraId="730FF7F8" w14:textId="77777777" w:rsidR="00F37DFB" w:rsidRDefault="00F37DFB">
                  <w:pPr>
                    <w:pStyle w:val="Default"/>
                    <w:rPr>
                      <w:sz w:val="18"/>
                      <w:szCs w:val="18"/>
                    </w:rPr>
                  </w:pPr>
                  <w:r>
                    <w:rPr>
                      <w:sz w:val="18"/>
                      <w:szCs w:val="18"/>
                    </w:rPr>
                    <w:t xml:space="preserve">UPC </w:t>
                  </w:r>
                </w:p>
              </w:tc>
            </w:tr>
            <w:tr w:rsidR="00F37DFB" w14:paraId="5CE3645C" w14:textId="77777777" w:rsidTr="00F37DFB">
              <w:trPr>
                <w:trHeight w:val="84"/>
              </w:trPr>
              <w:tc>
                <w:tcPr>
                  <w:tcW w:w="2031" w:type="dxa"/>
                </w:tcPr>
                <w:p w14:paraId="55244C61" w14:textId="77777777" w:rsidR="00F37DFB" w:rsidRDefault="00F37DFB">
                  <w:pPr>
                    <w:pStyle w:val="Default"/>
                    <w:rPr>
                      <w:sz w:val="18"/>
                      <w:szCs w:val="18"/>
                    </w:rPr>
                  </w:pPr>
                  <w:r>
                    <w:rPr>
                      <w:sz w:val="18"/>
                      <w:szCs w:val="18"/>
                    </w:rPr>
                    <w:t xml:space="preserve">EAN </w:t>
                  </w:r>
                </w:p>
              </w:tc>
              <w:tc>
                <w:tcPr>
                  <w:tcW w:w="2127" w:type="dxa"/>
                  <w:gridSpan w:val="2"/>
                </w:tcPr>
                <w:p w14:paraId="6C92F58F" w14:textId="77777777" w:rsidR="00F37DFB" w:rsidRDefault="00F37DFB">
                  <w:pPr>
                    <w:pStyle w:val="Default"/>
                    <w:rPr>
                      <w:sz w:val="18"/>
                      <w:szCs w:val="18"/>
                    </w:rPr>
                  </w:pPr>
                  <w:r>
                    <w:rPr>
                      <w:sz w:val="18"/>
                      <w:szCs w:val="18"/>
                    </w:rPr>
                    <w:t xml:space="preserve">EAN </w:t>
                  </w:r>
                </w:p>
              </w:tc>
            </w:tr>
            <w:tr w:rsidR="00F37DFB" w14:paraId="59F32C0E" w14:textId="77777777" w:rsidTr="00F37DFB">
              <w:trPr>
                <w:trHeight w:val="84"/>
              </w:trPr>
              <w:tc>
                <w:tcPr>
                  <w:tcW w:w="2031" w:type="dxa"/>
                </w:tcPr>
                <w:p w14:paraId="1A8E0F8A" w14:textId="77777777" w:rsidR="00F37DFB" w:rsidRDefault="00F37DFB">
                  <w:pPr>
                    <w:pStyle w:val="Default"/>
                    <w:rPr>
                      <w:sz w:val="18"/>
                      <w:szCs w:val="18"/>
                    </w:rPr>
                  </w:pPr>
                  <w:r>
                    <w:rPr>
                      <w:sz w:val="18"/>
                      <w:szCs w:val="18"/>
                    </w:rPr>
                    <w:t xml:space="preserve">4statepostal </w:t>
                  </w:r>
                </w:p>
              </w:tc>
              <w:tc>
                <w:tcPr>
                  <w:tcW w:w="2127" w:type="dxa"/>
                  <w:gridSpan w:val="2"/>
                </w:tcPr>
                <w:p w14:paraId="56F6ED1C" w14:textId="77777777" w:rsidR="00F37DFB" w:rsidRDefault="00F37DFB">
                  <w:pPr>
                    <w:pStyle w:val="Default"/>
                    <w:rPr>
                      <w:sz w:val="18"/>
                      <w:szCs w:val="18"/>
                    </w:rPr>
                  </w:pPr>
                  <w:r>
                    <w:rPr>
                      <w:sz w:val="18"/>
                      <w:szCs w:val="18"/>
                    </w:rPr>
                    <w:t xml:space="preserve">4-state postal codes </w:t>
                  </w:r>
                </w:p>
              </w:tc>
            </w:tr>
          </w:tbl>
          <w:p w14:paraId="60EDE99A" w14:textId="77777777" w:rsidR="00F37DFB" w:rsidRDefault="00F37DFB" w:rsidP="00372DC7"/>
          <w:p w14:paraId="2227B4F4" w14:textId="77777777" w:rsidR="00F37DFB" w:rsidRPr="00AC2510" w:rsidRDefault="00F37DFB" w:rsidP="00372DC7"/>
        </w:tc>
      </w:tr>
    </w:tbl>
    <w:p w14:paraId="3CA8CFD5" w14:textId="77777777" w:rsidR="00B75A79" w:rsidRDefault="00B75A79" w:rsidP="00B75A79">
      <w:pPr>
        <w:rPr>
          <w:lang w:eastAsia="de-CH"/>
        </w:rPr>
      </w:pPr>
    </w:p>
    <w:p w14:paraId="4E7006EE" w14:textId="7F8A6CD9" w:rsidR="00B75A79" w:rsidRDefault="00154B90" w:rsidP="00B75A79">
      <w:pPr>
        <w:pStyle w:val="berschrift2"/>
      </w:pPr>
      <w:bookmarkStart w:id="188" w:name="_Toc494704447"/>
      <w:r>
        <w:t>Requirements regarding operation</w:t>
      </w:r>
      <w:bookmarkEnd w:id="188"/>
    </w:p>
    <w:p w14:paraId="3AC6CA34" w14:textId="2F65D961" w:rsidR="00B75A79" w:rsidRPr="00154B90" w:rsidRDefault="00154B90" w:rsidP="00B75A79">
      <w:pPr>
        <w:rPr>
          <w:lang w:val="en-US"/>
        </w:rPr>
      </w:pPr>
      <w:r w:rsidRPr="00154B90">
        <w:rPr>
          <w:lang w:val="en-US"/>
        </w:rPr>
        <w:t>Operation-related non-functional requirements such as reliability, availability, etc</w:t>
      </w:r>
      <w:r w:rsidR="00B75A79" w:rsidRPr="00154B90">
        <w:rPr>
          <w:lang w:val="en-US"/>
        </w:rPr>
        <w:t>.</w:t>
      </w:r>
      <w:r w:rsidR="00B75A79" w:rsidRPr="00154B90">
        <w:rPr>
          <w:lang w:val="en-US"/>
        </w:rPr>
        <w:br/>
      </w:r>
      <w:r w:rsidRPr="00154B90">
        <w:rPr>
          <w:lang w:val="en-US"/>
        </w:rPr>
        <w:t xml:space="preserve">In addition, these requirements </w:t>
      </w:r>
      <w:proofErr w:type="gramStart"/>
      <w:r w:rsidRPr="00154B90">
        <w:rPr>
          <w:lang w:val="en-US"/>
        </w:rPr>
        <w:t>are used</w:t>
      </w:r>
      <w:proofErr w:type="gramEnd"/>
      <w:r w:rsidRPr="00154B90">
        <w:rPr>
          <w:lang w:val="en-US"/>
        </w:rPr>
        <w:t xml:space="preserve"> as input into the operational concept and the Service Level Agreement (SLA)</w:t>
      </w:r>
      <w:r w:rsidR="00B75A79" w:rsidRPr="00154B90">
        <w:rPr>
          <w:lang w:val="en-US"/>
        </w:rPr>
        <w:t>.</w:t>
      </w:r>
    </w:p>
    <w:tbl>
      <w:tblPr>
        <w:tblW w:w="4952" w:type="pct"/>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1E0" w:firstRow="1" w:lastRow="1" w:firstColumn="1" w:lastColumn="1" w:noHBand="0" w:noVBand="0"/>
      </w:tblPr>
      <w:tblGrid>
        <w:gridCol w:w="1790"/>
        <w:gridCol w:w="1957"/>
        <w:gridCol w:w="3689"/>
        <w:gridCol w:w="1706"/>
        <w:gridCol w:w="1123"/>
      </w:tblGrid>
      <w:tr w:rsidR="00B75A79" w:rsidRPr="00E00DB6" w14:paraId="64E9CFC9" w14:textId="77777777" w:rsidTr="00D423BD">
        <w:tc>
          <w:tcPr>
            <w:tcW w:w="872" w:type="pct"/>
            <w:shd w:val="clear" w:color="auto" w:fill="D9D9D9"/>
          </w:tcPr>
          <w:p w14:paraId="7747FC63" w14:textId="5D4F2982" w:rsidR="00B75A79" w:rsidRPr="005E5675" w:rsidRDefault="00B75A79" w:rsidP="00372DC7">
            <w:pPr>
              <w:rPr>
                <w:b/>
                <w:sz w:val="18"/>
                <w:szCs w:val="18"/>
              </w:rPr>
            </w:pPr>
            <w:r w:rsidRPr="005E5675">
              <w:rPr>
                <w:b/>
                <w:sz w:val="18"/>
                <w:szCs w:val="18"/>
              </w:rPr>
              <w:t>BAfo-</w:t>
            </w:r>
            <w:r w:rsidR="003F3A5B" w:rsidRPr="005E5675">
              <w:rPr>
                <w:b/>
                <w:sz w:val="18"/>
                <w:szCs w:val="18"/>
              </w:rPr>
              <w:fldChar w:fldCharType="begin"/>
            </w:r>
            <w:r w:rsidRPr="005E5675">
              <w:rPr>
                <w:b/>
                <w:sz w:val="18"/>
                <w:szCs w:val="18"/>
              </w:rPr>
              <w:instrText xml:space="preserve"> SEQ Afo- \* ARABIC  \n </w:instrText>
            </w:r>
            <w:r w:rsidR="003F3A5B" w:rsidRPr="005E5675">
              <w:rPr>
                <w:b/>
                <w:sz w:val="18"/>
                <w:szCs w:val="18"/>
              </w:rPr>
              <w:fldChar w:fldCharType="separate"/>
            </w:r>
            <w:r w:rsidR="006E23A2">
              <w:rPr>
                <w:b/>
                <w:noProof/>
                <w:sz w:val="18"/>
                <w:szCs w:val="18"/>
              </w:rPr>
              <w:t>12</w:t>
            </w:r>
            <w:r w:rsidR="003F3A5B" w:rsidRPr="005E5675">
              <w:rPr>
                <w:b/>
                <w:sz w:val="18"/>
                <w:szCs w:val="18"/>
              </w:rPr>
              <w:fldChar w:fldCharType="end"/>
            </w:r>
          </w:p>
        </w:tc>
        <w:tc>
          <w:tcPr>
            <w:tcW w:w="4128" w:type="pct"/>
            <w:gridSpan w:val="4"/>
            <w:shd w:val="clear" w:color="auto" w:fill="D9D9D9"/>
          </w:tcPr>
          <w:p w14:paraId="1FAA5774" w14:textId="77777777" w:rsidR="00B75A79" w:rsidRPr="005E5675" w:rsidRDefault="00DA6BFE" w:rsidP="00372DC7">
            <w:pPr>
              <w:rPr>
                <w:b/>
                <w:sz w:val="18"/>
                <w:szCs w:val="18"/>
              </w:rPr>
            </w:pPr>
            <w:r>
              <w:rPr>
                <w:b/>
                <w:sz w:val="18"/>
                <w:szCs w:val="18"/>
              </w:rPr>
              <w:t>Housekeeping</w:t>
            </w:r>
          </w:p>
        </w:tc>
      </w:tr>
      <w:tr w:rsidR="00B75A79" w:rsidRPr="00E00DB6" w14:paraId="15403823" w14:textId="77777777" w:rsidTr="00D423BD">
        <w:trPr>
          <w:trHeight w:val="167"/>
        </w:trPr>
        <w:tc>
          <w:tcPr>
            <w:tcW w:w="872" w:type="pct"/>
            <w:vMerge w:val="restart"/>
            <w:shd w:val="pct5" w:color="auto" w:fill="auto"/>
            <w:vAlign w:val="center"/>
          </w:tcPr>
          <w:p w14:paraId="78D53944" w14:textId="6F4BB8C6" w:rsidR="00B75A79" w:rsidRPr="005E5675" w:rsidRDefault="00990D45" w:rsidP="00372DC7">
            <w:pPr>
              <w:rPr>
                <w:b/>
                <w:sz w:val="18"/>
                <w:szCs w:val="18"/>
              </w:rPr>
            </w:pPr>
            <w:r>
              <w:rPr>
                <w:b/>
                <w:sz w:val="18"/>
                <w:szCs w:val="18"/>
              </w:rPr>
              <w:t>Categorization</w:t>
            </w:r>
          </w:p>
        </w:tc>
        <w:tc>
          <w:tcPr>
            <w:tcW w:w="953" w:type="pct"/>
            <w:shd w:val="pct5" w:color="auto" w:fill="auto"/>
          </w:tcPr>
          <w:p w14:paraId="2702F172" w14:textId="78008D18" w:rsidR="00B75A79" w:rsidRPr="005E5675" w:rsidRDefault="00990D45" w:rsidP="00372DC7">
            <w:pPr>
              <w:rPr>
                <w:b/>
                <w:sz w:val="18"/>
                <w:szCs w:val="18"/>
              </w:rPr>
            </w:pPr>
            <w:r>
              <w:rPr>
                <w:b/>
                <w:sz w:val="18"/>
                <w:szCs w:val="18"/>
              </w:rPr>
              <w:t>Person in charge</w:t>
            </w:r>
          </w:p>
        </w:tc>
        <w:tc>
          <w:tcPr>
            <w:tcW w:w="1797" w:type="pct"/>
            <w:shd w:val="pct5" w:color="auto" w:fill="auto"/>
          </w:tcPr>
          <w:p w14:paraId="36F5731D" w14:textId="77777777" w:rsidR="00B75A79" w:rsidRPr="00AC2510" w:rsidRDefault="00B75A79" w:rsidP="00372DC7">
            <w:r w:rsidRPr="00AC2510">
              <w:t>STK-</w:t>
            </w:r>
          </w:p>
        </w:tc>
        <w:tc>
          <w:tcPr>
            <w:tcW w:w="831" w:type="pct"/>
            <w:shd w:val="pct5" w:color="auto" w:fill="auto"/>
          </w:tcPr>
          <w:p w14:paraId="014DEB11" w14:textId="77777777" w:rsidR="00B75A79" w:rsidRPr="005E5675" w:rsidRDefault="00B75A79" w:rsidP="00372DC7">
            <w:pPr>
              <w:rPr>
                <w:b/>
                <w:sz w:val="18"/>
                <w:szCs w:val="18"/>
              </w:rPr>
            </w:pPr>
            <w:r w:rsidRPr="005E5675">
              <w:rPr>
                <w:b/>
                <w:sz w:val="18"/>
                <w:szCs w:val="18"/>
              </w:rPr>
              <w:t>Version</w:t>
            </w:r>
          </w:p>
        </w:tc>
        <w:tc>
          <w:tcPr>
            <w:tcW w:w="547" w:type="pct"/>
            <w:shd w:val="pct5" w:color="auto" w:fill="auto"/>
          </w:tcPr>
          <w:p w14:paraId="253FA240" w14:textId="77777777" w:rsidR="00B75A79" w:rsidRPr="00AC2510" w:rsidRDefault="00B75A79" w:rsidP="00372DC7">
            <w:r w:rsidRPr="00AC2510">
              <w:t>1</w:t>
            </w:r>
          </w:p>
        </w:tc>
      </w:tr>
      <w:tr w:rsidR="00B75A79" w:rsidRPr="00E00DB6" w14:paraId="57391C73" w14:textId="77777777" w:rsidTr="00D423BD">
        <w:trPr>
          <w:trHeight w:val="152"/>
        </w:trPr>
        <w:tc>
          <w:tcPr>
            <w:tcW w:w="872" w:type="pct"/>
            <w:vMerge/>
            <w:shd w:val="pct5" w:color="auto" w:fill="auto"/>
          </w:tcPr>
          <w:p w14:paraId="5BB64F3F" w14:textId="77777777" w:rsidR="00B75A79" w:rsidRPr="005E5675" w:rsidRDefault="00B75A79" w:rsidP="00372DC7">
            <w:pPr>
              <w:tabs>
                <w:tab w:val="left" w:pos="3152"/>
              </w:tabs>
              <w:rPr>
                <w:sz w:val="18"/>
                <w:szCs w:val="18"/>
              </w:rPr>
            </w:pPr>
          </w:p>
        </w:tc>
        <w:tc>
          <w:tcPr>
            <w:tcW w:w="953" w:type="pct"/>
            <w:shd w:val="pct5" w:color="auto" w:fill="auto"/>
          </w:tcPr>
          <w:p w14:paraId="7C0B12BD" w14:textId="5B2F1339" w:rsidR="00B75A79" w:rsidRPr="005E5675" w:rsidRDefault="00C44335" w:rsidP="00372DC7">
            <w:pPr>
              <w:rPr>
                <w:b/>
                <w:sz w:val="18"/>
                <w:szCs w:val="18"/>
              </w:rPr>
            </w:pPr>
            <w:r>
              <w:rPr>
                <w:b/>
                <w:sz w:val="18"/>
                <w:szCs w:val="18"/>
              </w:rPr>
              <w:t>Importance</w:t>
            </w:r>
            <w:r w:rsidR="00B75A79" w:rsidRPr="005E5675">
              <w:rPr>
                <w:b/>
                <w:sz w:val="18"/>
                <w:szCs w:val="18"/>
              </w:rPr>
              <w:t xml:space="preserve"> </w:t>
            </w:r>
            <w:r w:rsidR="00B75A79" w:rsidRPr="005E5675">
              <w:rPr>
                <w:sz w:val="18"/>
                <w:szCs w:val="18"/>
              </w:rPr>
              <w:t>(1-5)</w:t>
            </w:r>
          </w:p>
        </w:tc>
        <w:tc>
          <w:tcPr>
            <w:tcW w:w="1797" w:type="pct"/>
            <w:shd w:val="pct5" w:color="auto" w:fill="auto"/>
          </w:tcPr>
          <w:p w14:paraId="4FDAE5EE" w14:textId="77777777" w:rsidR="00B75A79" w:rsidRPr="00AC2510" w:rsidRDefault="00B75A79" w:rsidP="00372DC7">
            <w:r>
              <w:t>2</w:t>
            </w:r>
          </w:p>
        </w:tc>
        <w:tc>
          <w:tcPr>
            <w:tcW w:w="831" w:type="pct"/>
            <w:shd w:val="pct5" w:color="auto" w:fill="auto"/>
          </w:tcPr>
          <w:p w14:paraId="1BB3AC50" w14:textId="3D4FE83A" w:rsidR="00B75A79" w:rsidRPr="005E5675" w:rsidRDefault="00C44335" w:rsidP="00372DC7">
            <w:pPr>
              <w:rPr>
                <w:sz w:val="18"/>
                <w:szCs w:val="18"/>
              </w:rPr>
            </w:pPr>
            <w:r>
              <w:rPr>
                <w:b/>
                <w:sz w:val="18"/>
                <w:szCs w:val="18"/>
              </w:rPr>
              <w:t>Priority</w:t>
            </w:r>
            <w:r w:rsidR="00B75A79" w:rsidRPr="005E5675">
              <w:rPr>
                <w:b/>
                <w:sz w:val="18"/>
                <w:szCs w:val="18"/>
              </w:rPr>
              <w:t xml:space="preserve"> </w:t>
            </w:r>
            <w:r w:rsidR="00B75A79" w:rsidRPr="005E5675">
              <w:rPr>
                <w:sz w:val="18"/>
                <w:szCs w:val="18"/>
              </w:rPr>
              <w:t>(1-5)</w:t>
            </w:r>
          </w:p>
        </w:tc>
        <w:tc>
          <w:tcPr>
            <w:tcW w:w="547" w:type="pct"/>
            <w:shd w:val="pct5" w:color="auto" w:fill="auto"/>
          </w:tcPr>
          <w:p w14:paraId="56E62C2A" w14:textId="77777777" w:rsidR="00B75A79" w:rsidRPr="00AC2510" w:rsidRDefault="00B75A79" w:rsidP="00372DC7">
            <w:r>
              <w:t>2</w:t>
            </w:r>
          </w:p>
        </w:tc>
      </w:tr>
      <w:tr w:rsidR="00B75A79" w:rsidRPr="00E00DB6" w14:paraId="5345FC84" w14:textId="77777777" w:rsidTr="00D423BD">
        <w:trPr>
          <w:trHeight w:val="75"/>
        </w:trPr>
        <w:tc>
          <w:tcPr>
            <w:tcW w:w="872" w:type="pct"/>
          </w:tcPr>
          <w:p w14:paraId="450555C6" w14:textId="080C844D" w:rsidR="00B75A79" w:rsidRPr="00C15CE6" w:rsidRDefault="00990D45" w:rsidP="00372DC7">
            <w:r>
              <w:rPr>
                <w:sz w:val="18"/>
                <w:szCs w:val="18"/>
              </w:rPr>
              <w:t>Precondition</w:t>
            </w:r>
          </w:p>
        </w:tc>
        <w:tc>
          <w:tcPr>
            <w:tcW w:w="4128" w:type="pct"/>
            <w:gridSpan w:val="4"/>
          </w:tcPr>
          <w:p w14:paraId="78B85947" w14:textId="4FBA9DC1" w:rsidR="00B75A79" w:rsidRPr="00AC2510" w:rsidRDefault="004F5934" w:rsidP="00372DC7">
            <w:r>
              <w:t>No</w:t>
            </w:r>
          </w:p>
        </w:tc>
      </w:tr>
      <w:tr w:rsidR="00B75A79" w:rsidRPr="00FE7A68" w14:paraId="2C58B46C" w14:textId="77777777" w:rsidTr="00D423BD">
        <w:trPr>
          <w:trHeight w:val="75"/>
        </w:trPr>
        <w:tc>
          <w:tcPr>
            <w:tcW w:w="872" w:type="pct"/>
          </w:tcPr>
          <w:p w14:paraId="3EF53A61" w14:textId="157406E3" w:rsidR="00B75A79" w:rsidRPr="00C15CE6" w:rsidRDefault="000470ED" w:rsidP="00372DC7">
            <w:pPr>
              <w:rPr>
                <w:sz w:val="18"/>
                <w:szCs w:val="18"/>
              </w:rPr>
            </w:pPr>
            <w:r>
              <w:rPr>
                <w:sz w:val="18"/>
                <w:szCs w:val="18"/>
              </w:rPr>
              <w:t>Description</w:t>
            </w:r>
          </w:p>
        </w:tc>
        <w:tc>
          <w:tcPr>
            <w:tcW w:w="4128" w:type="pct"/>
            <w:gridSpan w:val="4"/>
          </w:tcPr>
          <w:p w14:paraId="7C4427EE" w14:textId="417F21FB" w:rsidR="004F5934" w:rsidRPr="004F5934" w:rsidRDefault="004F5934" w:rsidP="004F5934">
            <w:pPr>
              <w:rPr>
                <w:lang w:val="en-US"/>
              </w:rPr>
            </w:pPr>
            <w:r w:rsidRPr="004F5934">
              <w:rPr>
                <w:lang w:val="en-US"/>
              </w:rPr>
              <w:t>Stored transaction data (data from PD</w:t>
            </w:r>
            <w:r w:rsidR="00E93234">
              <w:rPr>
                <w:lang w:val="en-US"/>
              </w:rPr>
              <w:t>S</w:t>
            </w:r>
            <w:r w:rsidRPr="004F5934">
              <w:rPr>
                <w:lang w:val="en-US"/>
              </w:rPr>
              <w:t xml:space="preserve"> from B</w:t>
            </w:r>
            <w:r w:rsidR="00CA62A7">
              <w:rPr>
                <w:lang w:val="en-US"/>
              </w:rPr>
              <w:t>UC-</w:t>
            </w:r>
            <w:r w:rsidRPr="004F5934">
              <w:rPr>
                <w:lang w:val="en-US"/>
              </w:rPr>
              <w:t>2</w:t>
            </w:r>
            <w:r w:rsidR="00FC4394">
              <w:rPr>
                <w:lang w:val="en-US"/>
              </w:rPr>
              <w:t xml:space="preserve"> and data from Datatransfer from BUC-3</w:t>
            </w:r>
            <w:r w:rsidRPr="004F5934">
              <w:rPr>
                <w:lang w:val="en-US"/>
              </w:rPr>
              <w:t xml:space="preserve">) </w:t>
            </w:r>
            <w:r w:rsidR="0062546E">
              <w:rPr>
                <w:lang w:val="en-US"/>
              </w:rPr>
              <w:t>DisCo</w:t>
            </w:r>
            <w:r w:rsidRPr="004F5934">
              <w:rPr>
                <w:lang w:val="en-US"/>
              </w:rPr>
              <w:t xml:space="preserve"> are of a housekeeping after a certain period (dynamically definable) deleted.</w:t>
            </w:r>
          </w:p>
          <w:p w14:paraId="45477A2B" w14:textId="0064BC6D" w:rsidR="006C6706" w:rsidRDefault="004F5934" w:rsidP="004F5934">
            <w:pPr>
              <w:rPr>
                <w:lang w:val="en-US"/>
              </w:rPr>
            </w:pPr>
            <w:r w:rsidRPr="004F5934">
              <w:rPr>
                <w:lang w:val="en-US"/>
              </w:rPr>
              <w:t xml:space="preserve">Data storage: All data in </w:t>
            </w:r>
            <w:r w:rsidR="0062546E">
              <w:rPr>
                <w:lang w:val="en-US"/>
              </w:rPr>
              <w:t>DisCo</w:t>
            </w:r>
            <w:r w:rsidRPr="004F5934">
              <w:rPr>
                <w:lang w:val="en-US"/>
              </w:rPr>
              <w:t xml:space="preserve"> during a configurable </w:t>
            </w:r>
            <w:proofErr w:type="gramStart"/>
            <w:r w:rsidRPr="004F5934">
              <w:rPr>
                <w:lang w:val="en-US"/>
              </w:rPr>
              <w:t>time period</w:t>
            </w:r>
            <w:proofErr w:type="gramEnd"/>
            <w:r w:rsidRPr="004F5934">
              <w:rPr>
                <w:lang w:val="en-US"/>
              </w:rPr>
              <w:t xml:space="preserve"> (Default: 14 days) are stored and erased after this time from housekeeping service.</w:t>
            </w:r>
          </w:p>
          <w:p w14:paraId="09235AA2" w14:textId="5201FFDE" w:rsidR="00FC4394" w:rsidRPr="004F5934" w:rsidRDefault="00FC4394" w:rsidP="004F5934">
            <w:pPr>
              <w:rPr>
                <w:lang w:val="en-US"/>
              </w:rPr>
            </w:pPr>
          </w:p>
        </w:tc>
      </w:tr>
    </w:tbl>
    <w:p w14:paraId="620E5638" w14:textId="77777777" w:rsidR="00B75A79" w:rsidRPr="004F5934" w:rsidRDefault="00B75A79" w:rsidP="00B75A79">
      <w:pPr>
        <w:rPr>
          <w:lang w:val="en-US"/>
        </w:rPr>
      </w:pPr>
    </w:p>
    <w:tbl>
      <w:tblPr>
        <w:tblW w:w="4952" w:type="pct"/>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1E0" w:firstRow="1" w:lastRow="1" w:firstColumn="1" w:lastColumn="1" w:noHBand="0" w:noVBand="0"/>
      </w:tblPr>
      <w:tblGrid>
        <w:gridCol w:w="1790"/>
        <w:gridCol w:w="1957"/>
        <w:gridCol w:w="3689"/>
        <w:gridCol w:w="1706"/>
        <w:gridCol w:w="1123"/>
      </w:tblGrid>
      <w:tr w:rsidR="00A84622" w:rsidRPr="00E00DB6" w14:paraId="6269A720" w14:textId="77777777" w:rsidTr="00DF21F4">
        <w:tc>
          <w:tcPr>
            <w:tcW w:w="872" w:type="pct"/>
            <w:shd w:val="clear" w:color="auto" w:fill="D9D9D9"/>
          </w:tcPr>
          <w:p w14:paraId="5B0E8B04" w14:textId="31C1C6A9" w:rsidR="00A84622" w:rsidRPr="005E5675" w:rsidRDefault="00A84622" w:rsidP="00DF21F4">
            <w:pPr>
              <w:rPr>
                <w:b/>
                <w:sz w:val="18"/>
                <w:szCs w:val="18"/>
              </w:rPr>
            </w:pPr>
            <w:r w:rsidRPr="005E5675">
              <w:rPr>
                <w:b/>
                <w:sz w:val="18"/>
                <w:szCs w:val="18"/>
              </w:rPr>
              <w:t>BAfo-</w:t>
            </w:r>
            <w:r w:rsidRPr="005E5675">
              <w:rPr>
                <w:b/>
                <w:sz w:val="18"/>
                <w:szCs w:val="18"/>
              </w:rPr>
              <w:fldChar w:fldCharType="begin"/>
            </w:r>
            <w:r w:rsidRPr="005E5675">
              <w:rPr>
                <w:b/>
                <w:sz w:val="18"/>
                <w:szCs w:val="18"/>
              </w:rPr>
              <w:instrText xml:space="preserve"> SEQ Afo- \* ARABIC  \n </w:instrText>
            </w:r>
            <w:r w:rsidRPr="005E5675">
              <w:rPr>
                <w:b/>
                <w:sz w:val="18"/>
                <w:szCs w:val="18"/>
              </w:rPr>
              <w:fldChar w:fldCharType="separate"/>
            </w:r>
            <w:r w:rsidR="006E23A2">
              <w:rPr>
                <w:b/>
                <w:noProof/>
                <w:sz w:val="18"/>
                <w:szCs w:val="18"/>
              </w:rPr>
              <w:t>13</w:t>
            </w:r>
            <w:r w:rsidRPr="005E5675">
              <w:rPr>
                <w:b/>
                <w:sz w:val="18"/>
                <w:szCs w:val="18"/>
              </w:rPr>
              <w:fldChar w:fldCharType="end"/>
            </w:r>
          </w:p>
        </w:tc>
        <w:tc>
          <w:tcPr>
            <w:tcW w:w="4128" w:type="pct"/>
            <w:gridSpan w:val="4"/>
            <w:shd w:val="clear" w:color="auto" w:fill="D9D9D9"/>
          </w:tcPr>
          <w:p w14:paraId="57F80F23" w14:textId="77777777" w:rsidR="00A84622" w:rsidRPr="005E5675" w:rsidRDefault="00A84622" w:rsidP="00DF21F4">
            <w:pPr>
              <w:rPr>
                <w:b/>
                <w:sz w:val="18"/>
                <w:szCs w:val="18"/>
              </w:rPr>
            </w:pPr>
            <w:r>
              <w:rPr>
                <w:b/>
                <w:sz w:val="18"/>
                <w:szCs w:val="18"/>
              </w:rPr>
              <w:t>Filter</w:t>
            </w:r>
          </w:p>
        </w:tc>
      </w:tr>
      <w:tr w:rsidR="00A84622" w:rsidRPr="00E00DB6" w14:paraId="201F421B" w14:textId="77777777" w:rsidTr="00DF21F4">
        <w:trPr>
          <w:trHeight w:val="167"/>
        </w:trPr>
        <w:tc>
          <w:tcPr>
            <w:tcW w:w="872" w:type="pct"/>
            <w:vMerge w:val="restart"/>
            <w:shd w:val="pct5" w:color="auto" w:fill="auto"/>
            <w:vAlign w:val="center"/>
          </w:tcPr>
          <w:p w14:paraId="0A3D68AB" w14:textId="600FAD84" w:rsidR="00A84622" w:rsidRPr="005E5675" w:rsidRDefault="00990D45" w:rsidP="00DF21F4">
            <w:pPr>
              <w:rPr>
                <w:b/>
                <w:sz w:val="18"/>
                <w:szCs w:val="18"/>
              </w:rPr>
            </w:pPr>
            <w:r>
              <w:rPr>
                <w:b/>
                <w:sz w:val="18"/>
                <w:szCs w:val="18"/>
              </w:rPr>
              <w:t>Categorization</w:t>
            </w:r>
          </w:p>
        </w:tc>
        <w:tc>
          <w:tcPr>
            <w:tcW w:w="953" w:type="pct"/>
            <w:shd w:val="pct5" w:color="auto" w:fill="auto"/>
          </w:tcPr>
          <w:p w14:paraId="70E52D21" w14:textId="3B68CFCF" w:rsidR="00A84622" w:rsidRPr="005E5675" w:rsidRDefault="00990D45" w:rsidP="00DF21F4">
            <w:pPr>
              <w:rPr>
                <w:b/>
                <w:sz w:val="18"/>
                <w:szCs w:val="18"/>
              </w:rPr>
            </w:pPr>
            <w:r>
              <w:rPr>
                <w:b/>
                <w:sz w:val="18"/>
                <w:szCs w:val="18"/>
              </w:rPr>
              <w:t>Person in charge</w:t>
            </w:r>
          </w:p>
        </w:tc>
        <w:tc>
          <w:tcPr>
            <w:tcW w:w="1797" w:type="pct"/>
            <w:shd w:val="pct5" w:color="auto" w:fill="auto"/>
          </w:tcPr>
          <w:p w14:paraId="23012FFE" w14:textId="77777777" w:rsidR="00A84622" w:rsidRPr="00AC2510" w:rsidRDefault="00A84622" w:rsidP="00DF21F4">
            <w:r w:rsidRPr="00AC2510">
              <w:t>STK-</w:t>
            </w:r>
            <w:r>
              <w:t>2</w:t>
            </w:r>
          </w:p>
        </w:tc>
        <w:tc>
          <w:tcPr>
            <w:tcW w:w="831" w:type="pct"/>
            <w:shd w:val="pct5" w:color="auto" w:fill="auto"/>
          </w:tcPr>
          <w:p w14:paraId="7F9AF76A" w14:textId="77777777" w:rsidR="00A84622" w:rsidRPr="005E5675" w:rsidRDefault="00A84622" w:rsidP="00DF21F4">
            <w:pPr>
              <w:rPr>
                <w:b/>
                <w:sz w:val="18"/>
                <w:szCs w:val="18"/>
              </w:rPr>
            </w:pPr>
            <w:r w:rsidRPr="005E5675">
              <w:rPr>
                <w:b/>
                <w:sz w:val="18"/>
                <w:szCs w:val="18"/>
              </w:rPr>
              <w:t>Version</w:t>
            </w:r>
          </w:p>
        </w:tc>
        <w:tc>
          <w:tcPr>
            <w:tcW w:w="547" w:type="pct"/>
            <w:shd w:val="pct5" w:color="auto" w:fill="auto"/>
          </w:tcPr>
          <w:p w14:paraId="77129D08" w14:textId="77777777" w:rsidR="00A84622" w:rsidRPr="00AC2510" w:rsidRDefault="00A84622" w:rsidP="00DF21F4">
            <w:r w:rsidRPr="00AC2510">
              <w:t>1</w:t>
            </w:r>
          </w:p>
        </w:tc>
      </w:tr>
      <w:tr w:rsidR="00A84622" w:rsidRPr="00E00DB6" w14:paraId="676B6022" w14:textId="77777777" w:rsidTr="00DF21F4">
        <w:trPr>
          <w:trHeight w:val="152"/>
        </w:trPr>
        <w:tc>
          <w:tcPr>
            <w:tcW w:w="872" w:type="pct"/>
            <w:vMerge/>
            <w:shd w:val="pct5" w:color="auto" w:fill="auto"/>
          </w:tcPr>
          <w:p w14:paraId="6A37C592" w14:textId="77777777" w:rsidR="00A84622" w:rsidRPr="005E5675" w:rsidRDefault="00A84622" w:rsidP="00DF21F4">
            <w:pPr>
              <w:tabs>
                <w:tab w:val="left" w:pos="3152"/>
              </w:tabs>
              <w:rPr>
                <w:sz w:val="18"/>
                <w:szCs w:val="18"/>
              </w:rPr>
            </w:pPr>
          </w:p>
        </w:tc>
        <w:tc>
          <w:tcPr>
            <w:tcW w:w="953" w:type="pct"/>
            <w:shd w:val="pct5" w:color="auto" w:fill="auto"/>
          </w:tcPr>
          <w:p w14:paraId="78A361FB" w14:textId="28B59DC0" w:rsidR="00A84622" w:rsidRPr="005E5675" w:rsidRDefault="00C44335" w:rsidP="00DF21F4">
            <w:pPr>
              <w:rPr>
                <w:b/>
                <w:sz w:val="18"/>
                <w:szCs w:val="18"/>
              </w:rPr>
            </w:pPr>
            <w:r>
              <w:rPr>
                <w:b/>
                <w:sz w:val="18"/>
                <w:szCs w:val="18"/>
              </w:rPr>
              <w:t>Importance</w:t>
            </w:r>
            <w:r w:rsidR="00A84622" w:rsidRPr="005E5675">
              <w:rPr>
                <w:b/>
                <w:sz w:val="18"/>
                <w:szCs w:val="18"/>
              </w:rPr>
              <w:t xml:space="preserve"> </w:t>
            </w:r>
            <w:r w:rsidR="00A84622" w:rsidRPr="005E5675">
              <w:rPr>
                <w:sz w:val="18"/>
                <w:szCs w:val="18"/>
              </w:rPr>
              <w:t>(1-5)</w:t>
            </w:r>
          </w:p>
        </w:tc>
        <w:tc>
          <w:tcPr>
            <w:tcW w:w="1797" w:type="pct"/>
            <w:shd w:val="pct5" w:color="auto" w:fill="auto"/>
          </w:tcPr>
          <w:p w14:paraId="2EF2C243" w14:textId="77777777" w:rsidR="00A84622" w:rsidRPr="00AC2510" w:rsidRDefault="00A84622" w:rsidP="00DF21F4">
            <w:r>
              <w:t>1</w:t>
            </w:r>
          </w:p>
        </w:tc>
        <w:tc>
          <w:tcPr>
            <w:tcW w:w="831" w:type="pct"/>
            <w:shd w:val="pct5" w:color="auto" w:fill="auto"/>
          </w:tcPr>
          <w:p w14:paraId="3213435B" w14:textId="605E50FA" w:rsidR="00A84622" w:rsidRPr="005E5675" w:rsidRDefault="00C44335" w:rsidP="00DF21F4">
            <w:pPr>
              <w:rPr>
                <w:sz w:val="18"/>
                <w:szCs w:val="18"/>
              </w:rPr>
            </w:pPr>
            <w:r>
              <w:rPr>
                <w:b/>
                <w:sz w:val="18"/>
                <w:szCs w:val="18"/>
              </w:rPr>
              <w:t>Priority</w:t>
            </w:r>
            <w:r w:rsidR="00A84622" w:rsidRPr="005E5675">
              <w:rPr>
                <w:b/>
                <w:sz w:val="18"/>
                <w:szCs w:val="18"/>
              </w:rPr>
              <w:t xml:space="preserve"> </w:t>
            </w:r>
            <w:r w:rsidR="00A84622" w:rsidRPr="005E5675">
              <w:rPr>
                <w:sz w:val="18"/>
                <w:szCs w:val="18"/>
              </w:rPr>
              <w:t>(1-5)</w:t>
            </w:r>
          </w:p>
        </w:tc>
        <w:tc>
          <w:tcPr>
            <w:tcW w:w="547" w:type="pct"/>
            <w:shd w:val="pct5" w:color="auto" w:fill="auto"/>
          </w:tcPr>
          <w:p w14:paraId="280BCAAF" w14:textId="77777777" w:rsidR="00A84622" w:rsidRPr="00AC2510" w:rsidRDefault="00A84622" w:rsidP="00DF21F4">
            <w:r>
              <w:t>1</w:t>
            </w:r>
          </w:p>
        </w:tc>
      </w:tr>
      <w:tr w:rsidR="00A84622" w:rsidRPr="00E00DB6" w14:paraId="64B65D15" w14:textId="77777777" w:rsidTr="00DF21F4">
        <w:trPr>
          <w:trHeight w:val="75"/>
        </w:trPr>
        <w:tc>
          <w:tcPr>
            <w:tcW w:w="872" w:type="pct"/>
          </w:tcPr>
          <w:p w14:paraId="1D53D9E9" w14:textId="18AC0A28" w:rsidR="00A84622" w:rsidRPr="00C15CE6" w:rsidRDefault="00990D45" w:rsidP="00DF21F4">
            <w:r>
              <w:rPr>
                <w:sz w:val="18"/>
                <w:szCs w:val="18"/>
              </w:rPr>
              <w:t>Precondition</w:t>
            </w:r>
          </w:p>
        </w:tc>
        <w:tc>
          <w:tcPr>
            <w:tcW w:w="4128" w:type="pct"/>
            <w:gridSpan w:val="4"/>
          </w:tcPr>
          <w:p w14:paraId="34DB8627" w14:textId="2D3E4D02" w:rsidR="00A84622" w:rsidRPr="00AC2510" w:rsidRDefault="004F5934" w:rsidP="00DF21F4">
            <w:r>
              <w:t>No</w:t>
            </w:r>
          </w:p>
        </w:tc>
      </w:tr>
      <w:tr w:rsidR="00A84622" w:rsidRPr="00FE7A68" w14:paraId="01C473BC" w14:textId="77777777" w:rsidTr="00DF21F4">
        <w:trPr>
          <w:trHeight w:val="75"/>
        </w:trPr>
        <w:tc>
          <w:tcPr>
            <w:tcW w:w="872" w:type="pct"/>
          </w:tcPr>
          <w:p w14:paraId="431DE371" w14:textId="6716267C" w:rsidR="00A84622" w:rsidRPr="00C15CE6" w:rsidRDefault="000470ED" w:rsidP="00DF21F4">
            <w:pPr>
              <w:rPr>
                <w:sz w:val="18"/>
                <w:szCs w:val="18"/>
              </w:rPr>
            </w:pPr>
            <w:r>
              <w:rPr>
                <w:sz w:val="18"/>
                <w:szCs w:val="18"/>
              </w:rPr>
              <w:t>Description</w:t>
            </w:r>
          </w:p>
        </w:tc>
        <w:tc>
          <w:tcPr>
            <w:tcW w:w="4128" w:type="pct"/>
            <w:gridSpan w:val="4"/>
          </w:tcPr>
          <w:p w14:paraId="6CAB46B5" w14:textId="4815A542" w:rsidR="00A84622" w:rsidRPr="004F5934" w:rsidRDefault="004F5934" w:rsidP="00DF21F4">
            <w:pPr>
              <w:rPr>
                <w:lang w:val="en-US"/>
              </w:rPr>
            </w:pPr>
            <w:r w:rsidRPr="004F5934">
              <w:rPr>
                <w:lang w:val="en-US"/>
              </w:rPr>
              <w:t xml:space="preserve">The filter must be able to </w:t>
            </w:r>
            <w:proofErr w:type="gramStart"/>
            <w:r w:rsidRPr="004F5934">
              <w:rPr>
                <w:lang w:val="en-US"/>
              </w:rPr>
              <w:t>be adjusted</w:t>
            </w:r>
            <w:proofErr w:type="gramEnd"/>
            <w:r w:rsidRPr="004F5934">
              <w:rPr>
                <w:lang w:val="en-US"/>
              </w:rPr>
              <w:t xml:space="preserve"> dynamically.</w:t>
            </w:r>
          </w:p>
        </w:tc>
      </w:tr>
    </w:tbl>
    <w:p w14:paraId="6898AF03" w14:textId="77777777" w:rsidR="00A84622" w:rsidRPr="004F5934" w:rsidRDefault="00A84622" w:rsidP="00B75A79">
      <w:pPr>
        <w:rPr>
          <w:lang w:val="en-US"/>
        </w:rPr>
      </w:pPr>
    </w:p>
    <w:p w14:paraId="1978220B" w14:textId="77777777" w:rsidR="00401B35" w:rsidRPr="00282141" w:rsidRDefault="00401B35">
      <w:pPr>
        <w:rPr>
          <w:rFonts w:eastAsiaTheme="majorEastAsia" w:cs="Arial"/>
          <w:b/>
          <w:bCs/>
          <w:iCs/>
          <w:szCs w:val="28"/>
          <w:lang w:val="en-US"/>
        </w:rPr>
      </w:pPr>
      <w:bookmarkStart w:id="189" w:name="_Toc396821747"/>
      <w:r w:rsidRPr="00282141">
        <w:rPr>
          <w:lang w:val="en-US"/>
        </w:rPr>
        <w:br w:type="page"/>
      </w:r>
    </w:p>
    <w:p w14:paraId="447EFD61" w14:textId="1BE41EA3" w:rsidR="00B75A79" w:rsidRDefault="004F5934" w:rsidP="00B75A79">
      <w:pPr>
        <w:pStyle w:val="berschrift2"/>
      </w:pPr>
      <w:bookmarkStart w:id="190" w:name="_Toc494704448"/>
      <w:r>
        <w:lastRenderedPageBreak/>
        <w:t>Requirements from ISDS concept</w:t>
      </w:r>
      <w:bookmarkEnd w:id="189"/>
      <w:bookmarkEnd w:id="190"/>
    </w:p>
    <w:p w14:paraId="56CB434F" w14:textId="3C53ED5B" w:rsidR="00B75A79" w:rsidRPr="004F5934" w:rsidRDefault="004F5934" w:rsidP="00B75A79">
      <w:pPr>
        <w:rPr>
          <w:lang w:val="en-US"/>
        </w:rPr>
      </w:pPr>
      <w:r w:rsidRPr="004F5934">
        <w:rPr>
          <w:lang w:val="en-US"/>
        </w:rPr>
        <w:t>List of requirements from the ISDS concept as transport of data, communication partners, etc.</w:t>
      </w:r>
    </w:p>
    <w:tbl>
      <w:tblPr>
        <w:tblW w:w="4952" w:type="pct"/>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1E0" w:firstRow="1" w:lastRow="1" w:firstColumn="1" w:lastColumn="1" w:noHBand="0" w:noVBand="0"/>
      </w:tblPr>
      <w:tblGrid>
        <w:gridCol w:w="1790"/>
        <w:gridCol w:w="1957"/>
        <w:gridCol w:w="3689"/>
        <w:gridCol w:w="1706"/>
        <w:gridCol w:w="1123"/>
      </w:tblGrid>
      <w:tr w:rsidR="00B75A79" w:rsidRPr="00FE7A68" w14:paraId="7E30B043" w14:textId="77777777" w:rsidTr="00D423BD">
        <w:tc>
          <w:tcPr>
            <w:tcW w:w="872" w:type="pct"/>
            <w:shd w:val="clear" w:color="auto" w:fill="D9D9D9"/>
          </w:tcPr>
          <w:p w14:paraId="4EE21C11" w14:textId="71EF0128" w:rsidR="00B75A79" w:rsidRPr="005E5675" w:rsidRDefault="00B75A79" w:rsidP="00372DC7">
            <w:pPr>
              <w:rPr>
                <w:b/>
                <w:sz w:val="18"/>
                <w:szCs w:val="18"/>
              </w:rPr>
            </w:pPr>
            <w:r w:rsidRPr="005E5675">
              <w:rPr>
                <w:b/>
                <w:sz w:val="18"/>
                <w:szCs w:val="18"/>
              </w:rPr>
              <w:t>ISAfo-</w:t>
            </w:r>
            <w:r w:rsidR="003F3A5B" w:rsidRPr="005E5675">
              <w:rPr>
                <w:b/>
                <w:sz w:val="18"/>
                <w:szCs w:val="18"/>
              </w:rPr>
              <w:fldChar w:fldCharType="begin"/>
            </w:r>
            <w:r w:rsidRPr="005E5675">
              <w:rPr>
                <w:b/>
                <w:sz w:val="18"/>
                <w:szCs w:val="18"/>
              </w:rPr>
              <w:instrText xml:space="preserve"> SEQ Afo- \* ARABIC  \n </w:instrText>
            </w:r>
            <w:r w:rsidR="003F3A5B" w:rsidRPr="005E5675">
              <w:rPr>
                <w:b/>
                <w:sz w:val="18"/>
                <w:szCs w:val="18"/>
              </w:rPr>
              <w:fldChar w:fldCharType="separate"/>
            </w:r>
            <w:r w:rsidR="006E23A2">
              <w:rPr>
                <w:b/>
                <w:noProof/>
                <w:sz w:val="18"/>
                <w:szCs w:val="18"/>
              </w:rPr>
              <w:t>14</w:t>
            </w:r>
            <w:r w:rsidR="003F3A5B" w:rsidRPr="005E5675">
              <w:rPr>
                <w:b/>
                <w:sz w:val="18"/>
                <w:szCs w:val="18"/>
              </w:rPr>
              <w:fldChar w:fldCharType="end"/>
            </w:r>
          </w:p>
        </w:tc>
        <w:tc>
          <w:tcPr>
            <w:tcW w:w="4128" w:type="pct"/>
            <w:gridSpan w:val="4"/>
            <w:shd w:val="clear" w:color="auto" w:fill="D9D9D9"/>
          </w:tcPr>
          <w:p w14:paraId="535BA75E" w14:textId="6C2C8F01" w:rsidR="00B75A79" w:rsidRPr="00282141" w:rsidRDefault="00296E75" w:rsidP="00372DC7">
            <w:pPr>
              <w:rPr>
                <w:b/>
                <w:sz w:val="18"/>
                <w:szCs w:val="18"/>
                <w:lang w:val="en-US"/>
              </w:rPr>
            </w:pPr>
            <w:r w:rsidRPr="00282141">
              <w:rPr>
                <w:b/>
                <w:sz w:val="18"/>
                <w:szCs w:val="18"/>
                <w:lang w:val="en-US"/>
              </w:rPr>
              <w:t>Communicatzion between CH and VN</w:t>
            </w:r>
          </w:p>
        </w:tc>
      </w:tr>
      <w:tr w:rsidR="00B75A79" w:rsidRPr="00E00DB6" w14:paraId="3637958F" w14:textId="77777777" w:rsidTr="00D423BD">
        <w:trPr>
          <w:trHeight w:val="167"/>
        </w:trPr>
        <w:tc>
          <w:tcPr>
            <w:tcW w:w="872" w:type="pct"/>
            <w:vMerge w:val="restart"/>
            <w:shd w:val="pct5" w:color="auto" w:fill="auto"/>
            <w:vAlign w:val="center"/>
          </w:tcPr>
          <w:p w14:paraId="2CE708DB" w14:textId="620D173B" w:rsidR="00B75A79" w:rsidRPr="005E5675" w:rsidRDefault="00990D45" w:rsidP="00372DC7">
            <w:pPr>
              <w:rPr>
                <w:b/>
                <w:sz w:val="18"/>
                <w:szCs w:val="18"/>
              </w:rPr>
            </w:pPr>
            <w:r>
              <w:rPr>
                <w:b/>
                <w:sz w:val="18"/>
                <w:szCs w:val="18"/>
              </w:rPr>
              <w:t>Categorization</w:t>
            </w:r>
          </w:p>
        </w:tc>
        <w:tc>
          <w:tcPr>
            <w:tcW w:w="953" w:type="pct"/>
            <w:shd w:val="pct5" w:color="auto" w:fill="auto"/>
          </w:tcPr>
          <w:p w14:paraId="364B7F9E" w14:textId="7227D2F8" w:rsidR="00B75A79" w:rsidRPr="005E5675" w:rsidRDefault="00990D45" w:rsidP="00372DC7">
            <w:pPr>
              <w:rPr>
                <w:b/>
                <w:sz w:val="18"/>
                <w:szCs w:val="18"/>
              </w:rPr>
            </w:pPr>
            <w:r>
              <w:rPr>
                <w:b/>
                <w:sz w:val="18"/>
                <w:szCs w:val="18"/>
              </w:rPr>
              <w:t>Person in charge</w:t>
            </w:r>
          </w:p>
        </w:tc>
        <w:tc>
          <w:tcPr>
            <w:tcW w:w="1797" w:type="pct"/>
            <w:shd w:val="pct5" w:color="auto" w:fill="auto"/>
          </w:tcPr>
          <w:p w14:paraId="096BA3DF" w14:textId="107C7F47" w:rsidR="00B75A79" w:rsidRPr="00AC2510" w:rsidRDefault="00B75A79" w:rsidP="00372DC7">
            <w:r w:rsidRPr="00AC2510">
              <w:t>STK-</w:t>
            </w:r>
            <w:r w:rsidR="00296E75">
              <w:t>22</w:t>
            </w:r>
          </w:p>
        </w:tc>
        <w:tc>
          <w:tcPr>
            <w:tcW w:w="831" w:type="pct"/>
            <w:shd w:val="pct5" w:color="auto" w:fill="auto"/>
          </w:tcPr>
          <w:p w14:paraId="017A62D4" w14:textId="77777777" w:rsidR="00B75A79" w:rsidRPr="005E5675" w:rsidRDefault="00B75A79" w:rsidP="00372DC7">
            <w:pPr>
              <w:rPr>
                <w:b/>
                <w:sz w:val="18"/>
                <w:szCs w:val="18"/>
              </w:rPr>
            </w:pPr>
            <w:r w:rsidRPr="005E5675">
              <w:rPr>
                <w:b/>
                <w:sz w:val="18"/>
                <w:szCs w:val="18"/>
              </w:rPr>
              <w:t>Version</w:t>
            </w:r>
          </w:p>
        </w:tc>
        <w:tc>
          <w:tcPr>
            <w:tcW w:w="547" w:type="pct"/>
            <w:shd w:val="pct5" w:color="auto" w:fill="auto"/>
          </w:tcPr>
          <w:p w14:paraId="4F2E1710" w14:textId="77777777" w:rsidR="00B75A79" w:rsidRPr="00AC2510" w:rsidRDefault="00B75A79" w:rsidP="00372DC7">
            <w:r w:rsidRPr="00AC2510">
              <w:t>1</w:t>
            </w:r>
          </w:p>
        </w:tc>
      </w:tr>
      <w:tr w:rsidR="00B75A79" w:rsidRPr="00E00DB6" w14:paraId="2546C4BD" w14:textId="77777777" w:rsidTr="00D423BD">
        <w:trPr>
          <w:trHeight w:val="152"/>
        </w:trPr>
        <w:tc>
          <w:tcPr>
            <w:tcW w:w="872" w:type="pct"/>
            <w:vMerge/>
            <w:shd w:val="pct5" w:color="auto" w:fill="auto"/>
          </w:tcPr>
          <w:p w14:paraId="0D715E9A" w14:textId="77777777" w:rsidR="00B75A79" w:rsidRPr="005E5675" w:rsidRDefault="00B75A79" w:rsidP="00372DC7">
            <w:pPr>
              <w:tabs>
                <w:tab w:val="left" w:pos="3152"/>
              </w:tabs>
              <w:rPr>
                <w:sz w:val="18"/>
                <w:szCs w:val="18"/>
              </w:rPr>
            </w:pPr>
          </w:p>
        </w:tc>
        <w:tc>
          <w:tcPr>
            <w:tcW w:w="953" w:type="pct"/>
            <w:shd w:val="pct5" w:color="auto" w:fill="auto"/>
          </w:tcPr>
          <w:p w14:paraId="5146F0A4" w14:textId="5523FD1D" w:rsidR="00B75A79" w:rsidRPr="005E5675" w:rsidRDefault="00C44335" w:rsidP="00372DC7">
            <w:pPr>
              <w:rPr>
                <w:b/>
                <w:sz w:val="18"/>
                <w:szCs w:val="18"/>
              </w:rPr>
            </w:pPr>
            <w:r>
              <w:rPr>
                <w:b/>
                <w:sz w:val="18"/>
                <w:szCs w:val="18"/>
              </w:rPr>
              <w:t>Importance</w:t>
            </w:r>
            <w:r w:rsidR="00B75A79" w:rsidRPr="005E5675">
              <w:rPr>
                <w:b/>
                <w:sz w:val="18"/>
                <w:szCs w:val="18"/>
              </w:rPr>
              <w:t xml:space="preserve"> </w:t>
            </w:r>
            <w:r w:rsidR="00B75A79" w:rsidRPr="005E5675">
              <w:rPr>
                <w:sz w:val="18"/>
                <w:szCs w:val="18"/>
              </w:rPr>
              <w:t>(1-5)</w:t>
            </w:r>
          </w:p>
        </w:tc>
        <w:tc>
          <w:tcPr>
            <w:tcW w:w="1797" w:type="pct"/>
            <w:shd w:val="pct5" w:color="auto" w:fill="auto"/>
          </w:tcPr>
          <w:p w14:paraId="298AB459" w14:textId="04C248F8" w:rsidR="00B75A79" w:rsidRPr="00AC2510" w:rsidRDefault="00296E75" w:rsidP="00372DC7">
            <w:r>
              <w:t>1</w:t>
            </w:r>
          </w:p>
        </w:tc>
        <w:tc>
          <w:tcPr>
            <w:tcW w:w="831" w:type="pct"/>
            <w:shd w:val="pct5" w:color="auto" w:fill="auto"/>
          </w:tcPr>
          <w:p w14:paraId="49357BF8" w14:textId="70EE139B" w:rsidR="00B75A79" w:rsidRPr="005E5675" w:rsidRDefault="00C44335" w:rsidP="00372DC7">
            <w:pPr>
              <w:rPr>
                <w:sz w:val="18"/>
                <w:szCs w:val="18"/>
              </w:rPr>
            </w:pPr>
            <w:r>
              <w:rPr>
                <w:b/>
                <w:sz w:val="18"/>
                <w:szCs w:val="18"/>
              </w:rPr>
              <w:t>Priority</w:t>
            </w:r>
            <w:r w:rsidR="00B75A79" w:rsidRPr="005E5675">
              <w:rPr>
                <w:b/>
                <w:sz w:val="18"/>
                <w:szCs w:val="18"/>
              </w:rPr>
              <w:t xml:space="preserve"> </w:t>
            </w:r>
            <w:r w:rsidR="00B75A79" w:rsidRPr="005E5675">
              <w:rPr>
                <w:sz w:val="18"/>
                <w:szCs w:val="18"/>
              </w:rPr>
              <w:t>(1-5)</w:t>
            </w:r>
          </w:p>
        </w:tc>
        <w:tc>
          <w:tcPr>
            <w:tcW w:w="547" w:type="pct"/>
            <w:shd w:val="pct5" w:color="auto" w:fill="auto"/>
          </w:tcPr>
          <w:p w14:paraId="23E1B76E" w14:textId="45A110A5" w:rsidR="00B75A79" w:rsidRPr="00AC2510" w:rsidRDefault="00296E75" w:rsidP="00372DC7">
            <w:r>
              <w:t>1</w:t>
            </w:r>
          </w:p>
        </w:tc>
      </w:tr>
      <w:tr w:rsidR="00B75A79" w:rsidRPr="00FE7A68" w14:paraId="05A806F6" w14:textId="77777777" w:rsidTr="00D423BD">
        <w:trPr>
          <w:trHeight w:val="75"/>
        </w:trPr>
        <w:tc>
          <w:tcPr>
            <w:tcW w:w="872" w:type="pct"/>
          </w:tcPr>
          <w:p w14:paraId="26F64EF8" w14:textId="12548466" w:rsidR="00B75A79" w:rsidRPr="00C15CE6" w:rsidRDefault="00990D45" w:rsidP="00372DC7">
            <w:r>
              <w:rPr>
                <w:sz w:val="18"/>
                <w:szCs w:val="18"/>
              </w:rPr>
              <w:t>Precondition</w:t>
            </w:r>
          </w:p>
        </w:tc>
        <w:tc>
          <w:tcPr>
            <w:tcW w:w="4128" w:type="pct"/>
            <w:gridSpan w:val="4"/>
          </w:tcPr>
          <w:p w14:paraId="52403E6F" w14:textId="391717AF" w:rsidR="00B75A79" w:rsidRPr="00282141" w:rsidRDefault="00052B86" w:rsidP="00372DC7">
            <w:pPr>
              <w:rPr>
                <w:lang w:val="en-US"/>
              </w:rPr>
            </w:pPr>
            <w:r w:rsidRPr="00282141">
              <w:rPr>
                <w:lang w:val="en-US"/>
              </w:rPr>
              <w:t>The communication betwee</w:t>
            </w:r>
            <w:r w:rsidR="00296E75" w:rsidRPr="00282141">
              <w:rPr>
                <w:lang w:val="en-US"/>
              </w:rPr>
              <w:t>n switzerland and Vietnam</w:t>
            </w:r>
            <w:r w:rsidRPr="00282141">
              <w:rPr>
                <w:lang w:val="en-US"/>
              </w:rPr>
              <w:t xml:space="preserve"> is installed about swiponet</w:t>
            </w:r>
          </w:p>
        </w:tc>
      </w:tr>
      <w:tr w:rsidR="00B75A79" w:rsidRPr="00FE7A68" w14:paraId="47D82366" w14:textId="77777777" w:rsidTr="00D423BD">
        <w:trPr>
          <w:trHeight w:val="75"/>
        </w:trPr>
        <w:tc>
          <w:tcPr>
            <w:tcW w:w="872" w:type="pct"/>
          </w:tcPr>
          <w:p w14:paraId="1A1FCEA8" w14:textId="47E359A8" w:rsidR="00B75A79" w:rsidRPr="00C15CE6" w:rsidRDefault="000470ED" w:rsidP="00372DC7">
            <w:pPr>
              <w:rPr>
                <w:sz w:val="18"/>
                <w:szCs w:val="18"/>
              </w:rPr>
            </w:pPr>
            <w:r>
              <w:rPr>
                <w:sz w:val="18"/>
                <w:szCs w:val="18"/>
              </w:rPr>
              <w:t>Description</w:t>
            </w:r>
          </w:p>
        </w:tc>
        <w:tc>
          <w:tcPr>
            <w:tcW w:w="4128" w:type="pct"/>
            <w:gridSpan w:val="4"/>
          </w:tcPr>
          <w:p w14:paraId="06114EFA" w14:textId="3AE110C1" w:rsidR="00052B86" w:rsidRPr="00282141" w:rsidRDefault="00052B86" w:rsidP="00372DC7">
            <w:pPr>
              <w:rPr>
                <w:lang w:val="en-US"/>
              </w:rPr>
            </w:pPr>
            <w:r w:rsidRPr="00282141">
              <w:rPr>
                <w:lang w:val="en-US"/>
              </w:rPr>
              <w:t>Swiponet is a logical name fort he network „Swiss Post Net</w:t>
            </w:r>
            <w:proofErr w:type="gramStart"/>
            <w:r w:rsidRPr="00282141">
              <w:rPr>
                <w:lang w:val="en-US"/>
              </w:rPr>
              <w:t>“ which</w:t>
            </w:r>
            <w:proofErr w:type="gramEnd"/>
            <w:r w:rsidRPr="00282141">
              <w:rPr>
                <w:lang w:val="en-US"/>
              </w:rPr>
              <w:t xml:space="preserve"> is used fort eh communication between Switzerland and Vietnam. This network is guaranteed by different providers (today Swisscom, Open Systems and United Security Providers) and </w:t>
            </w:r>
            <w:r w:rsidR="00D54A6D" w:rsidRPr="00282141">
              <w:rPr>
                <w:lang w:val="en-US"/>
              </w:rPr>
              <w:t xml:space="preserve">offers no network base services like </w:t>
            </w:r>
          </w:p>
          <w:p w14:paraId="25CC27AE" w14:textId="596D9F9F" w:rsidR="00052B86" w:rsidRPr="00282141" w:rsidRDefault="00D54A6D" w:rsidP="00372DC7">
            <w:pPr>
              <w:rPr>
                <w:lang w:val="en-US"/>
              </w:rPr>
            </w:pPr>
            <w:r w:rsidRPr="00282141">
              <w:rPr>
                <w:lang w:val="en-US"/>
              </w:rPr>
              <w:t>DHCP, DNS, NTP etc</w:t>
            </w:r>
            <w:proofErr w:type="gramStart"/>
            <w:r w:rsidR="00052B86" w:rsidRPr="00282141">
              <w:rPr>
                <w:lang w:val="en-US"/>
              </w:rPr>
              <w:t>.</w:t>
            </w:r>
            <w:r w:rsidRPr="00282141">
              <w:rPr>
                <w:lang w:val="en-US"/>
              </w:rPr>
              <w:t>.</w:t>
            </w:r>
            <w:proofErr w:type="gramEnd"/>
          </w:p>
          <w:p w14:paraId="5147BADA" w14:textId="43603B3F" w:rsidR="00052B86" w:rsidRPr="00282141" w:rsidRDefault="00D54A6D" w:rsidP="00D54A6D">
            <w:pPr>
              <w:rPr>
                <w:lang w:val="en-US"/>
              </w:rPr>
            </w:pPr>
            <w:r w:rsidRPr="00282141">
              <w:rPr>
                <w:lang w:val="en-US"/>
              </w:rPr>
              <w:t>All locations or the respective main location per country are bound on Internet VPN (Open Systems) tot he Swiss Post. Swiponet guarantees the sure transference oft he data oft he foreign societies tot he Swiss Post.</w:t>
            </w:r>
          </w:p>
        </w:tc>
      </w:tr>
    </w:tbl>
    <w:p w14:paraId="49D2D09A" w14:textId="610F762E" w:rsidR="00B75A79" w:rsidRPr="00282141" w:rsidRDefault="00B75A79" w:rsidP="00B75A79">
      <w:pPr>
        <w:rPr>
          <w:lang w:val="en-US"/>
        </w:rPr>
      </w:pPr>
    </w:p>
    <w:p w14:paraId="379987E7" w14:textId="77777777" w:rsidR="00B75A79" w:rsidRDefault="00B75A79" w:rsidP="00B75A79">
      <w:r>
        <w:t>Tipp: die Nummerierung (1 bis n) der Detailanforderungen kann so automatisch aktualisiert werden:</w:t>
      </w:r>
    </w:p>
    <w:p w14:paraId="17FF683C" w14:textId="77777777" w:rsidR="00D642AB" w:rsidRDefault="00B75A79" w:rsidP="0064421B">
      <w:pPr>
        <w:pStyle w:val="Listenabsatz"/>
        <w:numPr>
          <w:ilvl w:val="0"/>
          <w:numId w:val="6"/>
        </w:numPr>
        <w:tabs>
          <w:tab w:val="left" w:pos="567"/>
        </w:tabs>
      </w:pPr>
      <w:r>
        <w:t xml:space="preserve">"Ctrl + </w:t>
      </w:r>
      <w:r w:rsidR="00D642AB">
        <w:t>F2</w:t>
      </w:r>
      <w:r>
        <w:t xml:space="preserve">" </w:t>
      </w:r>
      <w:r w:rsidR="00D642AB">
        <w:t>drücken</w:t>
      </w:r>
      <w:r>
        <w:t>.</w:t>
      </w:r>
    </w:p>
    <w:p w14:paraId="3C4E8BEE" w14:textId="77777777" w:rsidR="00D642AB" w:rsidRDefault="00D642AB" w:rsidP="0064421B">
      <w:pPr>
        <w:pStyle w:val="Listenabsatz"/>
        <w:numPr>
          <w:ilvl w:val="0"/>
          <w:numId w:val="6"/>
        </w:numPr>
        <w:tabs>
          <w:tab w:val="left" w:pos="567"/>
        </w:tabs>
      </w:pPr>
      <w:r>
        <w:t>Der Druckvorschau schliessen (oder „Esc“ drücken).</w:t>
      </w:r>
    </w:p>
    <w:p w14:paraId="2C5B03E7" w14:textId="77777777" w:rsidR="00B75A79" w:rsidRDefault="00B75A79" w:rsidP="0064421B">
      <w:pPr>
        <w:pStyle w:val="Listenabsatz"/>
        <w:numPr>
          <w:ilvl w:val="0"/>
          <w:numId w:val="6"/>
        </w:numPr>
        <w:tabs>
          <w:tab w:val="left" w:pos="567"/>
        </w:tabs>
      </w:pPr>
      <w:r>
        <w:t xml:space="preserve">Die Nummerierung </w:t>
      </w:r>
      <w:r w:rsidR="00D642AB">
        <w:t>wurde</w:t>
      </w:r>
      <w:r>
        <w:t xml:space="preserve"> automatisch aktualisiert.</w:t>
      </w:r>
    </w:p>
    <w:p w14:paraId="44604C75" w14:textId="672D1BB3" w:rsidR="00652C35" w:rsidRDefault="00395E09" w:rsidP="00652C35">
      <w:pPr>
        <w:pStyle w:val="berschrift1"/>
      </w:pPr>
      <w:bookmarkStart w:id="191" w:name="_Ref439254697"/>
      <w:bookmarkStart w:id="192" w:name="_Ref439311269"/>
      <w:bookmarkStart w:id="193" w:name="_Ref439938005"/>
      <w:bookmarkStart w:id="194" w:name="_Toc494704449"/>
      <w:r>
        <w:t xml:space="preserve">Reference </w:t>
      </w:r>
      <w:r w:rsidR="00652C35">
        <w:t>do</w:t>
      </w:r>
      <w:bookmarkEnd w:id="191"/>
      <w:bookmarkEnd w:id="192"/>
      <w:bookmarkEnd w:id="193"/>
      <w:r>
        <w:t>cument</w:t>
      </w:r>
      <w:r w:rsidR="00BA185D">
        <w:t>s</w:t>
      </w:r>
      <w:bookmarkEnd w:id="194"/>
    </w:p>
    <w:tbl>
      <w:tblPr>
        <w:tblStyle w:val="Tabellenraster"/>
        <w:tblW w:w="4941" w:type="pct"/>
        <w:tblLayout w:type="fixed"/>
        <w:tblLook w:val="04A0" w:firstRow="1" w:lastRow="0" w:firstColumn="1" w:lastColumn="0" w:noHBand="0" w:noVBand="1"/>
      </w:tblPr>
      <w:tblGrid>
        <w:gridCol w:w="539"/>
        <w:gridCol w:w="9704"/>
      </w:tblGrid>
      <w:tr w:rsidR="00652C35" w:rsidRPr="005875AA" w14:paraId="5292A68A" w14:textId="77777777" w:rsidTr="005875AA">
        <w:tc>
          <w:tcPr>
            <w:tcW w:w="263" w:type="pct"/>
            <w:shd w:val="clear" w:color="auto" w:fill="D9D9D9" w:themeFill="background1" w:themeFillShade="D9"/>
          </w:tcPr>
          <w:p w14:paraId="3D61F5BA" w14:textId="77777777" w:rsidR="00652C35" w:rsidRPr="005875AA" w:rsidRDefault="00652C35" w:rsidP="00372DC7">
            <w:pPr>
              <w:rPr>
                <w:b/>
              </w:rPr>
            </w:pPr>
            <w:r w:rsidRPr="005875AA">
              <w:rPr>
                <w:b/>
              </w:rPr>
              <w:t>Nr</w:t>
            </w:r>
          </w:p>
        </w:tc>
        <w:tc>
          <w:tcPr>
            <w:tcW w:w="4737" w:type="pct"/>
            <w:shd w:val="clear" w:color="auto" w:fill="D9D9D9" w:themeFill="background1" w:themeFillShade="D9"/>
          </w:tcPr>
          <w:p w14:paraId="721CB683" w14:textId="349845F3" w:rsidR="00652C35" w:rsidRPr="005875AA" w:rsidRDefault="00BA071C" w:rsidP="00372DC7">
            <w:pPr>
              <w:tabs>
                <w:tab w:val="left" w:pos="1440"/>
              </w:tabs>
              <w:rPr>
                <w:b/>
              </w:rPr>
            </w:pPr>
            <w:r>
              <w:rPr>
                <w:b/>
              </w:rPr>
              <w:t>Doc</w:t>
            </w:r>
            <w:r w:rsidR="00652C35" w:rsidRPr="005875AA">
              <w:rPr>
                <w:b/>
              </w:rPr>
              <w:t>ument</w:t>
            </w:r>
            <w:r w:rsidR="00652C35" w:rsidRPr="005875AA">
              <w:rPr>
                <w:b/>
              </w:rPr>
              <w:tab/>
            </w:r>
          </w:p>
        </w:tc>
      </w:tr>
      <w:tr w:rsidR="00652C35" w14:paraId="490AAD7B" w14:textId="77777777" w:rsidTr="00887F25">
        <w:tc>
          <w:tcPr>
            <w:tcW w:w="263" w:type="pct"/>
          </w:tcPr>
          <w:p w14:paraId="5F0BEC26" w14:textId="77777777" w:rsidR="00652C35" w:rsidRPr="00F432C9" w:rsidRDefault="00652C35" w:rsidP="00372DC7">
            <w:pPr>
              <w:rPr>
                <w:szCs w:val="20"/>
              </w:rPr>
            </w:pPr>
            <w:r w:rsidRPr="00F432C9">
              <w:rPr>
                <w:szCs w:val="20"/>
              </w:rPr>
              <w:t>01</w:t>
            </w:r>
          </w:p>
        </w:tc>
        <w:tc>
          <w:tcPr>
            <w:tcW w:w="4737" w:type="pct"/>
          </w:tcPr>
          <w:p w14:paraId="676F5CD9" w14:textId="77777777" w:rsidR="00826888" w:rsidRDefault="00826888" w:rsidP="00372DC7">
            <w:pPr>
              <w:rPr>
                <w:szCs w:val="20"/>
              </w:rPr>
            </w:pPr>
            <w:r>
              <w:rPr>
                <w:szCs w:val="20"/>
              </w:rPr>
              <w:t>Stakeholderliste:</w:t>
            </w:r>
          </w:p>
          <w:p w14:paraId="3649D204" w14:textId="4D82BC63" w:rsidR="001463E5" w:rsidRPr="00F432C9" w:rsidRDefault="00181B49" w:rsidP="001463E5">
            <w:pPr>
              <w:rPr>
                <w:szCs w:val="20"/>
              </w:rPr>
            </w:pPr>
            <w:hyperlink r:id="rId90" w:history="1">
              <w:r w:rsidR="001463E5" w:rsidRPr="00280B47">
                <w:rPr>
                  <w:rStyle w:val="Hyperlink"/>
                  <w:szCs w:val="20"/>
                </w:rPr>
                <w:t>\\Hpcf12\isa_pl_pm$\10_Applikationen\DISCO\07-Release-Changemanagement\Anforderungsdokumentation\STK_Stakeholderliste.docx</w:t>
              </w:r>
            </w:hyperlink>
          </w:p>
        </w:tc>
      </w:tr>
      <w:tr w:rsidR="00652C35" w14:paraId="74908324" w14:textId="77777777" w:rsidTr="00887F25">
        <w:tc>
          <w:tcPr>
            <w:tcW w:w="263" w:type="pct"/>
          </w:tcPr>
          <w:p w14:paraId="39AE3335" w14:textId="77777777" w:rsidR="00652C35" w:rsidRPr="00F432C9" w:rsidRDefault="00652C35" w:rsidP="00372DC7">
            <w:pPr>
              <w:rPr>
                <w:szCs w:val="20"/>
              </w:rPr>
            </w:pPr>
            <w:r>
              <w:rPr>
                <w:szCs w:val="20"/>
              </w:rPr>
              <w:t>02</w:t>
            </w:r>
          </w:p>
        </w:tc>
        <w:tc>
          <w:tcPr>
            <w:tcW w:w="4737" w:type="pct"/>
          </w:tcPr>
          <w:p w14:paraId="6AEF44D4" w14:textId="77777777" w:rsidR="00652C35" w:rsidRDefault="006F2808" w:rsidP="00372DC7">
            <w:pPr>
              <w:rPr>
                <w:szCs w:val="20"/>
              </w:rPr>
            </w:pPr>
            <w:r>
              <w:rPr>
                <w:szCs w:val="20"/>
              </w:rPr>
              <w:t>Adresschecker</w:t>
            </w:r>
            <w:r w:rsidR="00337D44">
              <w:rPr>
                <w:szCs w:val="20"/>
              </w:rPr>
              <w:t xml:space="preserve"> Anbindung Umsysteme</w:t>
            </w:r>
            <w:r>
              <w:rPr>
                <w:szCs w:val="20"/>
              </w:rPr>
              <w:t>:</w:t>
            </w:r>
          </w:p>
          <w:p w14:paraId="78306B47" w14:textId="3157E8D8" w:rsidR="006F2808" w:rsidRPr="00F432C9" w:rsidRDefault="00181B49" w:rsidP="006F2808">
            <w:pPr>
              <w:rPr>
                <w:szCs w:val="20"/>
              </w:rPr>
            </w:pPr>
            <w:hyperlink r:id="rId91" w:history="1">
              <w:r w:rsidR="00280B47" w:rsidRPr="00280B47">
                <w:rPr>
                  <w:rStyle w:val="Hyperlink"/>
                </w:rPr>
                <w:t>\\Hpcf12\isa_pl_pm$\10_Applikationen\DISCO\07-Release-Changemanagement\Anforderungsdokumentation\</w:t>
              </w:r>
              <w:r w:rsidR="00280B47" w:rsidRPr="00280B47">
                <w:rPr>
                  <w:rStyle w:val="Hyperlink"/>
                  <w:szCs w:val="20"/>
                </w:rPr>
                <w:t>ACH\ACH_V4_3_Anbindung_Umsysteme.pdf</w:t>
              </w:r>
            </w:hyperlink>
          </w:p>
        </w:tc>
      </w:tr>
      <w:tr w:rsidR="00652C35" w:rsidRPr="00E274A2" w14:paraId="353842B7" w14:textId="77777777" w:rsidTr="00887F25">
        <w:tc>
          <w:tcPr>
            <w:tcW w:w="263" w:type="pct"/>
          </w:tcPr>
          <w:p w14:paraId="6704021F" w14:textId="77777777" w:rsidR="00652C35" w:rsidRPr="00F432C9" w:rsidRDefault="00652C35" w:rsidP="00372DC7">
            <w:pPr>
              <w:rPr>
                <w:szCs w:val="20"/>
              </w:rPr>
            </w:pPr>
            <w:r>
              <w:rPr>
                <w:szCs w:val="20"/>
              </w:rPr>
              <w:t>03</w:t>
            </w:r>
          </w:p>
        </w:tc>
        <w:tc>
          <w:tcPr>
            <w:tcW w:w="4737" w:type="pct"/>
          </w:tcPr>
          <w:p w14:paraId="1FD25DD1" w14:textId="77777777" w:rsidR="00652C35" w:rsidRDefault="00B02E78" w:rsidP="00372DC7">
            <w:pPr>
              <w:tabs>
                <w:tab w:val="left" w:pos="5505"/>
              </w:tabs>
              <w:rPr>
                <w:szCs w:val="20"/>
              </w:rPr>
            </w:pPr>
            <w:r>
              <w:rPr>
                <w:szCs w:val="20"/>
              </w:rPr>
              <w:t>Webservice PDS:</w:t>
            </w:r>
          </w:p>
          <w:p w14:paraId="6465ECBF" w14:textId="77777777" w:rsidR="00B02E78" w:rsidRPr="00F432C9" w:rsidRDefault="00181B49" w:rsidP="00B02E78">
            <w:pPr>
              <w:tabs>
                <w:tab w:val="left" w:pos="5505"/>
              </w:tabs>
              <w:rPr>
                <w:szCs w:val="20"/>
              </w:rPr>
            </w:pPr>
            <w:hyperlink r:id="rId92" w:history="1">
              <w:r w:rsidR="00B02E78" w:rsidRPr="00866C25">
                <w:rPr>
                  <w:rStyle w:val="Hyperlink"/>
                  <w:szCs w:val="20"/>
                </w:rPr>
                <w:t>\\Hpcf12\isa_pl_pm$\10_Applikationen\VG\04-Applikationsdokumentation\PDS-VG\PDS_ParcelInfoService_V0224.docx</w:t>
              </w:r>
            </w:hyperlink>
          </w:p>
        </w:tc>
      </w:tr>
      <w:tr w:rsidR="00351CCC" w:rsidRPr="00E274A2" w14:paraId="0DF98779" w14:textId="77777777" w:rsidTr="00887F25">
        <w:tc>
          <w:tcPr>
            <w:tcW w:w="263" w:type="pct"/>
          </w:tcPr>
          <w:p w14:paraId="4A642C77" w14:textId="77777777" w:rsidR="00351CCC" w:rsidRDefault="00351CCC" w:rsidP="00372DC7">
            <w:pPr>
              <w:rPr>
                <w:szCs w:val="20"/>
              </w:rPr>
            </w:pPr>
            <w:r>
              <w:rPr>
                <w:szCs w:val="20"/>
              </w:rPr>
              <w:t>04</w:t>
            </w:r>
          </w:p>
        </w:tc>
        <w:tc>
          <w:tcPr>
            <w:tcW w:w="4737" w:type="pct"/>
          </w:tcPr>
          <w:p w14:paraId="000A9DBD" w14:textId="77777777" w:rsidR="00351CCC" w:rsidRDefault="00351CCC" w:rsidP="00372DC7">
            <w:pPr>
              <w:tabs>
                <w:tab w:val="left" w:pos="5505"/>
              </w:tabs>
              <w:rPr>
                <w:szCs w:val="20"/>
              </w:rPr>
            </w:pPr>
            <w:r>
              <w:rPr>
                <w:szCs w:val="20"/>
              </w:rPr>
              <w:t>Webservice PLDTVG:</w:t>
            </w:r>
          </w:p>
          <w:p w14:paraId="3251FA3B" w14:textId="77777777" w:rsidR="00351CCC" w:rsidRDefault="00181B49" w:rsidP="00351CCC">
            <w:pPr>
              <w:tabs>
                <w:tab w:val="left" w:pos="5505"/>
              </w:tabs>
              <w:rPr>
                <w:szCs w:val="20"/>
              </w:rPr>
            </w:pPr>
            <w:hyperlink r:id="rId93" w:history="1">
              <w:r w:rsidR="00351CCC" w:rsidRPr="007F619E">
                <w:rPr>
                  <w:rStyle w:val="Hyperlink"/>
                  <w:szCs w:val="20"/>
                </w:rPr>
                <w:t>\\Hpcf12\isa_pl_pm$\10_Applikationen\VG\04-Applikationsdokumentation\DT-VG\PLDTVG.wsdl</w:t>
              </w:r>
            </w:hyperlink>
          </w:p>
        </w:tc>
      </w:tr>
      <w:tr w:rsidR="00351CCC" w:rsidRPr="00E274A2" w14:paraId="5409C690" w14:textId="77777777" w:rsidTr="00887F25">
        <w:tc>
          <w:tcPr>
            <w:tcW w:w="263" w:type="pct"/>
          </w:tcPr>
          <w:p w14:paraId="38CEEC7F" w14:textId="77777777" w:rsidR="00351CCC" w:rsidRDefault="00351CCC" w:rsidP="00372DC7">
            <w:pPr>
              <w:rPr>
                <w:szCs w:val="20"/>
              </w:rPr>
            </w:pPr>
            <w:r>
              <w:rPr>
                <w:szCs w:val="20"/>
              </w:rPr>
              <w:t>05</w:t>
            </w:r>
          </w:p>
        </w:tc>
        <w:tc>
          <w:tcPr>
            <w:tcW w:w="4737" w:type="pct"/>
          </w:tcPr>
          <w:p w14:paraId="75539F2C" w14:textId="77777777" w:rsidR="00351CCC" w:rsidRDefault="008E1468" w:rsidP="00372DC7">
            <w:pPr>
              <w:tabs>
                <w:tab w:val="left" w:pos="5505"/>
              </w:tabs>
              <w:rPr>
                <w:szCs w:val="20"/>
              </w:rPr>
            </w:pPr>
            <w:r>
              <w:rPr>
                <w:szCs w:val="20"/>
              </w:rPr>
              <w:t>Webservice VAM:</w:t>
            </w:r>
          </w:p>
          <w:p w14:paraId="240E4F6D" w14:textId="7344BF0A" w:rsidR="008E1468" w:rsidRDefault="00181B49" w:rsidP="008E1468">
            <w:pPr>
              <w:tabs>
                <w:tab w:val="left" w:pos="5505"/>
              </w:tabs>
              <w:rPr>
                <w:szCs w:val="20"/>
              </w:rPr>
            </w:pPr>
            <w:hyperlink r:id="rId94" w:history="1">
              <w:r w:rsidR="008E1468" w:rsidRPr="007F619E">
                <w:rPr>
                  <w:rStyle w:val="Hyperlink"/>
                  <w:szCs w:val="20"/>
                </w:rPr>
                <w:t>\\Hpcf12\isa_pl_pm$\10_Applikationen\</w:t>
              </w:r>
              <w:r w:rsidR="0062546E">
                <w:rPr>
                  <w:rStyle w:val="Hyperlink"/>
                  <w:szCs w:val="20"/>
                </w:rPr>
                <w:t>DISCO</w:t>
              </w:r>
              <w:r w:rsidR="008E1468" w:rsidRPr="007F619E">
                <w:rPr>
                  <w:rStyle w:val="Hyperlink"/>
                  <w:szCs w:val="20"/>
                </w:rPr>
                <w:t>\03-Betriebsdokumentation\VG-</w:t>
              </w:r>
              <w:r w:rsidR="0062546E">
                <w:rPr>
                  <w:rStyle w:val="Hyperlink"/>
                  <w:szCs w:val="20"/>
                </w:rPr>
                <w:t>DisCo</w:t>
              </w:r>
              <w:r w:rsidR="008E1468" w:rsidRPr="007F619E">
                <w:rPr>
                  <w:rStyle w:val="Hyperlink"/>
                  <w:szCs w:val="20"/>
                </w:rPr>
                <w:t>\</w:t>
              </w:r>
              <w:r w:rsidR="008E1468" w:rsidRPr="008E1468">
                <w:rPr>
                  <w:rStyle w:val="Hyperlink"/>
                  <w:szCs w:val="20"/>
                </w:rPr>
                <w:t>CaptureResultService.wsdl</w:t>
              </w:r>
            </w:hyperlink>
          </w:p>
        </w:tc>
      </w:tr>
      <w:tr w:rsidR="008E1468" w:rsidRPr="00E274A2" w14:paraId="1AC846DF" w14:textId="77777777" w:rsidTr="00887F25">
        <w:tc>
          <w:tcPr>
            <w:tcW w:w="263" w:type="pct"/>
          </w:tcPr>
          <w:p w14:paraId="16136479" w14:textId="77777777" w:rsidR="008E1468" w:rsidRDefault="008E1468" w:rsidP="00372DC7">
            <w:pPr>
              <w:rPr>
                <w:szCs w:val="20"/>
              </w:rPr>
            </w:pPr>
            <w:r>
              <w:rPr>
                <w:szCs w:val="20"/>
              </w:rPr>
              <w:t>06</w:t>
            </w:r>
          </w:p>
        </w:tc>
        <w:tc>
          <w:tcPr>
            <w:tcW w:w="4737" w:type="pct"/>
          </w:tcPr>
          <w:p w14:paraId="0102277D" w14:textId="77777777" w:rsidR="008E1468" w:rsidRDefault="008E1468" w:rsidP="00372DC7">
            <w:pPr>
              <w:tabs>
                <w:tab w:val="left" w:pos="5505"/>
              </w:tabs>
              <w:rPr>
                <w:szCs w:val="20"/>
              </w:rPr>
            </w:pPr>
            <w:r>
              <w:rPr>
                <w:szCs w:val="20"/>
              </w:rPr>
              <w:t>Webservice Adressdaten Padasa:</w:t>
            </w:r>
          </w:p>
          <w:p w14:paraId="4AB19C5C" w14:textId="2385402D" w:rsidR="008E1468" w:rsidRDefault="00181B49" w:rsidP="001030D2">
            <w:pPr>
              <w:tabs>
                <w:tab w:val="left" w:pos="5505"/>
              </w:tabs>
              <w:rPr>
                <w:szCs w:val="20"/>
              </w:rPr>
            </w:pPr>
            <w:hyperlink r:id="rId95" w:history="1">
              <w:r w:rsidR="00280B47" w:rsidRPr="00280B47">
                <w:rPr>
                  <w:rStyle w:val="Hyperlink"/>
                </w:rPr>
                <w:t>\\Hpcf12\isa_pl_pm$\10_Applikationen\DISCO\07-Release-Changemanagement\Anforderungsdokumentation\</w:t>
              </w:r>
              <w:r w:rsidR="00280B47" w:rsidRPr="00280B47">
                <w:rPr>
                  <w:rStyle w:val="Hyperlink"/>
                  <w:szCs w:val="20"/>
                </w:rPr>
                <w:t>PADASA\SD_Systemdesign_VG-PADASA_V0102.docx</w:t>
              </w:r>
            </w:hyperlink>
          </w:p>
        </w:tc>
      </w:tr>
      <w:tr w:rsidR="008E1468" w:rsidRPr="00E274A2" w14:paraId="79DEAF2A" w14:textId="77777777" w:rsidTr="00887F25">
        <w:tc>
          <w:tcPr>
            <w:tcW w:w="263" w:type="pct"/>
          </w:tcPr>
          <w:p w14:paraId="1053A8F7" w14:textId="77777777" w:rsidR="008E1468" w:rsidRDefault="008E1468" w:rsidP="00372DC7">
            <w:pPr>
              <w:rPr>
                <w:szCs w:val="20"/>
              </w:rPr>
            </w:pPr>
            <w:r>
              <w:rPr>
                <w:szCs w:val="20"/>
              </w:rPr>
              <w:t>07</w:t>
            </w:r>
          </w:p>
        </w:tc>
        <w:tc>
          <w:tcPr>
            <w:tcW w:w="4737" w:type="pct"/>
          </w:tcPr>
          <w:p w14:paraId="7485B7EF" w14:textId="77777777" w:rsidR="008E1468" w:rsidRDefault="00324390" w:rsidP="00372DC7">
            <w:pPr>
              <w:tabs>
                <w:tab w:val="left" w:pos="5505"/>
              </w:tabs>
              <w:rPr>
                <w:szCs w:val="20"/>
              </w:rPr>
            </w:pPr>
            <w:r>
              <w:rPr>
                <w:szCs w:val="20"/>
              </w:rPr>
              <w:t>Erfassungsprozess bei SPS Ltd.:</w:t>
            </w:r>
          </w:p>
          <w:p w14:paraId="48EE5278" w14:textId="1989949B" w:rsidR="00324390" w:rsidRDefault="00181B49" w:rsidP="00F66B9A">
            <w:pPr>
              <w:tabs>
                <w:tab w:val="left" w:pos="5505"/>
              </w:tabs>
              <w:rPr>
                <w:szCs w:val="20"/>
              </w:rPr>
            </w:pPr>
            <w:hyperlink r:id="rId96" w:history="1">
              <w:r w:rsidR="00B253AD">
                <w:rPr>
                  <w:rStyle w:val="Hyperlink"/>
                </w:rPr>
                <w:t>..\..\01-Anwenderdokumentation\Erfassungsregeln\VAE_Agreement_zu_Erfassungsregeln_20170530.V3.4.pdf</w:t>
              </w:r>
            </w:hyperlink>
            <w:r w:rsidR="00F66B9A">
              <w:t xml:space="preserve"> </w:t>
            </w:r>
          </w:p>
        </w:tc>
      </w:tr>
      <w:tr w:rsidR="005B560F" w:rsidRPr="00E274A2" w14:paraId="4E6CC77D" w14:textId="77777777" w:rsidTr="005B560F">
        <w:tc>
          <w:tcPr>
            <w:tcW w:w="263" w:type="pct"/>
          </w:tcPr>
          <w:p w14:paraId="3E0A9180" w14:textId="77777777" w:rsidR="005B560F" w:rsidRDefault="005B560F" w:rsidP="00E31259">
            <w:pPr>
              <w:rPr>
                <w:szCs w:val="20"/>
              </w:rPr>
            </w:pPr>
            <w:r>
              <w:rPr>
                <w:szCs w:val="20"/>
              </w:rPr>
              <w:t>08</w:t>
            </w:r>
          </w:p>
        </w:tc>
        <w:tc>
          <w:tcPr>
            <w:tcW w:w="4737" w:type="pct"/>
          </w:tcPr>
          <w:p w14:paraId="367CA60E" w14:textId="77777777" w:rsidR="005B560F" w:rsidRDefault="005B560F" w:rsidP="00E31259">
            <w:pPr>
              <w:tabs>
                <w:tab w:val="left" w:pos="5505"/>
              </w:tabs>
              <w:rPr>
                <w:szCs w:val="20"/>
              </w:rPr>
            </w:pPr>
            <w:r>
              <w:rPr>
                <w:szCs w:val="20"/>
              </w:rPr>
              <w:t>AMPplus Schnittstellenbeschreibung:</w:t>
            </w:r>
          </w:p>
          <w:p w14:paraId="66FB36A8" w14:textId="77777777" w:rsidR="005B560F" w:rsidRDefault="00181B49" w:rsidP="00E31259">
            <w:pPr>
              <w:tabs>
                <w:tab w:val="left" w:pos="5505"/>
              </w:tabs>
              <w:rPr>
                <w:szCs w:val="20"/>
              </w:rPr>
            </w:pPr>
            <w:hyperlink r:id="rId97" w:history="1">
              <w:r w:rsidR="005B560F" w:rsidRPr="00C74867">
                <w:rPr>
                  <w:rStyle w:val="Hyperlink"/>
                  <w:szCs w:val="20"/>
                </w:rPr>
                <w:t>\\Hpcf07\postlog$\Projekte\ABA_Analyse_Bild_und_Adressverarbeitung\M9_Eliminierung_VG\03_Konzept\AMPplus\AMPplus_SRS_Schnittstellen_X02.04.docx</w:t>
              </w:r>
            </w:hyperlink>
          </w:p>
        </w:tc>
      </w:tr>
      <w:tr w:rsidR="00BB7460" w:rsidRPr="00E274A2" w14:paraId="73B0E57E" w14:textId="77777777" w:rsidTr="005B560F">
        <w:tc>
          <w:tcPr>
            <w:tcW w:w="263" w:type="pct"/>
          </w:tcPr>
          <w:p w14:paraId="467E2BE0" w14:textId="64610EC7" w:rsidR="00BB7460" w:rsidRDefault="00BB7460" w:rsidP="00E31259">
            <w:pPr>
              <w:rPr>
                <w:szCs w:val="20"/>
              </w:rPr>
            </w:pPr>
            <w:r>
              <w:rPr>
                <w:szCs w:val="20"/>
              </w:rPr>
              <w:t>09</w:t>
            </w:r>
          </w:p>
        </w:tc>
        <w:tc>
          <w:tcPr>
            <w:tcW w:w="4737" w:type="pct"/>
          </w:tcPr>
          <w:p w14:paraId="3C30BB28" w14:textId="48773CFE" w:rsidR="00BB7460" w:rsidRDefault="00BB7460" w:rsidP="00E31259">
            <w:pPr>
              <w:tabs>
                <w:tab w:val="left" w:pos="5505"/>
              </w:tabs>
              <w:rPr>
                <w:szCs w:val="20"/>
              </w:rPr>
            </w:pPr>
            <w:r>
              <w:rPr>
                <w:szCs w:val="20"/>
              </w:rPr>
              <w:t>ZUBOFI Interface description:</w:t>
            </w:r>
          </w:p>
          <w:p w14:paraId="71661141" w14:textId="3F99630B" w:rsidR="008C2E61" w:rsidRDefault="00181B49" w:rsidP="008C2E61">
            <w:pPr>
              <w:tabs>
                <w:tab w:val="left" w:pos="5505"/>
              </w:tabs>
              <w:rPr>
                <w:szCs w:val="20"/>
              </w:rPr>
            </w:pPr>
            <w:hyperlink r:id="rId98" w:history="1">
              <w:r w:rsidR="00DB1B4B" w:rsidRPr="00DB1B4B">
                <w:rPr>
                  <w:rStyle w:val="Hyperlink"/>
                </w:rPr>
                <w:t>\\Hpcf12\isa_pl_pm$\10_Applikationen\DISCO\07-Release-Changemanagement\Anforderungsdokumentation\ZUBOFI\SY_Schnittstelle_ZUBOFI_SMT_V0105.docx</w:t>
              </w:r>
            </w:hyperlink>
            <w:r w:rsidR="00DB1B4B">
              <w:rPr>
                <w:szCs w:val="20"/>
              </w:rPr>
              <w:t xml:space="preserve"> </w:t>
            </w:r>
          </w:p>
        </w:tc>
      </w:tr>
      <w:tr w:rsidR="008F4D16" w:rsidRPr="00E274A2" w14:paraId="7CBA13AE" w14:textId="77777777" w:rsidTr="005B560F">
        <w:tc>
          <w:tcPr>
            <w:tcW w:w="263" w:type="pct"/>
          </w:tcPr>
          <w:p w14:paraId="69110D69" w14:textId="0991E4D6" w:rsidR="008F4D16" w:rsidRDefault="008F4D16" w:rsidP="00E31259">
            <w:pPr>
              <w:rPr>
                <w:szCs w:val="20"/>
              </w:rPr>
            </w:pPr>
            <w:r>
              <w:rPr>
                <w:szCs w:val="20"/>
              </w:rPr>
              <w:t>10</w:t>
            </w:r>
          </w:p>
        </w:tc>
        <w:tc>
          <w:tcPr>
            <w:tcW w:w="4737" w:type="pct"/>
          </w:tcPr>
          <w:p w14:paraId="3D04AB80" w14:textId="650EAE38" w:rsidR="008F4D16" w:rsidRDefault="00012A50" w:rsidP="00E31259">
            <w:pPr>
              <w:tabs>
                <w:tab w:val="left" w:pos="5505"/>
              </w:tabs>
              <w:rPr>
                <w:szCs w:val="20"/>
              </w:rPr>
            </w:pPr>
            <w:r>
              <w:rPr>
                <w:szCs w:val="20"/>
              </w:rPr>
              <w:t>ASDP Interface description</w:t>
            </w:r>
            <w:r w:rsidR="008F4D16">
              <w:rPr>
                <w:szCs w:val="20"/>
              </w:rPr>
              <w:t>:</w:t>
            </w:r>
          </w:p>
          <w:p w14:paraId="4E3C5C9F" w14:textId="78ACC712" w:rsidR="008F4D16" w:rsidRDefault="00DB1B4B" w:rsidP="00E339D4">
            <w:pPr>
              <w:tabs>
                <w:tab w:val="left" w:pos="5505"/>
              </w:tabs>
              <w:rPr>
                <w:szCs w:val="20"/>
              </w:rPr>
            </w:pPr>
            <w:r>
              <w:rPr>
                <w:szCs w:val="20"/>
              </w:rPr>
              <w:t xml:space="preserve"> </w:t>
            </w:r>
          </w:p>
        </w:tc>
      </w:tr>
      <w:tr w:rsidR="004C3B39" w:rsidRPr="00E274A2" w14:paraId="572D4DDB" w14:textId="77777777" w:rsidTr="005B560F">
        <w:tc>
          <w:tcPr>
            <w:tcW w:w="263" w:type="pct"/>
          </w:tcPr>
          <w:p w14:paraId="714A8C88" w14:textId="0010A6E0" w:rsidR="004C3B39" w:rsidRDefault="004C3B39" w:rsidP="00E31259">
            <w:pPr>
              <w:rPr>
                <w:szCs w:val="20"/>
              </w:rPr>
            </w:pPr>
            <w:r>
              <w:rPr>
                <w:szCs w:val="20"/>
              </w:rPr>
              <w:t>11</w:t>
            </w:r>
          </w:p>
        </w:tc>
        <w:tc>
          <w:tcPr>
            <w:tcW w:w="4737" w:type="pct"/>
          </w:tcPr>
          <w:p w14:paraId="19DE8A76" w14:textId="77777777" w:rsidR="004C3B39" w:rsidRDefault="004C3B39" w:rsidP="00E31259">
            <w:pPr>
              <w:tabs>
                <w:tab w:val="left" w:pos="5505"/>
              </w:tabs>
              <w:rPr>
                <w:szCs w:val="20"/>
              </w:rPr>
            </w:pPr>
            <w:r>
              <w:rPr>
                <w:szCs w:val="20"/>
              </w:rPr>
              <w:t>Description Interface SMT-DISCO:</w:t>
            </w:r>
          </w:p>
          <w:p w14:paraId="53FE2063" w14:textId="47D9A69F" w:rsidR="004C3B39" w:rsidRDefault="00181B49" w:rsidP="004C3B39">
            <w:pPr>
              <w:tabs>
                <w:tab w:val="left" w:pos="5505"/>
              </w:tabs>
              <w:rPr>
                <w:szCs w:val="20"/>
              </w:rPr>
            </w:pPr>
            <w:hyperlink r:id="rId99" w:history="1">
              <w:r w:rsidR="00280B47" w:rsidRPr="00280B47">
                <w:rPr>
                  <w:rStyle w:val="Hyperlink"/>
                  <w:szCs w:val="20"/>
                </w:rPr>
                <w:t>\\Hpcf12\isa_pl_pm$\10_Applikationen\DISCO\07-Release-Changemanagement\Anforderungsdokumentation\SMT\SY_Schnittstelle_SMT_DisCo_V0104.docx</w:t>
              </w:r>
            </w:hyperlink>
          </w:p>
        </w:tc>
      </w:tr>
      <w:tr w:rsidR="007967E0" w:rsidRPr="00E274A2" w14:paraId="480BA7FD" w14:textId="77777777" w:rsidTr="005B560F">
        <w:tc>
          <w:tcPr>
            <w:tcW w:w="263" w:type="pct"/>
          </w:tcPr>
          <w:p w14:paraId="32EE86C3" w14:textId="02385E1F" w:rsidR="007967E0" w:rsidRDefault="007967E0" w:rsidP="00E31259">
            <w:pPr>
              <w:rPr>
                <w:szCs w:val="20"/>
              </w:rPr>
            </w:pPr>
            <w:r>
              <w:rPr>
                <w:szCs w:val="20"/>
              </w:rPr>
              <w:t>12</w:t>
            </w:r>
          </w:p>
        </w:tc>
        <w:tc>
          <w:tcPr>
            <w:tcW w:w="4737" w:type="pct"/>
          </w:tcPr>
          <w:p w14:paraId="477F6A22" w14:textId="77777777" w:rsidR="007967E0" w:rsidRDefault="007967E0" w:rsidP="00E31259">
            <w:pPr>
              <w:tabs>
                <w:tab w:val="left" w:pos="5505"/>
              </w:tabs>
              <w:rPr>
                <w:szCs w:val="20"/>
              </w:rPr>
            </w:pPr>
            <w:r>
              <w:rPr>
                <w:szCs w:val="20"/>
              </w:rPr>
              <w:t>Interface description PDS-DISCO:</w:t>
            </w:r>
          </w:p>
          <w:p w14:paraId="03B4BEE2" w14:textId="57174C70" w:rsidR="007967E0" w:rsidRDefault="00181B49" w:rsidP="00E31259">
            <w:pPr>
              <w:tabs>
                <w:tab w:val="left" w:pos="5505"/>
              </w:tabs>
              <w:rPr>
                <w:szCs w:val="20"/>
              </w:rPr>
            </w:pPr>
            <w:hyperlink r:id="rId100" w:history="1">
              <w:r w:rsidR="00280B47" w:rsidRPr="00280B47">
                <w:rPr>
                  <w:rStyle w:val="Hyperlink"/>
                  <w:szCs w:val="20"/>
                </w:rPr>
                <w:t>\\Hpcf12\isa_pl_pm$\10_Applikationen\DISCO\07-Release-Changemanagement\Anforderungsdokumentation\PDS\SY_Schnittstelle_PDS_DISCO_V0102.docx</w:t>
              </w:r>
            </w:hyperlink>
          </w:p>
        </w:tc>
      </w:tr>
      <w:tr w:rsidR="007C1C11" w:rsidRPr="00E274A2" w14:paraId="7D8A92AD" w14:textId="77777777" w:rsidTr="0064376B">
        <w:tc>
          <w:tcPr>
            <w:tcW w:w="263" w:type="pct"/>
          </w:tcPr>
          <w:p w14:paraId="50B27843" w14:textId="6C582732" w:rsidR="007C1C11" w:rsidRDefault="007C1C11" w:rsidP="0064376B">
            <w:pPr>
              <w:rPr>
                <w:szCs w:val="20"/>
              </w:rPr>
            </w:pPr>
            <w:r>
              <w:rPr>
                <w:szCs w:val="20"/>
              </w:rPr>
              <w:t>1</w:t>
            </w:r>
            <w:r w:rsidR="00306977">
              <w:rPr>
                <w:szCs w:val="20"/>
              </w:rPr>
              <w:t>3</w:t>
            </w:r>
          </w:p>
        </w:tc>
        <w:tc>
          <w:tcPr>
            <w:tcW w:w="4737" w:type="pct"/>
          </w:tcPr>
          <w:p w14:paraId="0812AD4E" w14:textId="77777777" w:rsidR="007C1C11" w:rsidRDefault="007C1C11" w:rsidP="0064376B">
            <w:pPr>
              <w:tabs>
                <w:tab w:val="left" w:pos="5505"/>
              </w:tabs>
              <w:rPr>
                <w:szCs w:val="20"/>
              </w:rPr>
            </w:pPr>
            <w:r>
              <w:rPr>
                <w:szCs w:val="20"/>
              </w:rPr>
              <w:t>Description interface DPM-DISCO:</w:t>
            </w:r>
          </w:p>
          <w:p w14:paraId="69BC72BC" w14:textId="57860F91" w:rsidR="007C1C11" w:rsidRDefault="00653193" w:rsidP="0064376B">
            <w:pPr>
              <w:tabs>
                <w:tab w:val="left" w:pos="5505"/>
              </w:tabs>
              <w:rPr>
                <w:szCs w:val="20"/>
              </w:rPr>
            </w:pPr>
            <w:ins w:id="195" w:author="Klauenboesch Beat, PM84" w:date="2017-10-02T16:02:00Z">
              <w:r w:rsidRPr="00653193">
                <w:t>\\Hpcf07\postlog$\PostLogistics-Projekte\DISCO Betrieb\Anforderungen\13_Daten_DT_Kontour</w:t>
              </w:r>
              <w:r>
                <w:t>\</w:t>
              </w:r>
            </w:ins>
            <w:ins w:id="196" w:author="Klauenboesch Beat, PM84" w:date="2017-10-02T16:03:00Z">
              <w:r w:rsidRPr="00653193">
                <w:t>SY_Schnittstelle_DPM_DISCO_X0103_english.docx</w:t>
              </w:r>
            </w:ins>
            <w:bookmarkStart w:id="197" w:name="_GoBack"/>
            <w:bookmarkEnd w:id="197"/>
            <w:del w:id="198" w:author="Klauenboesch Beat, PM84" w:date="2017-10-02T16:02:00Z">
              <w:r w:rsidR="00181B49" w:rsidDel="00653193">
                <w:fldChar w:fldCharType="begin"/>
              </w:r>
              <w:r w:rsidR="00181B49" w:rsidDel="00653193">
                <w:delInstrText xml:space="preserve"> HYPERLINK "DPM/SY_Schnittstelle_DPM_DISCO_V0102_english.docx" </w:delInstrText>
              </w:r>
              <w:r w:rsidR="00181B49" w:rsidDel="00653193">
                <w:fldChar w:fldCharType="separate"/>
              </w:r>
              <w:r w:rsidR="00280B47" w:rsidRPr="00280B47" w:rsidDel="00653193">
                <w:rPr>
                  <w:rStyle w:val="Hyperlink"/>
                  <w:szCs w:val="20"/>
                </w:rPr>
                <w:delText>\\Hpcf12\isa_pl_pm$\10_Applikationen\DISCO\07-Release-Changemanagement\Anforderungsdokumentation\</w:delText>
              </w:r>
              <w:r w:rsidR="00280B47" w:rsidRPr="00280B47" w:rsidDel="00653193">
                <w:rPr>
                  <w:rStyle w:val="Hyperlink"/>
                </w:rPr>
                <w:delText>DPM\SY_Schnittstelle_DPM_DISCO_V0102_english.docx</w:delText>
              </w:r>
              <w:r w:rsidR="00181B49" w:rsidDel="00653193">
                <w:rPr>
                  <w:rStyle w:val="Hyperlink"/>
                </w:rPr>
                <w:fldChar w:fldCharType="end"/>
              </w:r>
              <w:r w:rsidR="007C1C11" w:rsidDel="00653193">
                <w:rPr>
                  <w:szCs w:val="20"/>
                </w:rPr>
                <w:delText xml:space="preserve"> </w:delText>
              </w:r>
            </w:del>
          </w:p>
        </w:tc>
      </w:tr>
      <w:tr w:rsidR="000071BD" w:rsidRPr="00E274A2" w14:paraId="34A74964" w14:textId="77777777" w:rsidTr="0064376B">
        <w:tc>
          <w:tcPr>
            <w:tcW w:w="263" w:type="pct"/>
          </w:tcPr>
          <w:p w14:paraId="7231385C" w14:textId="10B74BCF" w:rsidR="000071BD" w:rsidRDefault="000071BD" w:rsidP="0064376B">
            <w:pPr>
              <w:rPr>
                <w:szCs w:val="20"/>
              </w:rPr>
            </w:pPr>
            <w:r>
              <w:rPr>
                <w:szCs w:val="20"/>
              </w:rPr>
              <w:t>14</w:t>
            </w:r>
          </w:p>
        </w:tc>
        <w:tc>
          <w:tcPr>
            <w:tcW w:w="4737" w:type="pct"/>
          </w:tcPr>
          <w:p w14:paraId="62E40CCE" w14:textId="77777777" w:rsidR="000071BD" w:rsidRDefault="000071BD" w:rsidP="0064376B">
            <w:pPr>
              <w:tabs>
                <w:tab w:val="left" w:pos="5505"/>
              </w:tabs>
              <w:rPr>
                <w:szCs w:val="20"/>
              </w:rPr>
            </w:pPr>
            <w:r>
              <w:rPr>
                <w:szCs w:val="20"/>
              </w:rPr>
              <w:t>Webreport for parameters:</w:t>
            </w:r>
          </w:p>
          <w:p w14:paraId="654C2153" w14:textId="1D8E7B39" w:rsidR="000071BD" w:rsidRDefault="00181B49" w:rsidP="0064376B">
            <w:pPr>
              <w:tabs>
                <w:tab w:val="left" w:pos="5505"/>
              </w:tabs>
              <w:rPr>
                <w:szCs w:val="20"/>
              </w:rPr>
            </w:pPr>
            <w:hyperlink r:id="rId101" w:history="1">
              <w:r w:rsidR="00DB1B4B" w:rsidRPr="00DB1B4B">
                <w:rPr>
                  <w:rStyle w:val="Hyperlink"/>
                </w:rPr>
                <w:t>\\Hpcf12\isa_pl_pm$\10_Applikationen\DISCO\03-Betriebsdokumentation\SPS_DISCO_R2_Webreport_Guide_v1.3.docx</w:t>
              </w:r>
            </w:hyperlink>
            <w:r w:rsidR="00DB1B4B">
              <w:rPr>
                <w:szCs w:val="20"/>
              </w:rPr>
              <w:t xml:space="preserve"> </w:t>
            </w:r>
          </w:p>
        </w:tc>
      </w:tr>
    </w:tbl>
    <w:p w14:paraId="5EA5B387" w14:textId="61CC150C" w:rsidR="00401B35" w:rsidRDefault="00401B35">
      <w:pPr>
        <w:rPr>
          <w:rFonts w:eastAsiaTheme="majorEastAsia" w:cs="Arial"/>
          <w:b/>
          <w:bCs/>
          <w:kern w:val="28"/>
          <w:sz w:val="24"/>
          <w:szCs w:val="32"/>
          <w:lang w:val="de-DE"/>
        </w:rPr>
      </w:pPr>
      <w:r>
        <w:lastRenderedPageBreak/>
        <w:br w:type="page"/>
      </w:r>
    </w:p>
    <w:p w14:paraId="752BDB6C" w14:textId="3870E8F4" w:rsidR="00935DD1" w:rsidRDefault="0091640D" w:rsidP="00935DD1">
      <w:pPr>
        <w:pStyle w:val="berschrift1"/>
      </w:pPr>
      <w:bookmarkStart w:id="199" w:name="_Toc494704450"/>
      <w:r>
        <w:lastRenderedPageBreak/>
        <w:t>Synonyms and abbreviations</w:t>
      </w:r>
      <w:bookmarkEnd w:id="199"/>
    </w:p>
    <w:p w14:paraId="2E8DACC1" w14:textId="138AC185" w:rsidR="00935DD1" w:rsidRPr="0091640D" w:rsidRDefault="0091640D" w:rsidP="00935DD1">
      <w:pPr>
        <w:rPr>
          <w:lang w:val="en-US"/>
        </w:rPr>
      </w:pPr>
      <w:r w:rsidRPr="0091640D">
        <w:rPr>
          <w:lang w:val="en-US"/>
        </w:rPr>
        <w:t xml:space="preserve">Here are just terms and abbreviations </w:t>
      </w:r>
      <w:proofErr w:type="gramStart"/>
      <w:r w:rsidRPr="0091640D">
        <w:rPr>
          <w:lang w:val="en-US"/>
        </w:rPr>
        <w:t>are listed</w:t>
      </w:r>
      <w:proofErr w:type="gramEnd"/>
      <w:r w:rsidRPr="0091640D">
        <w:rPr>
          <w:lang w:val="en-US"/>
        </w:rPr>
        <w:t xml:space="preserve"> that are not yet known and require further additions.</w:t>
      </w:r>
    </w:p>
    <w:tbl>
      <w:tblPr>
        <w:tblStyle w:val="Tabellenraster"/>
        <w:tblW w:w="10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234"/>
        <w:gridCol w:w="4599"/>
        <w:gridCol w:w="3424"/>
      </w:tblGrid>
      <w:tr w:rsidR="002E19EA" w:rsidRPr="00F33563" w14:paraId="15F5EDD4" w14:textId="2EBA2644" w:rsidTr="00F47849">
        <w:tc>
          <w:tcPr>
            <w:tcW w:w="2234" w:type="dxa"/>
            <w:shd w:val="clear" w:color="auto" w:fill="D9D9D9" w:themeFill="background1" w:themeFillShade="D9"/>
            <w:vAlign w:val="center"/>
          </w:tcPr>
          <w:p w14:paraId="0C293EF5" w14:textId="102492AC" w:rsidR="002E19EA" w:rsidRPr="005875AA" w:rsidRDefault="002E19EA" w:rsidP="001F01BD">
            <w:pPr>
              <w:rPr>
                <w:b/>
              </w:rPr>
            </w:pPr>
            <w:r>
              <w:rPr>
                <w:b/>
              </w:rPr>
              <w:t xml:space="preserve">Synonyms/ </w:t>
            </w:r>
            <w:r w:rsidRPr="001F01BD">
              <w:rPr>
                <w:b/>
              </w:rPr>
              <w:t>abbreviations</w:t>
            </w:r>
          </w:p>
        </w:tc>
        <w:tc>
          <w:tcPr>
            <w:tcW w:w="4599" w:type="dxa"/>
            <w:shd w:val="clear" w:color="auto" w:fill="D9D9D9" w:themeFill="background1" w:themeFillShade="D9"/>
            <w:vAlign w:val="center"/>
          </w:tcPr>
          <w:p w14:paraId="2561047D" w14:textId="50AADFBB" w:rsidR="002E19EA" w:rsidRPr="00F33563" w:rsidRDefault="002E19EA" w:rsidP="00372DC7">
            <w:pPr>
              <w:rPr>
                <w:b/>
              </w:rPr>
            </w:pPr>
            <w:r>
              <w:rPr>
                <w:b/>
              </w:rPr>
              <w:t>Term (German)</w:t>
            </w:r>
          </w:p>
        </w:tc>
        <w:tc>
          <w:tcPr>
            <w:tcW w:w="3424" w:type="dxa"/>
            <w:shd w:val="clear" w:color="auto" w:fill="D9D9D9" w:themeFill="background1" w:themeFillShade="D9"/>
          </w:tcPr>
          <w:p w14:paraId="365ACB0E" w14:textId="54F682DB" w:rsidR="002E19EA" w:rsidRDefault="002E19EA" w:rsidP="00372DC7">
            <w:pPr>
              <w:rPr>
                <w:b/>
              </w:rPr>
            </w:pPr>
            <w:r>
              <w:rPr>
                <w:b/>
              </w:rPr>
              <w:t>English</w:t>
            </w:r>
            <w:r w:rsidR="00F47849">
              <w:rPr>
                <w:b/>
              </w:rPr>
              <w:t xml:space="preserve"> description</w:t>
            </w:r>
          </w:p>
        </w:tc>
      </w:tr>
      <w:tr w:rsidR="002E19EA" w:rsidRPr="00FE7A68" w14:paraId="63DABFA3" w14:textId="542CB572" w:rsidTr="00F47849">
        <w:tc>
          <w:tcPr>
            <w:tcW w:w="2234" w:type="dxa"/>
            <w:shd w:val="clear" w:color="auto" w:fill="auto"/>
            <w:vAlign w:val="center"/>
          </w:tcPr>
          <w:p w14:paraId="16B19D42" w14:textId="77777777" w:rsidR="002E19EA" w:rsidRPr="00F33563" w:rsidRDefault="002E19EA" w:rsidP="00372DC7">
            <w:r>
              <w:t>ABA</w:t>
            </w:r>
          </w:p>
        </w:tc>
        <w:tc>
          <w:tcPr>
            <w:tcW w:w="4599" w:type="dxa"/>
            <w:shd w:val="clear" w:color="auto" w:fill="auto"/>
            <w:vAlign w:val="center"/>
          </w:tcPr>
          <w:p w14:paraId="36EAAC24" w14:textId="77777777" w:rsidR="002E19EA" w:rsidRPr="00F33563" w:rsidRDefault="002E19EA" w:rsidP="00372DC7">
            <w:r w:rsidRPr="00F33563">
              <w:t>Analyse Bild- und Adressverarbeitung</w:t>
            </w:r>
          </w:p>
        </w:tc>
        <w:tc>
          <w:tcPr>
            <w:tcW w:w="3424" w:type="dxa"/>
          </w:tcPr>
          <w:p w14:paraId="5239BCB1" w14:textId="58EB1C37" w:rsidR="002E19EA" w:rsidRPr="000E374E" w:rsidRDefault="00F27F7C" w:rsidP="00372DC7">
            <w:pPr>
              <w:rPr>
                <w:lang w:val="en-US"/>
              </w:rPr>
            </w:pPr>
            <w:r w:rsidRPr="000E374E">
              <w:rPr>
                <w:lang w:val="en-US"/>
              </w:rPr>
              <w:t>Analysis Image and Address processing</w:t>
            </w:r>
          </w:p>
        </w:tc>
      </w:tr>
      <w:tr w:rsidR="002E19EA" w:rsidRPr="00F33563" w14:paraId="0EF336F8" w14:textId="0C08A9D2" w:rsidTr="00F47849">
        <w:tc>
          <w:tcPr>
            <w:tcW w:w="2234" w:type="dxa"/>
            <w:shd w:val="clear" w:color="auto" w:fill="auto"/>
            <w:vAlign w:val="center"/>
          </w:tcPr>
          <w:p w14:paraId="59F6B2E5" w14:textId="77777777" w:rsidR="002E19EA" w:rsidRDefault="002E19EA" w:rsidP="00372DC7">
            <w:r w:rsidRPr="000D4CD5">
              <w:rPr>
                <w:lang w:val="de-DE"/>
              </w:rPr>
              <w:t>AC</w:t>
            </w:r>
            <w:r>
              <w:rPr>
                <w:lang w:val="de-DE"/>
              </w:rPr>
              <w:t>H</w:t>
            </w:r>
          </w:p>
        </w:tc>
        <w:tc>
          <w:tcPr>
            <w:tcW w:w="4599" w:type="dxa"/>
            <w:shd w:val="clear" w:color="auto" w:fill="auto"/>
            <w:vAlign w:val="center"/>
          </w:tcPr>
          <w:p w14:paraId="6839DD7F" w14:textId="77777777" w:rsidR="002E19EA" w:rsidRPr="00F33563" w:rsidRDefault="002E19EA" w:rsidP="00372DC7">
            <w:r>
              <w:t>Adresschecker</w:t>
            </w:r>
          </w:p>
        </w:tc>
        <w:tc>
          <w:tcPr>
            <w:tcW w:w="3424" w:type="dxa"/>
          </w:tcPr>
          <w:p w14:paraId="436796C2" w14:textId="694D6366" w:rsidR="002E19EA" w:rsidRDefault="00F27F7C" w:rsidP="00372DC7">
            <w:r>
              <w:t>Address checker</w:t>
            </w:r>
          </w:p>
        </w:tc>
      </w:tr>
      <w:tr w:rsidR="002E19EA" w:rsidRPr="00F33563" w14:paraId="4E4082ED" w14:textId="780F7687" w:rsidTr="00F47849">
        <w:tc>
          <w:tcPr>
            <w:tcW w:w="2234" w:type="dxa"/>
            <w:shd w:val="clear" w:color="auto" w:fill="auto"/>
            <w:vAlign w:val="center"/>
          </w:tcPr>
          <w:p w14:paraId="239075CD" w14:textId="77777777" w:rsidR="002E19EA" w:rsidRDefault="002E19EA" w:rsidP="00372DC7">
            <w:r w:rsidRPr="000D4CD5">
              <w:rPr>
                <w:lang w:val="de-DE"/>
              </w:rPr>
              <w:t>ACS</w:t>
            </w:r>
          </w:p>
        </w:tc>
        <w:tc>
          <w:tcPr>
            <w:tcW w:w="4599" w:type="dxa"/>
            <w:shd w:val="clear" w:color="auto" w:fill="auto"/>
            <w:vAlign w:val="center"/>
          </w:tcPr>
          <w:p w14:paraId="78040BAA" w14:textId="77777777" w:rsidR="002E19EA" w:rsidRPr="00F33563" w:rsidRDefault="002E19EA" w:rsidP="00372DC7">
            <w:r w:rsidRPr="005B397E">
              <w:t>Automatisches Codiersystem</w:t>
            </w:r>
          </w:p>
        </w:tc>
        <w:tc>
          <w:tcPr>
            <w:tcW w:w="3424" w:type="dxa"/>
          </w:tcPr>
          <w:p w14:paraId="04430205" w14:textId="1922DB8D" w:rsidR="002E19EA" w:rsidRPr="005B397E" w:rsidRDefault="00F27F7C" w:rsidP="00372DC7">
            <w:r>
              <w:t>Automatic coding system</w:t>
            </w:r>
          </w:p>
        </w:tc>
      </w:tr>
      <w:tr w:rsidR="007A1900" w:rsidRPr="00FE7A68" w14:paraId="424A395A" w14:textId="77777777" w:rsidTr="00E63B61">
        <w:tc>
          <w:tcPr>
            <w:tcW w:w="2234" w:type="dxa"/>
            <w:shd w:val="clear" w:color="auto" w:fill="auto"/>
            <w:vAlign w:val="center"/>
          </w:tcPr>
          <w:p w14:paraId="050CF3DF" w14:textId="780A6107" w:rsidR="007A1900" w:rsidRDefault="007A1900" w:rsidP="00E63B61">
            <w:r w:rsidRPr="005650BA">
              <w:rPr>
                <w:lang w:val="en-US"/>
              </w:rPr>
              <w:t>AMP</w:t>
            </w:r>
          </w:p>
        </w:tc>
        <w:tc>
          <w:tcPr>
            <w:tcW w:w="4599" w:type="dxa"/>
            <w:shd w:val="clear" w:color="auto" w:fill="auto"/>
            <w:vAlign w:val="center"/>
          </w:tcPr>
          <w:p w14:paraId="5CF46EDA" w14:textId="3771577B" w:rsidR="007A1900" w:rsidRPr="00F33563" w:rsidRDefault="007A1900" w:rsidP="007A1900">
            <w:r w:rsidRPr="007A1900">
              <w:rPr>
                <w:b/>
                <w:lang w:val="en-US"/>
              </w:rPr>
              <w:t>A</w:t>
            </w:r>
            <w:r w:rsidRPr="005650BA">
              <w:rPr>
                <w:lang w:val="en-US"/>
              </w:rPr>
              <w:t xml:space="preserve">ddress </w:t>
            </w:r>
            <w:r w:rsidRPr="007A1900">
              <w:rPr>
                <w:b/>
                <w:lang w:val="en-US"/>
              </w:rPr>
              <w:t>M</w:t>
            </w:r>
            <w:r w:rsidRPr="005650BA">
              <w:rPr>
                <w:lang w:val="en-US"/>
              </w:rPr>
              <w:t xml:space="preserve">anagement </w:t>
            </w:r>
            <w:r w:rsidRPr="007A1900">
              <w:rPr>
                <w:b/>
                <w:lang w:val="en-US"/>
              </w:rPr>
              <w:t>P</w:t>
            </w:r>
            <w:r w:rsidRPr="005650BA">
              <w:rPr>
                <w:lang w:val="en-US"/>
              </w:rPr>
              <w:t>ost</w:t>
            </w:r>
            <w:r>
              <w:rPr>
                <w:lang w:val="en-US"/>
              </w:rPr>
              <w:t xml:space="preserve"> (Personenstammdaten)</w:t>
            </w:r>
          </w:p>
        </w:tc>
        <w:tc>
          <w:tcPr>
            <w:tcW w:w="3424" w:type="dxa"/>
          </w:tcPr>
          <w:p w14:paraId="284D8DEB" w14:textId="26FEA132" w:rsidR="007A1900" w:rsidRPr="00552BED" w:rsidRDefault="007A1900" w:rsidP="00E63B61">
            <w:pPr>
              <w:rPr>
                <w:lang w:val="en-US"/>
              </w:rPr>
            </w:pPr>
            <w:r w:rsidRPr="007A1900">
              <w:rPr>
                <w:b/>
                <w:lang w:val="en-US"/>
              </w:rPr>
              <w:t>A</w:t>
            </w:r>
            <w:r w:rsidRPr="005650BA">
              <w:rPr>
                <w:lang w:val="en-US"/>
              </w:rPr>
              <w:t xml:space="preserve">ddress </w:t>
            </w:r>
            <w:r w:rsidRPr="007A1900">
              <w:rPr>
                <w:b/>
                <w:lang w:val="en-US"/>
              </w:rPr>
              <w:t>M</w:t>
            </w:r>
            <w:r w:rsidRPr="005650BA">
              <w:rPr>
                <w:lang w:val="en-US"/>
              </w:rPr>
              <w:t xml:space="preserve">anagement </w:t>
            </w:r>
            <w:r w:rsidRPr="007A1900">
              <w:rPr>
                <w:b/>
                <w:lang w:val="en-US"/>
              </w:rPr>
              <w:t>P</w:t>
            </w:r>
            <w:r w:rsidRPr="005650BA">
              <w:rPr>
                <w:lang w:val="en-US"/>
              </w:rPr>
              <w:t>ost</w:t>
            </w:r>
            <w:r>
              <w:rPr>
                <w:lang w:val="en-US"/>
              </w:rPr>
              <w:t xml:space="preserve"> (Master data for persons)</w:t>
            </w:r>
          </w:p>
        </w:tc>
      </w:tr>
      <w:tr w:rsidR="002E19EA" w:rsidRPr="00FE7A68" w14:paraId="2D577360" w14:textId="19B13FBA" w:rsidTr="00F47849">
        <w:tc>
          <w:tcPr>
            <w:tcW w:w="2234" w:type="dxa"/>
            <w:shd w:val="clear" w:color="auto" w:fill="auto"/>
            <w:vAlign w:val="center"/>
          </w:tcPr>
          <w:p w14:paraId="1BEB95D7" w14:textId="77777777" w:rsidR="002E19EA" w:rsidRDefault="002E19EA" w:rsidP="00372DC7">
            <w:r>
              <w:t>ASDP</w:t>
            </w:r>
          </w:p>
        </w:tc>
        <w:tc>
          <w:tcPr>
            <w:tcW w:w="4599" w:type="dxa"/>
            <w:shd w:val="clear" w:color="auto" w:fill="auto"/>
            <w:vAlign w:val="center"/>
          </w:tcPr>
          <w:p w14:paraId="37E0277B" w14:textId="77777777" w:rsidR="002E19EA" w:rsidRPr="00F33563" w:rsidRDefault="002E19EA" w:rsidP="00372DC7">
            <w:r w:rsidRPr="005B397E">
              <w:t>Allgemeine Stammdaten Post</w:t>
            </w:r>
            <w:r>
              <w:t xml:space="preserve"> (Verwaltung PLZ und Betriebsstellen)</w:t>
            </w:r>
          </w:p>
        </w:tc>
        <w:tc>
          <w:tcPr>
            <w:tcW w:w="3424" w:type="dxa"/>
          </w:tcPr>
          <w:p w14:paraId="3FE6881B" w14:textId="76CBFB63" w:rsidR="002E19EA" w:rsidRPr="00552BED" w:rsidRDefault="00552BED" w:rsidP="00372DC7">
            <w:pPr>
              <w:rPr>
                <w:lang w:val="en-US"/>
              </w:rPr>
            </w:pPr>
            <w:r w:rsidRPr="00552BED">
              <w:rPr>
                <w:lang w:val="en-US"/>
              </w:rPr>
              <w:t xml:space="preserve">Generic master data Post (Management </w:t>
            </w:r>
            <w:r w:rsidR="007A1900">
              <w:rPr>
                <w:noProof/>
                <w:lang w:val="en-US"/>
              </w:rPr>
              <w:t>of Zip code</w:t>
            </w:r>
            <w:r w:rsidRPr="00552BED">
              <w:rPr>
                <w:lang w:val="en-US"/>
              </w:rPr>
              <w:t xml:space="preserve"> and </w:t>
            </w:r>
            <w:r>
              <w:rPr>
                <w:lang w:val="en-US"/>
              </w:rPr>
              <w:t>operating locations)</w:t>
            </w:r>
          </w:p>
        </w:tc>
      </w:tr>
      <w:tr w:rsidR="000A34BA" w:rsidRPr="00F33563" w14:paraId="46559EF6" w14:textId="77777777" w:rsidTr="005D18A4">
        <w:tc>
          <w:tcPr>
            <w:tcW w:w="2234" w:type="dxa"/>
            <w:shd w:val="clear" w:color="auto" w:fill="auto"/>
            <w:vAlign w:val="center"/>
          </w:tcPr>
          <w:p w14:paraId="23D9DC65" w14:textId="58321642" w:rsidR="000A34BA" w:rsidRDefault="000A34BA" w:rsidP="005D18A4">
            <w:pPr>
              <w:rPr>
                <w:lang w:val="de-DE"/>
              </w:rPr>
            </w:pPr>
            <w:r>
              <w:rPr>
                <w:lang w:val="de-DE"/>
              </w:rPr>
              <w:t>DMC</w:t>
            </w:r>
          </w:p>
        </w:tc>
        <w:tc>
          <w:tcPr>
            <w:tcW w:w="4599" w:type="dxa"/>
            <w:shd w:val="clear" w:color="auto" w:fill="auto"/>
            <w:vAlign w:val="center"/>
          </w:tcPr>
          <w:p w14:paraId="77E8DE0A" w14:textId="28F35FE1" w:rsidR="000A34BA" w:rsidRPr="005B397E" w:rsidRDefault="000A34BA" w:rsidP="005D18A4">
            <w:r>
              <w:t>DataMatrixCode (2D-Barcode)</w:t>
            </w:r>
          </w:p>
        </w:tc>
        <w:tc>
          <w:tcPr>
            <w:tcW w:w="3424" w:type="dxa"/>
          </w:tcPr>
          <w:p w14:paraId="3B9B0D2F" w14:textId="4DDB903C" w:rsidR="000A34BA" w:rsidRPr="005B397E" w:rsidRDefault="000A34BA" w:rsidP="005D18A4">
            <w:r>
              <w:t>DataMatrixCode</w:t>
            </w:r>
          </w:p>
        </w:tc>
      </w:tr>
      <w:tr w:rsidR="002E19EA" w:rsidRPr="00F33563" w14:paraId="03FC8CD1" w14:textId="0A003CDE" w:rsidTr="00F47849">
        <w:tc>
          <w:tcPr>
            <w:tcW w:w="2234" w:type="dxa"/>
            <w:shd w:val="clear" w:color="auto" w:fill="auto"/>
            <w:vAlign w:val="center"/>
          </w:tcPr>
          <w:p w14:paraId="0EF1ED9D" w14:textId="77777777" w:rsidR="002E19EA" w:rsidRDefault="002E19EA" w:rsidP="00372DC7">
            <w:pPr>
              <w:rPr>
                <w:lang w:val="de-DE"/>
              </w:rPr>
            </w:pPr>
            <w:r>
              <w:rPr>
                <w:lang w:val="de-DE"/>
              </w:rPr>
              <w:t>DPM</w:t>
            </w:r>
          </w:p>
        </w:tc>
        <w:tc>
          <w:tcPr>
            <w:tcW w:w="4599" w:type="dxa"/>
            <w:shd w:val="clear" w:color="auto" w:fill="auto"/>
            <w:vAlign w:val="center"/>
          </w:tcPr>
          <w:p w14:paraId="72355B4D" w14:textId="77777777" w:rsidR="002E19EA" w:rsidRPr="005B397E" w:rsidRDefault="002E19EA" w:rsidP="00372DC7">
            <w:r w:rsidRPr="005B397E">
              <w:t>Datenprüfungsmodul</w:t>
            </w:r>
          </w:p>
        </w:tc>
        <w:tc>
          <w:tcPr>
            <w:tcW w:w="3424" w:type="dxa"/>
          </w:tcPr>
          <w:p w14:paraId="462BC7F2" w14:textId="285E3851" w:rsidR="002E19EA" w:rsidRPr="005B397E" w:rsidRDefault="00552BED" w:rsidP="00372DC7">
            <w:r>
              <w:t>Data validation module</w:t>
            </w:r>
          </w:p>
        </w:tc>
      </w:tr>
      <w:tr w:rsidR="00837F74" w:rsidRPr="00F33563" w14:paraId="7A6C6072" w14:textId="77777777" w:rsidTr="00F47849">
        <w:tc>
          <w:tcPr>
            <w:tcW w:w="2234" w:type="dxa"/>
            <w:shd w:val="clear" w:color="auto" w:fill="auto"/>
            <w:vAlign w:val="center"/>
          </w:tcPr>
          <w:p w14:paraId="2F55FF41" w14:textId="2ABCEC67" w:rsidR="00837F74" w:rsidRDefault="00837F74" w:rsidP="00372DC7">
            <w:pPr>
              <w:rPr>
                <w:lang w:val="de-DE"/>
              </w:rPr>
            </w:pPr>
            <w:r>
              <w:rPr>
                <w:lang w:val="de-DE"/>
              </w:rPr>
              <w:t>MCS</w:t>
            </w:r>
          </w:p>
        </w:tc>
        <w:tc>
          <w:tcPr>
            <w:tcW w:w="4599" w:type="dxa"/>
            <w:shd w:val="clear" w:color="auto" w:fill="auto"/>
            <w:vAlign w:val="center"/>
          </w:tcPr>
          <w:p w14:paraId="112E3343" w14:textId="2CC5EFFB" w:rsidR="00837F74" w:rsidRDefault="00837F74" w:rsidP="00372DC7">
            <w:r>
              <w:t>Manuelles Codiersystem</w:t>
            </w:r>
          </w:p>
        </w:tc>
        <w:tc>
          <w:tcPr>
            <w:tcW w:w="3424" w:type="dxa"/>
          </w:tcPr>
          <w:p w14:paraId="3471523B" w14:textId="40942B61" w:rsidR="00837F74" w:rsidRDefault="00837F74" w:rsidP="00372DC7">
            <w:r>
              <w:t>Manual Coding System</w:t>
            </w:r>
          </w:p>
        </w:tc>
      </w:tr>
      <w:tr w:rsidR="002E19EA" w:rsidRPr="00F33563" w14:paraId="5A3B83CD" w14:textId="18A26AB4" w:rsidTr="00F47849">
        <w:tc>
          <w:tcPr>
            <w:tcW w:w="2234" w:type="dxa"/>
            <w:shd w:val="clear" w:color="auto" w:fill="auto"/>
            <w:vAlign w:val="center"/>
          </w:tcPr>
          <w:p w14:paraId="0AB2DA83" w14:textId="77777777" w:rsidR="002E19EA" w:rsidRDefault="002E19EA" w:rsidP="00372DC7">
            <w:pPr>
              <w:rPr>
                <w:lang w:val="de-DE"/>
              </w:rPr>
            </w:pPr>
            <w:r>
              <w:rPr>
                <w:lang w:val="de-DE"/>
              </w:rPr>
              <w:t>OCR</w:t>
            </w:r>
          </w:p>
        </w:tc>
        <w:tc>
          <w:tcPr>
            <w:tcW w:w="4599" w:type="dxa"/>
            <w:shd w:val="clear" w:color="auto" w:fill="auto"/>
            <w:vAlign w:val="center"/>
          </w:tcPr>
          <w:p w14:paraId="0A7589FE" w14:textId="77777777" w:rsidR="002E19EA" w:rsidRDefault="002E19EA" w:rsidP="00372DC7">
            <w:r>
              <w:t>O</w:t>
            </w:r>
            <w:r w:rsidRPr="005B397E">
              <w:t xml:space="preserve">ptical </w:t>
            </w:r>
            <w:r>
              <w:t>C</w:t>
            </w:r>
            <w:r w:rsidRPr="005B397E">
              <w:t xml:space="preserve">haracter </w:t>
            </w:r>
            <w:r>
              <w:t>R</w:t>
            </w:r>
            <w:r w:rsidRPr="005B397E">
              <w:t>ecognition</w:t>
            </w:r>
          </w:p>
        </w:tc>
        <w:tc>
          <w:tcPr>
            <w:tcW w:w="3424" w:type="dxa"/>
          </w:tcPr>
          <w:p w14:paraId="29E4426D" w14:textId="1D10CB91" w:rsidR="002E19EA" w:rsidRDefault="00552BED" w:rsidP="00372DC7">
            <w:r>
              <w:t>O</w:t>
            </w:r>
            <w:r w:rsidRPr="005B397E">
              <w:t xml:space="preserve">ptical </w:t>
            </w:r>
            <w:r>
              <w:t>C</w:t>
            </w:r>
            <w:r w:rsidRPr="005B397E">
              <w:t xml:space="preserve">haracter </w:t>
            </w:r>
            <w:r>
              <w:t>R</w:t>
            </w:r>
            <w:r w:rsidRPr="005B397E">
              <w:t>ecognition</w:t>
            </w:r>
          </w:p>
        </w:tc>
      </w:tr>
      <w:tr w:rsidR="002E19EA" w:rsidRPr="00F33563" w14:paraId="78C039F7" w14:textId="34D50A91" w:rsidTr="00F47849">
        <w:tc>
          <w:tcPr>
            <w:tcW w:w="2234" w:type="dxa"/>
            <w:shd w:val="clear" w:color="auto" w:fill="auto"/>
            <w:vAlign w:val="center"/>
          </w:tcPr>
          <w:p w14:paraId="383C47F5" w14:textId="77777777" w:rsidR="002E19EA" w:rsidRDefault="002E19EA" w:rsidP="00372DC7">
            <w:pPr>
              <w:rPr>
                <w:lang w:val="de-DE"/>
              </w:rPr>
            </w:pPr>
            <w:r>
              <w:rPr>
                <w:lang w:val="de-DE"/>
              </w:rPr>
              <w:t>PAR</w:t>
            </w:r>
          </w:p>
        </w:tc>
        <w:tc>
          <w:tcPr>
            <w:tcW w:w="4599" w:type="dxa"/>
            <w:shd w:val="clear" w:color="auto" w:fill="auto"/>
            <w:vAlign w:val="center"/>
          </w:tcPr>
          <w:p w14:paraId="7BA15ED6" w14:textId="77777777" w:rsidR="002E19EA" w:rsidRDefault="002E19EA" w:rsidP="00372DC7">
            <w:r w:rsidRPr="005875AA">
              <w:rPr>
                <w:b/>
              </w:rPr>
              <w:t>P</w:t>
            </w:r>
            <w:r>
              <w:t xml:space="preserve">arcel </w:t>
            </w:r>
            <w:r w:rsidRPr="005875AA">
              <w:rPr>
                <w:b/>
              </w:rPr>
              <w:t>A</w:t>
            </w:r>
            <w:r>
              <w:t>ddress</w:t>
            </w:r>
            <w:r w:rsidRPr="005875AA">
              <w:rPr>
                <w:b/>
              </w:rPr>
              <w:t>R</w:t>
            </w:r>
            <w:r>
              <w:t>ecognition</w:t>
            </w:r>
          </w:p>
        </w:tc>
        <w:tc>
          <w:tcPr>
            <w:tcW w:w="3424" w:type="dxa"/>
          </w:tcPr>
          <w:p w14:paraId="6C0334A4" w14:textId="3A61EA07" w:rsidR="002E19EA" w:rsidRPr="00552BED" w:rsidRDefault="00552BED" w:rsidP="00372DC7">
            <w:r w:rsidRPr="00552BED">
              <w:t>Parcel address recognition</w:t>
            </w:r>
          </w:p>
        </w:tc>
      </w:tr>
      <w:tr w:rsidR="002E19EA" w:rsidRPr="00FE7A68" w14:paraId="07B58C75" w14:textId="52075ADB" w:rsidTr="00F47849">
        <w:tc>
          <w:tcPr>
            <w:tcW w:w="2234" w:type="dxa"/>
            <w:shd w:val="clear" w:color="auto" w:fill="auto"/>
            <w:vAlign w:val="center"/>
          </w:tcPr>
          <w:p w14:paraId="017CAD40" w14:textId="77777777" w:rsidR="002E19EA" w:rsidRDefault="002E19EA" w:rsidP="00372DC7">
            <w:pPr>
              <w:rPr>
                <w:lang w:val="de-DE"/>
              </w:rPr>
            </w:pPr>
            <w:r>
              <w:rPr>
                <w:lang w:val="de-DE"/>
              </w:rPr>
              <w:t>PLZ</w:t>
            </w:r>
          </w:p>
        </w:tc>
        <w:tc>
          <w:tcPr>
            <w:tcW w:w="4599" w:type="dxa"/>
            <w:shd w:val="clear" w:color="auto" w:fill="auto"/>
            <w:vAlign w:val="center"/>
          </w:tcPr>
          <w:p w14:paraId="270F0EBF" w14:textId="77777777" w:rsidR="002E19EA" w:rsidRPr="00823A59" w:rsidRDefault="002E19EA" w:rsidP="00372DC7">
            <w:r w:rsidRPr="00E63B61">
              <w:rPr>
                <w:b/>
              </w:rPr>
              <w:t>P</w:t>
            </w:r>
            <w:r w:rsidRPr="00823A59">
              <w:t>ost</w:t>
            </w:r>
            <w:r w:rsidRPr="00E63B61">
              <w:rPr>
                <w:b/>
              </w:rPr>
              <w:t>l</w:t>
            </w:r>
            <w:r w:rsidRPr="00823A59">
              <w:t>eit</w:t>
            </w:r>
            <w:r w:rsidRPr="00E63B61">
              <w:rPr>
                <w:b/>
              </w:rPr>
              <w:t>z</w:t>
            </w:r>
            <w:r w:rsidRPr="00823A59">
              <w:t>ahlen</w:t>
            </w:r>
            <w:r>
              <w:t xml:space="preserve"> (können 4- oder 6-stellig sein)</w:t>
            </w:r>
          </w:p>
        </w:tc>
        <w:tc>
          <w:tcPr>
            <w:tcW w:w="3424" w:type="dxa"/>
          </w:tcPr>
          <w:p w14:paraId="7F357752" w14:textId="66D5FD43" w:rsidR="002E19EA" w:rsidRPr="00552BED" w:rsidRDefault="00552BED" w:rsidP="00372DC7">
            <w:pPr>
              <w:rPr>
                <w:lang w:val="en-US"/>
              </w:rPr>
            </w:pPr>
            <w:r w:rsidRPr="00552BED">
              <w:rPr>
                <w:lang w:val="en-US"/>
              </w:rPr>
              <w:t>ZIP code (can be 4 or 6 characters)</w:t>
            </w:r>
          </w:p>
        </w:tc>
      </w:tr>
      <w:tr w:rsidR="002E19EA" w:rsidRPr="00FE7A68" w14:paraId="3E9D3E69" w14:textId="412F76FB" w:rsidTr="00F47849">
        <w:tc>
          <w:tcPr>
            <w:tcW w:w="2234" w:type="dxa"/>
            <w:shd w:val="clear" w:color="auto" w:fill="auto"/>
            <w:vAlign w:val="center"/>
          </w:tcPr>
          <w:p w14:paraId="5ADA2607" w14:textId="77777777" w:rsidR="002E19EA" w:rsidRDefault="002E19EA" w:rsidP="00372DC7">
            <w:r>
              <w:t>SMT</w:t>
            </w:r>
          </w:p>
        </w:tc>
        <w:tc>
          <w:tcPr>
            <w:tcW w:w="4599" w:type="dxa"/>
            <w:shd w:val="clear" w:color="auto" w:fill="auto"/>
            <w:vAlign w:val="center"/>
          </w:tcPr>
          <w:p w14:paraId="7DF1C19A" w14:textId="77777777" w:rsidR="002E19EA" w:rsidRPr="00F33563" w:rsidRDefault="002E19EA" w:rsidP="00372DC7">
            <w:r w:rsidRPr="005875AA">
              <w:rPr>
                <w:b/>
              </w:rPr>
              <w:t>S</w:t>
            </w:r>
            <w:r>
              <w:t>ystem</w:t>
            </w:r>
            <w:r w:rsidRPr="005875AA">
              <w:rPr>
                <w:b/>
              </w:rPr>
              <w:t>M</w:t>
            </w:r>
            <w:r>
              <w:t>anagement</w:t>
            </w:r>
            <w:r w:rsidRPr="005875AA">
              <w:rPr>
                <w:b/>
              </w:rPr>
              <w:t>T</w:t>
            </w:r>
            <w:r>
              <w:t>ool (Verwaltung Softwarebestände der Paketzentren)</w:t>
            </w:r>
          </w:p>
        </w:tc>
        <w:tc>
          <w:tcPr>
            <w:tcW w:w="3424" w:type="dxa"/>
          </w:tcPr>
          <w:p w14:paraId="54F44E21" w14:textId="5EBAAA36" w:rsidR="002E19EA" w:rsidRPr="00552BED" w:rsidRDefault="00F47849" w:rsidP="00F47849">
            <w:pPr>
              <w:rPr>
                <w:lang w:val="en-US"/>
              </w:rPr>
            </w:pPr>
            <w:r w:rsidRPr="00552BED">
              <w:rPr>
                <w:lang w:val="en-US"/>
              </w:rPr>
              <w:t>System Management Tool (Management of software versions at parcel centers)</w:t>
            </w:r>
          </w:p>
        </w:tc>
      </w:tr>
      <w:tr w:rsidR="002E19EA" w:rsidRPr="00F33563" w14:paraId="6FBA553B" w14:textId="3B6624C0" w:rsidTr="00F47849">
        <w:tc>
          <w:tcPr>
            <w:tcW w:w="2234" w:type="dxa"/>
            <w:shd w:val="clear" w:color="auto" w:fill="auto"/>
            <w:vAlign w:val="center"/>
          </w:tcPr>
          <w:p w14:paraId="31701996" w14:textId="77777777" w:rsidR="002E19EA" w:rsidRPr="00B249EC" w:rsidRDefault="002E19EA" w:rsidP="00D8135F">
            <w:r w:rsidRPr="000D4CD5">
              <w:rPr>
                <w:lang w:val="de-DE"/>
              </w:rPr>
              <w:t>VA</w:t>
            </w:r>
          </w:p>
        </w:tc>
        <w:tc>
          <w:tcPr>
            <w:tcW w:w="4599" w:type="dxa"/>
            <w:shd w:val="clear" w:color="auto" w:fill="auto"/>
            <w:vAlign w:val="center"/>
          </w:tcPr>
          <w:p w14:paraId="3492685C" w14:textId="77777777" w:rsidR="002E19EA" w:rsidRDefault="002E19EA" w:rsidP="00D8135F">
            <w:r w:rsidRPr="00E63B61">
              <w:rPr>
                <w:b/>
              </w:rPr>
              <w:t>V</w:t>
            </w:r>
            <w:r>
              <w:t xml:space="preserve">olle </w:t>
            </w:r>
            <w:r w:rsidRPr="00E63B61">
              <w:rPr>
                <w:b/>
              </w:rPr>
              <w:t>A</w:t>
            </w:r>
            <w:r>
              <w:t>dresse</w:t>
            </w:r>
          </w:p>
        </w:tc>
        <w:tc>
          <w:tcPr>
            <w:tcW w:w="3424" w:type="dxa"/>
          </w:tcPr>
          <w:p w14:paraId="589CAEA5" w14:textId="57DD252D" w:rsidR="002E19EA" w:rsidRDefault="00F47849" w:rsidP="00D8135F">
            <w:r>
              <w:t>Full address</w:t>
            </w:r>
          </w:p>
        </w:tc>
      </w:tr>
      <w:tr w:rsidR="002E19EA" w:rsidRPr="00F33563" w14:paraId="6B32904B" w14:textId="0DE4C211" w:rsidTr="00F47849">
        <w:tc>
          <w:tcPr>
            <w:tcW w:w="2234" w:type="dxa"/>
            <w:shd w:val="clear" w:color="auto" w:fill="auto"/>
            <w:vAlign w:val="center"/>
          </w:tcPr>
          <w:p w14:paraId="5A64A108" w14:textId="77777777" w:rsidR="002E19EA" w:rsidRPr="00B249EC" w:rsidRDefault="002E19EA" w:rsidP="00372DC7">
            <w:r w:rsidRPr="000D4CD5">
              <w:rPr>
                <w:lang w:val="de-DE"/>
              </w:rPr>
              <w:t>VA</w:t>
            </w:r>
            <w:r>
              <w:rPr>
                <w:lang w:val="de-DE"/>
              </w:rPr>
              <w:t>E</w:t>
            </w:r>
          </w:p>
        </w:tc>
        <w:tc>
          <w:tcPr>
            <w:tcW w:w="4599" w:type="dxa"/>
            <w:shd w:val="clear" w:color="auto" w:fill="auto"/>
            <w:vAlign w:val="center"/>
          </w:tcPr>
          <w:p w14:paraId="61829F9F" w14:textId="77777777" w:rsidR="002E19EA" w:rsidRDefault="002E19EA" w:rsidP="00372DC7">
            <w:r w:rsidRPr="00E63B61">
              <w:rPr>
                <w:b/>
              </w:rPr>
              <w:t>V</w:t>
            </w:r>
            <w:r>
              <w:t xml:space="preserve">olle </w:t>
            </w:r>
            <w:r w:rsidRPr="00E63B61">
              <w:rPr>
                <w:b/>
              </w:rPr>
              <w:t>A</w:t>
            </w:r>
            <w:r>
              <w:t>dress</w:t>
            </w:r>
            <w:r w:rsidRPr="00E63B61">
              <w:rPr>
                <w:b/>
              </w:rPr>
              <w:t>e</w:t>
            </w:r>
            <w:r>
              <w:t>rfassung</w:t>
            </w:r>
          </w:p>
        </w:tc>
        <w:tc>
          <w:tcPr>
            <w:tcW w:w="3424" w:type="dxa"/>
          </w:tcPr>
          <w:p w14:paraId="1BF5BCA7" w14:textId="4CB1B0EC" w:rsidR="002E19EA" w:rsidRDefault="00F47849" w:rsidP="00372DC7">
            <w:r>
              <w:t>Full address keying</w:t>
            </w:r>
          </w:p>
        </w:tc>
      </w:tr>
      <w:tr w:rsidR="002E19EA" w:rsidRPr="00F33563" w14:paraId="502B2440" w14:textId="3D53082B" w:rsidTr="00F47849">
        <w:tc>
          <w:tcPr>
            <w:tcW w:w="2234" w:type="dxa"/>
            <w:shd w:val="clear" w:color="auto" w:fill="auto"/>
            <w:vAlign w:val="center"/>
          </w:tcPr>
          <w:p w14:paraId="0DD67EEA" w14:textId="77777777" w:rsidR="002E19EA" w:rsidRPr="00B249EC" w:rsidRDefault="002E19EA" w:rsidP="00372DC7">
            <w:r w:rsidRPr="000D4CD5">
              <w:rPr>
                <w:lang w:val="de-DE"/>
              </w:rPr>
              <w:t>VAM</w:t>
            </w:r>
          </w:p>
        </w:tc>
        <w:tc>
          <w:tcPr>
            <w:tcW w:w="4599" w:type="dxa"/>
            <w:shd w:val="clear" w:color="auto" w:fill="auto"/>
            <w:vAlign w:val="center"/>
          </w:tcPr>
          <w:p w14:paraId="78CF9F9C" w14:textId="77777777" w:rsidR="002E19EA" w:rsidRDefault="002E19EA" w:rsidP="00372DC7">
            <w:r w:rsidRPr="00E63B61">
              <w:rPr>
                <w:b/>
              </w:rPr>
              <w:t>V</w:t>
            </w:r>
            <w:r w:rsidRPr="005B397E">
              <w:t xml:space="preserve">olle </w:t>
            </w:r>
            <w:r w:rsidRPr="00E63B61">
              <w:rPr>
                <w:b/>
              </w:rPr>
              <w:t>A</w:t>
            </w:r>
            <w:r>
              <w:t>d</w:t>
            </w:r>
            <w:r w:rsidRPr="005B397E">
              <w:t xml:space="preserve">dress </w:t>
            </w:r>
            <w:r w:rsidRPr="00E63B61">
              <w:rPr>
                <w:b/>
              </w:rPr>
              <w:t>M</w:t>
            </w:r>
            <w:r w:rsidRPr="005B397E">
              <w:t>anager</w:t>
            </w:r>
          </w:p>
        </w:tc>
        <w:tc>
          <w:tcPr>
            <w:tcW w:w="3424" w:type="dxa"/>
          </w:tcPr>
          <w:p w14:paraId="356D279F" w14:textId="7FD4DB26" w:rsidR="002E19EA" w:rsidRPr="005B397E" w:rsidRDefault="00F47849" w:rsidP="00372DC7">
            <w:r>
              <w:t>Full address manager</w:t>
            </w:r>
          </w:p>
        </w:tc>
      </w:tr>
      <w:tr w:rsidR="002E19EA" w:rsidRPr="00F33563" w14:paraId="3D297FFD" w14:textId="3795DBF9" w:rsidTr="00F47849">
        <w:tc>
          <w:tcPr>
            <w:tcW w:w="2234" w:type="dxa"/>
            <w:shd w:val="clear" w:color="auto" w:fill="auto"/>
            <w:vAlign w:val="center"/>
          </w:tcPr>
          <w:p w14:paraId="221A7967" w14:textId="77777777" w:rsidR="002E19EA" w:rsidRDefault="002E19EA" w:rsidP="00372DC7">
            <w:r>
              <w:t>ZDL</w:t>
            </w:r>
          </w:p>
        </w:tc>
        <w:tc>
          <w:tcPr>
            <w:tcW w:w="4599" w:type="dxa"/>
            <w:shd w:val="clear" w:color="auto" w:fill="auto"/>
            <w:vAlign w:val="center"/>
          </w:tcPr>
          <w:p w14:paraId="6CB02933" w14:textId="77777777" w:rsidR="002E19EA" w:rsidRPr="00F33563" w:rsidRDefault="002E19EA" w:rsidP="00372DC7">
            <w:r w:rsidRPr="00E63B61">
              <w:rPr>
                <w:b/>
              </w:rPr>
              <w:t>Z</w:t>
            </w:r>
            <w:r w:rsidRPr="005B397E">
              <w:t>ustell</w:t>
            </w:r>
            <w:r w:rsidRPr="00E63B61">
              <w:rPr>
                <w:b/>
              </w:rPr>
              <w:t>d</w:t>
            </w:r>
            <w:r w:rsidRPr="005B397E">
              <w:t>ienst</w:t>
            </w:r>
            <w:r w:rsidRPr="00E63B61">
              <w:rPr>
                <w:b/>
              </w:rPr>
              <w:t>l</w:t>
            </w:r>
            <w:r w:rsidRPr="005B397E">
              <w:t>eistungen</w:t>
            </w:r>
          </w:p>
        </w:tc>
        <w:tc>
          <w:tcPr>
            <w:tcW w:w="3424" w:type="dxa"/>
          </w:tcPr>
          <w:p w14:paraId="0B24B7CD" w14:textId="3C1A163C" w:rsidR="002E19EA" w:rsidRPr="005B397E" w:rsidRDefault="002E19EA" w:rsidP="00372DC7">
            <w:r>
              <w:t>Delivery service</w:t>
            </w:r>
          </w:p>
        </w:tc>
      </w:tr>
      <w:tr w:rsidR="007A1900" w:rsidRPr="00FE7A68" w14:paraId="09E64A1B" w14:textId="77777777" w:rsidTr="00F47849">
        <w:tc>
          <w:tcPr>
            <w:tcW w:w="2234" w:type="dxa"/>
            <w:shd w:val="clear" w:color="auto" w:fill="auto"/>
            <w:vAlign w:val="center"/>
          </w:tcPr>
          <w:p w14:paraId="614D08B7" w14:textId="66365FF9" w:rsidR="007A1900" w:rsidRDefault="007A1900" w:rsidP="00372DC7">
            <w:r>
              <w:t>ZUBOFI</w:t>
            </w:r>
          </w:p>
        </w:tc>
        <w:tc>
          <w:tcPr>
            <w:tcW w:w="4599" w:type="dxa"/>
            <w:shd w:val="clear" w:color="auto" w:fill="auto"/>
            <w:vAlign w:val="center"/>
          </w:tcPr>
          <w:p w14:paraId="63544D43" w14:textId="1EE4DE0D" w:rsidR="007A1900" w:rsidRPr="005B397E" w:rsidRDefault="007A1900" w:rsidP="007A1900">
            <w:pPr>
              <w:pStyle w:val="Kommentartext"/>
            </w:pPr>
            <w:r w:rsidRPr="007A1900">
              <w:rPr>
                <w:b/>
              </w:rPr>
              <w:t>Zu</w:t>
            </w:r>
            <w:r>
              <w:t>stell</w:t>
            </w:r>
            <w:r w:rsidRPr="007A1900">
              <w:rPr>
                <w:b/>
              </w:rPr>
              <w:t>bo</w:t>
            </w:r>
            <w:r>
              <w:t>ten</w:t>
            </w:r>
            <w:r w:rsidRPr="007A1900">
              <w:rPr>
                <w:b/>
              </w:rPr>
              <w:t>fi</w:t>
            </w:r>
            <w:r>
              <w:t>le (Adressstammdaten und Zustellorganisation)</w:t>
            </w:r>
          </w:p>
        </w:tc>
        <w:tc>
          <w:tcPr>
            <w:tcW w:w="3424" w:type="dxa"/>
          </w:tcPr>
          <w:p w14:paraId="3424FC0D" w14:textId="4FFE46B1" w:rsidR="007A1900" w:rsidRPr="00282141" w:rsidRDefault="007A1900" w:rsidP="007A1900">
            <w:pPr>
              <w:rPr>
                <w:lang w:val="en-US"/>
              </w:rPr>
            </w:pPr>
            <w:r w:rsidRPr="00282141">
              <w:rPr>
                <w:lang w:val="en-US"/>
              </w:rPr>
              <w:t>Postal delivery file (Adress Master data and delivery organisation)</w:t>
            </w:r>
          </w:p>
        </w:tc>
      </w:tr>
    </w:tbl>
    <w:p w14:paraId="7C1FED7D" w14:textId="77777777" w:rsidR="00935DD1" w:rsidRPr="00282141" w:rsidRDefault="00935DD1" w:rsidP="00935DD1">
      <w:pPr>
        <w:rPr>
          <w:lang w:val="en-US"/>
        </w:rPr>
      </w:pPr>
    </w:p>
    <w:bookmarkEnd w:id="1"/>
    <w:p w14:paraId="063DB3CA" w14:textId="79B11A88" w:rsidR="00BE4707" w:rsidRPr="00282141" w:rsidRDefault="00BE4707">
      <w:pPr>
        <w:rPr>
          <w:b/>
          <w:vanish/>
          <w:color w:val="F3EEE3" w:themeColor="text2" w:themeTint="99"/>
          <w:sz w:val="6"/>
          <w:szCs w:val="6"/>
          <w:lang w:val="en-US"/>
        </w:rPr>
      </w:pPr>
    </w:p>
    <w:p w14:paraId="0826EFAE" w14:textId="77777777" w:rsidR="004350CC" w:rsidRPr="00282141" w:rsidRDefault="004350CC" w:rsidP="004350CC">
      <w:pPr>
        <w:rPr>
          <w:b/>
          <w:vanish/>
          <w:color w:val="F3EEE3" w:themeColor="text2" w:themeTint="99"/>
          <w:sz w:val="6"/>
          <w:szCs w:val="6"/>
          <w:lang w:val="en-US"/>
        </w:rPr>
      </w:pPr>
    </w:p>
    <w:p w14:paraId="58C58887" w14:textId="77777777" w:rsidR="004350CC" w:rsidRDefault="004350CC" w:rsidP="004350CC">
      <w:pPr>
        <w:rPr>
          <w:b/>
          <w:vanish/>
          <w:color w:val="F3EEE3" w:themeColor="text2" w:themeTint="99"/>
          <w:sz w:val="15"/>
          <w:szCs w:val="15"/>
        </w:rPr>
      </w:pPr>
      <w:r w:rsidRPr="00B56C4A">
        <w:rPr>
          <w:b/>
          <w:vanish/>
          <w:color w:val="F3EEE3" w:themeColor="text2" w:themeTint="99"/>
          <w:sz w:val="15"/>
          <w:szCs w:val="15"/>
        </w:rPr>
        <w:t>Änderungskontrolle der Vorlage</w:t>
      </w:r>
    </w:p>
    <w:tbl>
      <w:tblPr>
        <w:tblW w:w="0" w:type="auto"/>
        <w:tblInd w:w="7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70" w:type="dxa"/>
          <w:right w:w="70" w:type="dxa"/>
        </w:tblCellMar>
        <w:tblLook w:val="0000" w:firstRow="0" w:lastRow="0" w:firstColumn="0" w:lastColumn="0" w:noHBand="0" w:noVBand="0"/>
      </w:tblPr>
      <w:tblGrid>
        <w:gridCol w:w="1063"/>
        <w:gridCol w:w="6450"/>
        <w:gridCol w:w="1843"/>
        <w:gridCol w:w="992"/>
      </w:tblGrid>
      <w:tr w:rsidR="004350CC" w:rsidRPr="00B56C4A" w14:paraId="0B4EA385" w14:textId="77777777" w:rsidTr="00372DC7">
        <w:trPr>
          <w:hidden/>
        </w:trPr>
        <w:tc>
          <w:tcPr>
            <w:tcW w:w="1063" w:type="dxa"/>
          </w:tcPr>
          <w:p w14:paraId="2D13843A" w14:textId="77777777" w:rsidR="004350CC" w:rsidRPr="00B56C4A" w:rsidRDefault="004350CC" w:rsidP="00372DC7">
            <w:pPr>
              <w:rPr>
                <w:vanish/>
                <w:color w:val="F3EEE3" w:themeColor="text2" w:themeTint="99"/>
                <w:sz w:val="15"/>
                <w:szCs w:val="15"/>
              </w:rPr>
            </w:pPr>
            <w:r w:rsidRPr="00B56C4A">
              <w:rPr>
                <w:b/>
                <w:vanish/>
                <w:color w:val="F3EEE3" w:themeColor="text2" w:themeTint="99"/>
                <w:sz w:val="15"/>
                <w:szCs w:val="15"/>
              </w:rPr>
              <w:t>Version</w:t>
            </w:r>
          </w:p>
        </w:tc>
        <w:tc>
          <w:tcPr>
            <w:tcW w:w="6450" w:type="dxa"/>
          </w:tcPr>
          <w:p w14:paraId="60C46F19" w14:textId="77777777" w:rsidR="004350CC" w:rsidRPr="00B56C4A" w:rsidRDefault="004350CC" w:rsidP="00372DC7">
            <w:pPr>
              <w:rPr>
                <w:b/>
                <w:vanish/>
                <w:color w:val="F3EEE3" w:themeColor="text2" w:themeTint="99"/>
                <w:sz w:val="15"/>
                <w:szCs w:val="15"/>
              </w:rPr>
            </w:pPr>
            <w:r w:rsidRPr="00B56C4A">
              <w:rPr>
                <w:b/>
                <w:vanish/>
                <w:color w:val="F3EEE3" w:themeColor="text2" w:themeTint="99"/>
                <w:sz w:val="15"/>
                <w:szCs w:val="15"/>
              </w:rPr>
              <w:t>Überarbeitung</w:t>
            </w:r>
          </w:p>
        </w:tc>
        <w:tc>
          <w:tcPr>
            <w:tcW w:w="1843" w:type="dxa"/>
          </w:tcPr>
          <w:p w14:paraId="6AE6FD9A" w14:textId="77777777" w:rsidR="004350CC" w:rsidRPr="00B56C4A" w:rsidRDefault="004350CC" w:rsidP="00372DC7">
            <w:pPr>
              <w:rPr>
                <w:b/>
                <w:vanish/>
                <w:color w:val="F3EEE3" w:themeColor="text2" w:themeTint="99"/>
                <w:sz w:val="15"/>
                <w:szCs w:val="15"/>
              </w:rPr>
            </w:pPr>
            <w:r w:rsidRPr="00B56C4A">
              <w:rPr>
                <w:b/>
                <w:vanish/>
                <w:color w:val="F3EEE3" w:themeColor="text2" w:themeTint="99"/>
                <w:sz w:val="15"/>
                <w:szCs w:val="15"/>
              </w:rPr>
              <w:t>Autor/in</w:t>
            </w:r>
          </w:p>
        </w:tc>
        <w:tc>
          <w:tcPr>
            <w:tcW w:w="992" w:type="dxa"/>
          </w:tcPr>
          <w:p w14:paraId="3A9BEFE3" w14:textId="77777777" w:rsidR="004350CC" w:rsidRPr="00B56C4A" w:rsidRDefault="004350CC" w:rsidP="00372DC7">
            <w:pPr>
              <w:rPr>
                <w:b/>
                <w:vanish/>
                <w:color w:val="F3EEE3" w:themeColor="text2" w:themeTint="99"/>
                <w:sz w:val="15"/>
                <w:szCs w:val="15"/>
              </w:rPr>
            </w:pPr>
            <w:r w:rsidRPr="00B56C4A">
              <w:rPr>
                <w:b/>
                <w:vanish/>
                <w:color w:val="F3EEE3" w:themeColor="text2" w:themeTint="99"/>
                <w:sz w:val="15"/>
                <w:szCs w:val="15"/>
              </w:rPr>
              <w:t>Datum</w:t>
            </w:r>
          </w:p>
        </w:tc>
      </w:tr>
      <w:tr w:rsidR="004350CC" w:rsidRPr="00B56C4A" w14:paraId="66EF4B81" w14:textId="77777777" w:rsidTr="00372DC7">
        <w:trPr>
          <w:hidden/>
        </w:trPr>
        <w:tc>
          <w:tcPr>
            <w:tcW w:w="1063" w:type="dxa"/>
          </w:tcPr>
          <w:p w14:paraId="62E3E6CD" w14:textId="77777777" w:rsidR="004350CC" w:rsidRPr="00B56C4A" w:rsidRDefault="004350CC" w:rsidP="00372DC7">
            <w:pPr>
              <w:rPr>
                <w:vanish/>
                <w:color w:val="F3EEE3" w:themeColor="text2" w:themeTint="99"/>
                <w:sz w:val="15"/>
                <w:szCs w:val="15"/>
              </w:rPr>
            </w:pPr>
            <w:r w:rsidRPr="00B56C4A">
              <w:rPr>
                <w:vanish/>
                <w:color w:val="F3EEE3" w:themeColor="text2" w:themeTint="99"/>
                <w:sz w:val="15"/>
                <w:szCs w:val="15"/>
              </w:rPr>
              <w:t>V01.01</w:t>
            </w:r>
          </w:p>
        </w:tc>
        <w:tc>
          <w:tcPr>
            <w:tcW w:w="6450" w:type="dxa"/>
          </w:tcPr>
          <w:p w14:paraId="5C1A3D3C" w14:textId="77777777" w:rsidR="004350CC" w:rsidRPr="00B56C4A" w:rsidRDefault="004350CC" w:rsidP="00372DC7">
            <w:pPr>
              <w:rPr>
                <w:vanish/>
                <w:color w:val="F3EEE3" w:themeColor="text2" w:themeTint="99"/>
                <w:sz w:val="15"/>
                <w:szCs w:val="15"/>
              </w:rPr>
            </w:pPr>
            <w:r>
              <w:rPr>
                <w:vanish/>
                <w:color w:val="F3EEE3" w:themeColor="text2" w:themeTint="99"/>
                <w:sz w:val="15"/>
                <w:szCs w:val="15"/>
              </w:rPr>
              <w:t>Einführung von HERMES 5 – Neues Dokument.</w:t>
            </w:r>
          </w:p>
        </w:tc>
        <w:tc>
          <w:tcPr>
            <w:tcW w:w="1843" w:type="dxa"/>
          </w:tcPr>
          <w:p w14:paraId="75ABFCD0" w14:textId="77777777" w:rsidR="004350CC" w:rsidRPr="00B56C4A" w:rsidRDefault="004350CC" w:rsidP="00372DC7">
            <w:pPr>
              <w:rPr>
                <w:vanish/>
                <w:color w:val="F3EEE3" w:themeColor="text2" w:themeTint="99"/>
                <w:sz w:val="15"/>
                <w:szCs w:val="15"/>
              </w:rPr>
            </w:pPr>
            <w:r>
              <w:rPr>
                <w:vanish/>
                <w:color w:val="F3EEE3" w:themeColor="text2" w:themeTint="99"/>
                <w:sz w:val="15"/>
                <w:szCs w:val="15"/>
              </w:rPr>
              <w:t>Jérôme Galeuchet, PL5</w:t>
            </w:r>
          </w:p>
        </w:tc>
        <w:tc>
          <w:tcPr>
            <w:tcW w:w="992" w:type="dxa"/>
          </w:tcPr>
          <w:p w14:paraId="620EA57B" w14:textId="77777777" w:rsidR="004350CC" w:rsidRPr="00B56C4A" w:rsidRDefault="004350CC" w:rsidP="00372DC7">
            <w:pPr>
              <w:rPr>
                <w:vanish/>
                <w:color w:val="F3EEE3" w:themeColor="text2" w:themeTint="99"/>
                <w:sz w:val="15"/>
                <w:szCs w:val="15"/>
              </w:rPr>
            </w:pPr>
            <w:r>
              <w:rPr>
                <w:vanish/>
                <w:color w:val="F3EEE3" w:themeColor="text2" w:themeTint="99"/>
                <w:sz w:val="15"/>
                <w:szCs w:val="15"/>
              </w:rPr>
              <w:t>15.10.2014</w:t>
            </w:r>
          </w:p>
        </w:tc>
      </w:tr>
      <w:tr w:rsidR="004350CC" w:rsidRPr="00B56C4A" w14:paraId="5605579B" w14:textId="77777777" w:rsidTr="00372DC7">
        <w:trPr>
          <w:hidden/>
        </w:trPr>
        <w:tc>
          <w:tcPr>
            <w:tcW w:w="1063" w:type="dxa"/>
          </w:tcPr>
          <w:p w14:paraId="05307C51" w14:textId="77777777" w:rsidR="004350CC" w:rsidRPr="00B56C4A" w:rsidRDefault="004350CC" w:rsidP="00372DC7">
            <w:pPr>
              <w:rPr>
                <w:vanish/>
                <w:color w:val="F3EEE3" w:themeColor="text2" w:themeTint="99"/>
                <w:sz w:val="15"/>
                <w:szCs w:val="15"/>
              </w:rPr>
            </w:pPr>
          </w:p>
        </w:tc>
        <w:tc>
          <w:tcPr>
            <w:tcW w:w="6450" w:type="dxa"/>
          </w:tcPr>
          <w:p w14:paraId="301DEAD8" w14:textId="77777777" w:rsidR="004350CC" w:rsidRPr="00B56C4A" w:rsidRDefault="004350CC" w:rsidP="00372DC7">
            <w:pPr>
              <w:rPr>
                <w:vanish/>
                <w:color w:val="F3EEE3" w:themeColor="text2" w:themeTint="99"/>
                <w:sz w:val="15"/>
                <w:szCs w:val="15"/>
              </w:rPr>
            </w:pPr>
          </w:p>
        </w:tc>
        <w:tc>
          <w:tcPr>
            <w:tcW w:w="1843" w:type="dxa"/>
          </w:tcPr>
          <w:p w14:paraId="06C73BE3" w14:textId="77777777" w:rsidR="004350CC" w:rsidRPr="00B56C4A" w:rsidRDefault="004350CC" w:rsidP="00372DC7">
            <w:pPr>
              <w:rPr>
                <w:vanish/>
                <w:color w:val="F3EEE3" w:themeColor="text2" w:themeTint="99"/>
                <w:sz w:val="15"/>
                <w:szCs w:val="15"/>
              </w:rPr>
            </w:pPr>
          </w:p>
        </w:tc>
        <w:tc>
          <w:tcPr>
            <w:tcW w:w="992" w:type="dxa"/>
          </w:tcPr>
          <w:p w14:paraId="245117A8" w14:textId="77777777" w:rsidR="004350CC" w:rsidRPr="00B56C4A" w:rsidRDefault="004350CC" w:rsidP="00372DC7">
            <w:pPr>
              <w:rPr>
                <w:vanish/>
                <w:color w:val="F3EEE3" w:themeColor="text2" w:themeTint="99"/>
                <w:sz w:val="15"/>
                <w:szCs w:val="15"/>
              </w:rPr>
            </w:pPr>
          </w:p>
        </w:tc>
      </w:tr>
      <w:tr w:rsidR="004350CC" w:rsidRPr="00B56C4A" w14:paraId="5A0F8645" w14:textId="77777777" w:rsidTr="00372DC7">
        <w:trPr>
          <w:hidden/>
        </w:trPr>
        <w:tc>
          <w:tcPr>
            <w:tcW w:w="1063" w:type="dxa"/>
          </w:tcPr>
          <w:p w14:paraId="25FEAB67" w14:textId="77777777" w:rsidR="004350CC" w:rsidRPr="00B56C4A" w:rsidRDefault="004350CC" w:rsidP="00372DC7">
            <w:pPr>
              <w:rPr>
                <w:vanish/>
                <w:color w:val="F3EEE3" w:themeColor="text2" w:themeTint="99"/>
                <w:sz w:val="15"/>
                <w:szCs w:val="15"/>
              </w:rPr>
            </w:pPr>
          </w:p>
        </w:tc>
        <w:tc>
          <w:tcPr>
            <w:tcW w:w="6450" w:type="dxa"/>
          </w:tcPr>
          <w:p w14:paraId="36025CF2" w14:textId="77777777" w:rsidR="004350CC" w:rsidRPr="00B56C4A" w:rsidRDefault="004350CC" w:rsidP="00372DC7">
            <w:pPr>
              <w:rPr>
                <w:vanish/>
                <w:color w:val="F3EEE3" w:themeColor="text2" w:themeTint="99"/>
                <w:sz w:val="15"/>
                <w:szCs w:val="15"/>
              </w:rPr>
            </w:pPr>
          </w:p>
        </w:tc>
        <w:tc>
          <w:tcPr>
            <w:tcW w:w="1843" w:type="dxa"/>
          </w:tcPr>
          <w:p w14:paraId="13B4712E" w14:textId="77777777" w:rsidR="004350CC" w:rsidRPr="00B56C4A" w:rsidRDefault="004350CC" w:rsidP="00372DC7">
            <w:pPr>
              <w:rPr>
                <w:vanish/>
                <w:color w:val="F3EEE3" w:themeColor="text2" w:themeTint="99"/>
                <w:sz w:val="15"/>
                <w:szCs w:val="15"/>
              </w:rPr>
            </w:pPr>
          </w:p>
        </w:tc>
        <w:tc>
          <w:tcPr>
            <w:tcW w:w="992" w:type="dxa"/>
          </w:tcPr>
          <w:p w14:paraId="0C66AD35" w14:textId="77777777" w:rsidR="004350CC" w:rsidRPr="00B56C4A" w:rsidRDefault="004350CC" w:rsidP="00372DC7">
            <w:pPr>
              <w:rPr>
                <w:vanish/>
                <w:color w:val="F3EEE3" w:themeColor="text2" w:themeTint="99"/>
                <w:sz w:val="15"/>
                <w:szCs w:val="15"/>
              </w:rPr>
            </w:pPr>
          </w:p>
        </w:tc>
      </w:tr>
      <w:tr w:rsidR="004350CC" w:rsidRPr="00B56C4A" w14:paraId="4BAC7A76" w14:textId="77777777" w:rsidTr="00372DC7">
        <w:trPr>
          <w:hidden/>
        </w:trPr>
        <w:tc>
          <w:tcPr>
            <w:tcW w:w="1063" w:type="dxa"/>
            <w:tcBorders>
              <w:top w:val="single" w:sz="4" w:space="0" w:color="C0C0C0"/>
              <w:left w:val="single" w:sz="4" w:space="0" w:color="C0C0C0"/>
              <w:bottom w:val="single" w:sz="4" w:space="0" w:color="C0C0C0"/>
              <w:right w:val="single" w:sz="4" w:space="0" w:color="C0C0C0"/>
            </w:tcBorders>
          </w:tcPr>
          <w:p w14:paraId="209EF1DD" w14:textId="77777777" w:rsidR="004350CC" w:rsidRPr="00B56C4A" w:rsidRDefault="004350CC" w:rsidP="00372DC7">
            <w:pPr>
              <w:rPr>
                <w:vanish/>
                <w:color w:val="F3EEE3" w:themeColor="text2" w:themeTint="99"/>
                <w:sz w:val="15"/>
                <w:szCs w:val="15"/>
              </w:rPr>
            </w:pPr>
          </w:p>
        </w:tc>
        <w:tc>
          <w:tcPr>
            <w:tcW w:w="6450" w:type="dxa"/>
            <w:tcBorders>
              <w:top w:val="single" w:sz="4" w:space="0" w:color="C0C0C0"/>
              <w:left w:val="single" w:sz="4" w:space="0" w:color="C0C0C0"/>
              <w:bottom w:val="single" w:sz="4" w:space="0" w:color="C0C0C0"/>
              <w:right w:val="single" w:sz="4" w:space="0" w:color="C0C0C0"/>
            </w:tcBorders>
          </w:tcPr>
          <w:p w14:paraId="0CB17B3D" w14:textId="77777777" w:rsidR="004350CC" w:rsidRPr="00B56C4A" w:rsidRDefault="004350CC" w:rsidP="00372DC7">
            <w:pPr>
              <w:rPr>
                <w:vanish/>
                <w:color w:val="F3EEE3" w:themeColor="text2" w:themeTint="99"/>
                <w:sz w:val="15"/>
                <w:szCs w:val="15"/>
              </w:rPr>
            </w:pPr>
          </w:p>
        </w:tc>
        <w:tc>
          <w:tcPr>
            <w:tcW w:w="1843" w:type="dxa"/>
            <w:tcBorders>
              <w:top w:val="single" w:sz="4" w:space="0" w:color="C0C0C0"/>
              <w:left w:val="single" w:sz="4" w:space="0" w:color="C0C0C0"/>
              <w:bottom w:val="single" w:sz="4" w:space="0" w:color="C0C0C0"/>
              <w:right w:val="single" w:sz="4" w:space="0" w:color="C0C0C0"/>
            </w:tcBorders>
          </w:tcPr>
          <w:p w14:paraId="0FD17F5F" w14:textId="77777777" w:rsidR="004350CC" w:rsidRPr="00B56C4A" w:rsidRDefault="004350CC" w:rsidP="00372DC7">
            <w:pPr>
              <w:rPr>
                <w:vanish/>
                <w:color w:val="F3EEE3" w:themeColor="text2" w:themeTint="99"/>
                <w:sz w:val="15"/>
                <w:szCs w:val="15"/>
              </w:rPr>
            </w:pPr>
          </w:p>
        </w:tc>
        <w:tc>
          <w:tcPr>
            <w:tcW w:w="992" w:type="dxa"/>
            <w:tcBorders>
              <w:top w:val="single" w:sz="4" w:space="0" w:color="C0C0C0"/>
              <w:left w:val="single" w:sz="4" w:space="0" w:color="C0C0C0"/>
              <w:bottom w:val="single" w:sz="4" w:space="0" w:color="C0C0C0"/>
              <w:right w:val="single" w:sz="4" w:space="0" w:color="C0C0C0"/>
            </w:tcBorders>
          </w:tcPr>
          <w:p w14:paraId="7310196E" w14:textId="77777777" w:rsidR="004350CC" w:rsidRPr="00B56C4A" w:rsidRDefault="004350CC" w:rsidP="00372DC7">
            <w:pPr>
              <w:rPr>
                <w:vanish/>
                <w:color w:val="F3EEE3" w:themeColor="text2" w:themeTint="99"/>
                <w:sz w:val="15"/>
                <w:szCs w:val="15"/>
              </w:rPr>
            </w:pPr>
          </w:p>
        </w:tc>
      </w:tr>
      <w:tr w:rsidR="004350CC" w:rsidRPr="00B56C4A" w14:paraId="4A3C003C" w14:textId="77777777" w:rsidTr="00372DC7">
        <w:trPr>
          <w:hidden/>
        </w:trPr>
        <w:tc>
          <w:tcPr>
            <w:tcW w:w="1063" w:type="dxa"/>
            <w:tcBorders>
              <w:top w:val="single" w:sz="4" w:space="0" w:color="C0C0C0"/>
              <w:left w:val="single" w:sz="4" w:space="0" w:color="C0C0C0"/>
              <w:bottom w:val="single" w:sz="4" w:space="0" w:color="C0C0C0"/>
              <w:right w:val="single" w:sz="4" w:space="0" w:color="C0C0C0"/>
            </w:tcBorders>
          </w:tcPr>
          <w:p w14:paraId="32E2D11E" w14:textId="77777777" w:rsidR="004350CC" w:rsidRPr="00B56C4A" w:rsidRDefault="004350CC" w:rsidP="00372DC7">
            <w:pPr>
              <w:rPr>
                <w:vanish/>
                <w:color w:val="F3EEE3" w:themeColor="text2" w:themeTint="99"/>
                <w:sz w:val="15"/>
                <w:szCs w:val="15"/>
              </w:rPr>
            </w:pPr>
          </w:p>
        </w:tc>
        <w:tc>
          <w:tcPr>
            <w:tcW w:w="6450" w:type="dxa"/>
            <w:tcBorders>
              <w:top w:val="single" w:sz="4" w:space="0" w:color="C0C0C0"/>
              <w:left w:val="single" w:sz="4" w:space="0" w:color="C0C0C0"/>
              <w:bottom w:val="single" w:sz="4" w:space="0" w:color="C0C0C0"/>
              <w:right w:val="single" w:sz="4" w:space="0" w:color="C0C0C0"/>
            </w:tcBorders>
          </w:tcPr>
          <w:p w14:paraId="427D33FB" w14:textId="77777777" w:rsidR="004350CC" w:rsidRPr="00B56C4A" w:rsidRDefault="004350CC" w:rsidP="00372DC7">
            <w:pPr>
              <w:rPr>
                <w:vanish/>
                <w:color w:val="F3EEE3" w:themeColor="text2" w:themeTint="99"/>
                <w:sz w:val="15"/>
                <w:szCs w:val="15"/>
              </w:rPr>
            </w:pPr>
          </w:p>
        </w:tc>
        <w:tc>
          <w:tcPr>
            <w:tcW w:w="1843" w:type="dxa"/>
            <w:tcBorders>
              <w:top w:val="single" w:sz="4" w:space="0" w:color="C0C0C0"/>
              <w:left w:val="single" w:sz="4" w:space="0" w:color="C0C0C0"/>
              <w:bottom w:val="single" w:sz="4" w:space="0" w:color="C0C0C0"/>
              <w:right w:val="single" w:sz="4" w:space="0" w:color="C0C0C0"/>
            </w:tcBorders>
          </w:tcPr>
          <w:p w14:paraId="583FF3FB" w14:textId="77777777" w:rsidR="004350CC" w:rsidRPr="00B56C4A" w:rsidRDefault="004350CC" w:rsidP="00372DC7">
            <w:pPr>
              <w:rPr>
                <w:vanish/>
                <w:color w:val="F3EEE3" w:themeColor="text2" w:themeTint="99"/>
                <w:sz w:val="15"/>
                <w:szCs w:val="15"/>
              </w:rPr>
            </w:pPr>
          </w:p>
        </w:tc>
        <w:tc>
          <w:tcPr>
            <w:tcW w:w="992" w:type="dxa"/>
            <w:tcBorders>
              <w:top w:val="single" w:sz="4" w:space="0" w:color="C0C0C0"/>
              <w:left w:val="single" w:sz="4" w:space="0" w:color="C0C0C0"/>
              <w:bottom w:val="single" w:sz="4" w:space="0" w:color="C0C0C0"/>
              <w:right w:val="single" w:sz="4" w:space="0" w:color="C0C0C0"/>
            </w:tcBorders>
          </w:tcPr>
          <w:p w14:paraId="287FCF2F" w14:textId="77777777" w:rsidR="004350CC" w:rsidRPr="00B56C4A" w:rsidRDefault="004350CC" w:rsidP="00372DC7">
            <w:pPr>
              <w:rPr>
                <w:vanish/>
                <w:color w:val="F3EEE3" w:themeColor="text2" w:themeTint="99"/>
                <w:sz w:val="15"/>
                <w:szCs w:val="15"/>
              </w:rPr>
            </w:pPr>
          </w:p>
        </w:tc>
      </w:tr>
    </w:tbl>
    <w:p w14:paraId="7AE1E68B" w14:textId="77777777" w:rsidR="004350CC" w:rsidRPr="00B56C4A" w:rsidRDefault="004350CC" w:rsidP="004350CC">
      <w:pPr>
        <w:tabs>
          <w:tab w:val="left" w:pos="4649"/>
        </w:tabs>
        <w:rPr>
          <w:vanish/>
          <w:color w:val="F3EEE3" w:themeColor="text2" w:themeTint="99"/>
          <w:sz w:val="15"/>
          <w:szCs w:val="15"/>
        </w:rPr>
      </w:pPr>
    </w:p>
    <w:p w14:paraId="47566027" w14:textId="77777777" w:rsidR="004350CC" w:rsidRPr="00B56C4A" w:rsidRDefault="004350CC" w:rsidP="004350CC">
      <w:pPr>
        <w:rPr>
          <w:b/>
          <w:vanish/>
          <w:color w:val="F3EEE3" w:themeColor="text2" w:themeTint="99"/>
          <w:sz w:val="15"/>
          <w:szCs w:val="15"/>
        </w:rPr>
      </w:pPr>
      <w:r w:rsidRPr="00B56C4A">
        <w:rPr>
          <w:b/>
          <w:vanish/>
          <w:color w:val="F3EEE3" w:themeColor="text2" w:themeTint="99"/>
          <w:sz w:val="15"/>
          <w:szCs w:val="15"/>
        </w:rPr>
        <w:t>Genehmigung</w:t>
      </w:r>
      <w:r>
        <w:rPr>
          <w:b/>
          <w:vanish/>
          <w:color w:val="F3EEE3" w:themeColor="text2" w:themeTint="99"/>
          <w:sz w:val="15"/>
          <w:szCs w:val="15"/>
        </w:rPr>
        <w:t xml:space="preserve"> der Vorlage</w:t>
      </w:r>
    </w:p>
    <w:tbl>
      <w:tblPr>
        <w:tblW w:w="0" w:type="auto"/>
        <w:tblInd w:w="7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70" w:type="dxa"/>
          <w:right w:w="70" w:type="dxa"/>
        </w:tblCellMar>
        <w:tblLook w:val="0000" w:firstRow="0" w:lastRow="0" w:firstColumn="0" w:lastColumn="0" w:noHBand="0" w:noVBand="0"/>
      </w:tblPr>
      <w:tblGrid>
        <w:gridCol w:w="2977"/>
        <w:gridCol w:w="3544"/>
        <w:gridCol w:w="992"/>
        <w:gridCol w:w="2835"/>
      </w:tblGrid>
      <w:tr w:rsidR="004350CC" w:rsidRPr="00B56C4A" w14:paraId="4A86BD6B" w14:textId="77777777" w:rsidTr="00372DC7">
        <w:trPr>
          <w:hidden/>
        </w:trPr>
        <w:tc>
          <w:tcPr>
            <w:tcW w:w="2977" w:type="dxa"/>
          </w:tcPr>
          <w:p w14:paraId="57B3832C" w14:textId="77777777" w:rsidR="004350CC" w:rsidRPr="00B56C4A" w:rsidRDefault="004350CC" w:rsidP="00372DC7">
            <w:pPr>
              <w:rPr>
                <w:b/>
                <w:vanish/>
                <w:color w:val="F3EEE3" w:themeColor="text2" w:themeTint="99"/>
                <w:sz w:val="15"/>
                <w:szCs w:val="15"/>
              </w:rPr>
            </w:pPr>
            <w:r w:rsidRPr="00B56C4A">
              <w:rPr>
                <w:b/>
                <w:vanish/>
                <w:color w:val="F3EEE3" w:themeColor="text2" w:themeTint="99"/>
                <w:sz w:val="15"/>
                <w:szCs w:val="15"/>
              </w:rPr>
              <w:t>Prüfstelle</w:t>
            </w:r>
          </w:p>
        </w:tc>
        <w:tc>
          <w:tcPr>
            <w:tcW w:w="3544" w:type="dxa"/>
          </w:tcPr>
          <w:p w14:paraId="1CBC0202" w14:textId="77777777" w:rsidR="004350CC" w:rsidRPr="00B56C4A" w:rsidRDefault="004350CC" w:rsidP="00372DC7">
            <w:pPr>
              <w:rPr>
                <w:b/>
                <w:vanish/>
                <w:color w:val="F3EEE3" w:themeColor="text2" w:themeTint="99"/>
                <w:sz w:val="15"/>
                <w:szCs w:val="15"/>
              </w:rPr>
            </w:pPr>
            <w:r w:rsidRPr="00B56C4A">
              <w:rPr>
                <w:b/>
                <w:vanish/>
                <w:color w:val="F3EEE3" w:themeColor="text2" w:themeTint="99"/>
                <w:sz w:val="15"/>
                <w:szCs w:val="15"/>
              </w:rPr>
              <w:t>Freigabestelle</w:t>
            </w:r>
          </w:p>
        </w:tc>
        <w:tc>
          <w:tcPr>
            <w:tcW w:w="992" w:type="dxa"/>
          </w:tcPr>
          <w:p w14:paraId="73A5C417" w14:textId="77777777" w:rsidR="004350CC" w:rsidRPr="00B56C4A" w:rsidRDefault="004350CC" w:rsidP="00372DC7">
            <w:pPr>
              <w:rPr>
                <w:b/>
                <w:vanish/>
                <w:color w:val="F3EEE3" w:themeColor="text2" w:themeTint="99"/>
                <w:sz w:val="15"/>
                <w:szCs w:val="15"/>
              </w:rPr>
            </w:pPr>
            <w:r w:rsidRPr="00B56C4A">
              <w:rPr>
                <w:b/>
                <w:vanish/>
                <w:color w:val="F3EEE3" w:themeColor="text2" w:themeTint="99"/>
                <w:sz w:val="15"/>
                <w:szCs w:val="15"/>
              </w:rPr>
              <w:t>Datum</w:t>
            </w:r>
          </w:p>
        </w:tc>
        <w:tc>
          <w:tcPr>
            <w:tcW w:w="2835" w:type="dxa"/>
          </w:tcPr>
          <w:p w14:paraId="39609D7E" w14:textId="77777777" w:rsidR="004350CC" w:rsidRPr="00B56C4A" w:rsidRDefault="004350CC" w:rsidP="00372DC7">
            <w:pPr>
              <w:rPr>
                <w:b/>
                <w:vanish/>
                <w:color w:val="F3EEE3" w:themeColor="text2" w:themeTint="99"/>
                <w:sz w:val="15"/>
                <w:szCs w:val="15"/>
              </w:rPr>
            </w:pPr>
            <w:r w:rsidRPr="00B56C4A">
              <w:rPr>
                <w:b/>
                <w:vanish/>
                <w:color w:val="F3EEE3" w:themeColor="text2" w:themeTint="99"/>
                <w:sz w:val="15"/>
                <w:szCs w:val="15"/>
              </w:rPr>
              <w:t>Visum</w:t>
            </w:r>
          </w:p>
        </w:tc>
      </w:tr>
      <w:tr w:rsidR="004350CC" w14:paraId="01BBDFB3" w14:textId="77777777" w:rsidTr="00372DC7">
        <w:tblPrEx>
          <w:tblLook w:val="04A0" w:firstRow="1" w:lastRow="0" w:firstColumn="1" w:lastColumn="0" w:noHBand="0" w:noVBand="1"/>
        </w:tblPrEx>
        <w:trPr>
          <w:hidden/>
        </w:trPr>
        <w:tc>
          <w:tcPr>
            <w:tcW w:w="2977" w:type="dxa"/>
            <w:tcBorders>
              <w:top w:val="single" w:sz="4" w:space="0" w:color="C0C0C0"/>
              <w:left w:val="single" w:sz="4" w:space="0" w:color="C0C0C0"/>
              <w:bottom w:val="single" w:sz="4" w:space="0" w:color="C0C0C0"/>
              <w:right w:val="single" w:sz="4" w:space="0" w:color="C0C0C0"/>
            </w:tcBorders>
            <w:hideMark/>
          </w:tcPr>
          <w:p w14:paraId="2E1D9920" w14:textId="77777777" w:rsidR="004350CC" w:rsidRDefault="004350CC" w:rsidP="00372DC7">
            <w:pPr>
              <w:rPr>
                <w:vanish/>
                <w:color w:val="F3EEE3" w:themeColor="text2" w:themeTint="99"/>
                <w:sz w:val="15"/>
                <w:szCs w:val="15"/>
                <w:lang w:val="fr-CH"/>
              </w:rPr>
            </w:pPr>
            <w:r>
              <w:rPr>
                <w:vanish/>
                <w:color w:val="F3EEE3" w:themeColor="text2" w:themeTint="99"/>
                <w:sz w:val="15"/>
                <w:szCs w:val="15"/>
                <w:lang w:val="fr-CH"/>
              </w:rPr>
              <w:t>Remo Mathieu, PL83</w:t>
            </w:r>
          </w:p>
          <w:p w14:paraId="40881FA4" w14:textId="77777777" w:rsidR="004350CC" w:rsidRDefault="004350CC" w:rsidP="00372DC7">
            <w:pPr>
              <w:rPr>
                <w:vanish/>
                <w:color w:val="F3EEE3" w:themeColor="text2" w:themeTint="99"/>
                <w:sz w:val="15"/>
                <w:szCs w:val="15"/>
                <w:lang w:val="fr-CH"/>
              </w:rPr>
            </w:pPr>
            <w:r>
              <w:rPr>
                <w:vanish/>
                <w:color w:val="F3EEE3" w:themeColor="text2" w:themeTint="99"/>
                <w:sz w:val="15"/>
                <w:szCs w:val="15"/>
                <w:lang w:val="fr-CH"/>
              </w:rPr>
              <w:t>Jérôme Galeuchet, PM81</w:t>
            </w:r>
          </w:p>
          <w:p w14:paraId="4132A734" w14:textId="77777777" w:rsidR="004350CC" w:rsidRDefault="004350CC" w:rsidP="00372DC7">
            <w:pPr>
              <w:rPr>
                <w:vanish/>
                <w:color w:val="F3EEE3" w:themeColor="text2" w:themeTint="99"/>
                <w:sz w:val="15"/>
                <w:szCs w:val="15"/>
                <w:lang w:val="fr-CH"/>
              </w:rPr>
            </w:pPr>
            <w:r>
              <w:rPr>
                <w:vanish/>
                <w:color w:val="F3EEE3" w:themeColor="text2" w:themeTint="99"/>
                <w:sz w:val="15"/>
                <w:szCs w:val="15"/>
                <w:lang w:val="fr-CH"/>
              </w:rPr>
              <w:t>Martin Rohrer, IT11</w:t>
            </w:r>
          </w:p>
        </w:tc>
        <w:tc>
          <w:tcPr>
            <w:tcW w:w="3544" w:type="dxa"/>
            <w:tcBorders>
              <w:top w:val="single" w:sz="4" w:space="0" w:color="C0C0C0"/>
              <w:left w:val="single" w:sz="4" w:space="0" w:color="C0C0C0"/>
              <w:bottom w:val="single" w:sz="4" w:space="0" w:color="C0C0C0"/>
              <w:right w:val="single" w:sz="4" w:space="0" w:color="C0C0C0"/>
            </w:tcBorders>
          </w:tcPr>
          <w:p w14:paraId="4F453A73" w14:textId="77777777" w:rsidR="004350CC" w:rsidRDefault="004350CC" w:rsidP="00372DC7">
            <w:pPr>
              <w:rPr>
                <w:vanish/>
                <w:color w:val="F3EEE3" w:themeColor="text2" w:themeTint="99"/>
                <w:sz w:val="15"/>
                <w:szCs w:val="15"/>
                <w:lang w:val="fr-CH"/>
              </w:rPr>
            </w:pPr>
          </w:p>
        </w:tc>
        <w:tc>
          <w:tcPr>
            <w:tcW w:w="992" w:type="dxa"/>
            <w:tcBorders>
              <w:top w:val="single" w:sz="4" w:space="0" w:color="C0C0C0"/>
              <w:left w:val="single" w:sz="4" w:space="0" w:color="C0C0C0"/>
              <w:bottom w:val="single" w:sz="4" w:space="0" w:color="C0C0C0"/>
              <w:right w:val="single" w:sz="4" w:space="0" w:color="C0C0C0"/>
            </w:tcBorders>
            <w:hideMark/>
          </w:tcPr>
          <w:p w14:paraId="2DE02F56" w14:textId="77777777" w:rsidR="004350CC" w:rsidRDefault="004350CC" w:rsidP="00372DC7">
            <w:pPr>
              <w:rPr>
                <w:vanish/>
                <w:color w:val="F3EEE3" w:themeColor="text2" w:themeTint="99"/>
                <w:sz w:val="15"/>
                <w:szCs w:val="15"/>
                <w:lang w:val="fr-CH"/>
              </w:rPr>
            </w:pPr>
            <w:r>
              <w:rPr>
                <w:vanish/>
                <w:color w:val="F3EEE3" w:themeColor="text2" w:themeTint="99"/>
                <w:sz w:val="15"/>
                <w:szCs w:val="15"/>
                <w:lang w:val="fr-CH"/>
              </w:rPr>
              <w:t>15.10.2014</w:t>
            </w:r>
          </w:p>
        </w:tc>
        <w:tc>
          <w:tcPr>
            <w:tcW w:w="2835" w:type="dxa"/>
            <w:tcBorders>
              <w:top w:val="single" w:sz="4" w:space="0" w:color="C0C0C0"/>
              <w:left w:val="single" w:sz="4" w:space="0" w:color="C0C0C0"/>
              <w:bottom w:val="single" w:sz="4" w:space="0" w:color="C0C0C0"/>
              <w:right w:val="single" w:sz="4" w:space="0" w:color="C0C0C0"/>
            </w:tcBorders>
            <w:hideMark/>
          </w:tcPr>
          <w:p w14:paraId="0C84BCC1" w14:textId="77777777" w:rsidR="004350CC" w:rsidRDefault="004350CC" w:rsidP="00372DC7">
            <w:pPr>
              <w:rPr>
                <w:vanish/>
                <w:color w:val="F3EEE3" w:themeColor="text2" w:themeTint="99"/>
                <w:sz w:val="15"/>
                <w:szCs w:val="15"/>
                <w:lang w:val="fr-CH"/>
              </w:rPr>
            </w:pPr>
            <w:proofErr w:type="gramStart"/>
            <w:r>
              <w:rPr>
                <w:vanish/>
                <w:color w:val="F3EEE3" w:themeColor="text2" w:themeTint="99"/>
                <w:sz w:val="15"/>
                <w:szCs w:val="15"/>
                <w:lang w:val="fr-CH"/>
              </w:rPr>
              <w:t>gez</w:t>
            </w:r>
            <w:proofErr w:type="gramEnd"/>
            <w:r>
              <w:rPr>
                <w:vanish/>
                <w:color w:val="F3EEE3" w:themeColor="text2" w:themeTint="99"/>
                <w:sz w:val="15"/>
                <w:szCs w:val="15"/>
                <w:lang w:val="fr-CH"/>
              </w:rPr>
              <w:t>. Remo Mathieu</w:t>
            </w:r>
          </w:p>
          <w:p w14:paraId="5B49E8AA" w14:textId="77777777" w:rsidR="004350CC" w:rsidRDefault="004350CC" w:rsidP="00372DC7">
            <w:pPr>
              <w:rPr>
                <w:vanish/>
                <w:color w:val="F3EEE3" w:themeColor="text2" w:themeTint="99"/>
                <w:sz w:val="15"/>
                <w:szCs w:val="15"/>
                <w:lang w:val="fr-CH"/>
              </w:rPr>
            </w:pPr>
            <w:proofErr w:type="gramStart"/>
            <w:r>
              <w:rPr>
                <w:vanish/>
                <w:color w:val="F3EEE3" w:themeColor="text2" w:themeTint="99"/>
                <w:sz w:val="15"/>
                <w:szCs w:val="15"/>
                <w:lang w:val="fr-CH"/>
              </w:rPr>
              <w:t>gez</w:t>
            </w:r>
            <w:proofErr w:type="gramEnd"/>
            <w:r>
              <w:rPr>
                <w:vanish/>
                <w:color w:val="F3EEE3" w:themeColor="text2" w:themeTint="99"/>
                <w:sz w:val="15"/>
                <w:szCs w:val="15"/>
                <w:lang w:val="fr-CH"/>
              </w:rPr>
              <w:t>. Jérôme Galeuchet</w:t>
            </w:r>
          </w:p>
          <w:p w14:paraId="3D6FB692" w14:textId="77777777" w:rsidR="004350CC" w:rsidRDefault="004350CC" w:rsidP="00372DC7">
            <w:pPr>
              <w:rPr>
                <w:vanish/>
                <w:color w:val="F3EEE3" w:themeColor="text2" w:themeTint="99"/>
                <w:sz w:val="15"/>
                <w:szCs w:val="15"/>
                <w:lang w:val="fr-CH"/>
              </w:rPr>
            </w:pPr>
            <w:proofErr w:type="gramStart"/>
            <w:r>
              <w:rPr>
                <w:vanish/>
                <w:color w:val="F3EEE3" w:themeColor="text2" w:themeTint="99"/>
                <w:sz w:val="15"/>
                <w:szCs w:val="15"/>
                <w:lang w:val="fr-CH"/>
              </w:rPr>
              <w:t>gez</w:t>
            </w:r>
            <w:proofErr w:type="gramEnd"/>
            <w:r>
              <w:rPr>
                <w:vanish/>
                <w:color w:val="F3EEE3" w:themeColor="text2" w:themeTint="99"/>
                <w:sz w:val="15"/>
                <w:szCs w:val="15"/>
                <w:lang w:val="fr-CH"/>
              </w:rPr>
              <w:t>. Martin Rohrer</w:t>
            </w:r>
          </w:p>
        </w:tc>
      </w:tr>
      <w:tr w:rsidR="004350CC" w14:paraId="6A525B1C" w14:textId="77777777" w:rsidTr="00372DC7">
        <w:tblPrEx>
          <w:tblLook w:val="04A0" w:firstRow="1" w:lastRow="0" w:firstColumn="1" w:lastColumn="0" w:noHBand="0" w:noVBand="1"/>
        </w:tblPrEx>
        <w:trPr>
          <w:hidden/>
        </w:trPr>
        <w:tc>
          <w:tcPr>
            <w:tcW w:w="2977" w:type="dxa"/>
            <w:tcBorders>
              <w:top w:val="single" w:sz="4" w:space="0" w:color="C0C0C0"/>
              <w:left w:val="single" w:sz="4" w:space="0" w:color="C0C0C0"/>
              <w:bottom w:val="single" w:sz="4" w:space="0" w:color="C0C0C0"/>
              <w:right w:val="single" w:sz="4" w:space="0" w:color="C0C0C0"/>
            </w:tcBorders>
          </w:tcPr>
          <w:p w14:paraId="1F8195A5" w14:textId="77777777" w:rsidR="004350CC" w:rsidRDefault="004350CC" w:rsidP="00372DC7">
            <w:pPr>
              <w:rPr>
                <w:vanish/>
                <w:color w:val="F3EEE3" w:themeColor="text2" w:themeTint="99"/>
                <w:sz w:val="15"/>
                <w:szCs w:val="15"/>
                <w:lang w:val="fr-CH"/>
              </w:rPr>
            </w:pPr>
          </w:p>
        </w:tc>
        <w:tc>
          <w:tcPr>
            <w:tcW w:w="3544" w:type="dxa"/>
            <w:tcBorders>
              <w:top w:val="single" w:sz="4" w:space="0" w:color="C0C0C0"/>
              <w:left w:val="single" w:sz="4" w:space="0" w:color="C0C0C0"/>
              <w:bottom w:val="single" w:sz="4" w:space="0" w:color="C0C0C0"/>
              <w:right w:val="single" w:sz="4" w:space="0" w:color="C0C0C0"/>
            </w:tcBorders>
            <w:hideMark/>
          </w:tcPr>
          <w:p w14:paraId="49569696" w14:textId="77777777" w:rsidR="004350CC" w:rsidRPr="00282141" w:rsidRDefault="004350CC" w:rsidP="00372DC7">
            <w:pPr>
              <w:rPr>
                <w:vanish/>
                <w:color w:val="F3EEE3" w:themeColor="text2" w:themeTint="99"/>
                <w:sz w:val="15"/>
                <w:szCs w:val="15"/>
                <w:lang w:val="en-US"/>
              </w:rPr>
            </w:pPr>
            <w:r w:rsidRPr="00282141">
              <w:rPr>
                <w:vanish/>
                <w:color w:val="F3EEE3" w:themeColor="text2" w:themeTint="99"/>
                <w:sz w:val="15"/>
                <w:szCs w:val="15"/>
                <w:lang w:val="en-US"/>
              </w:rPr>
              <w:t>Alex Glanzmann, PL8</w:t>
            </w:r>
          </w:p>
          <w:p w14:paraId="19DBD974" w14:textId="77777777" w:rsidR="004350CC" w:rsidRPr="00282141" w:rsidRDefault="004350CC" w:rsidP="00372DC7">
            <w:pPr>
              <w:rPr>
                <w:vanish/>
                <w:color w:val="F3EEE3" w:themeColor="text2" w:themeTint="99"/>
                <w:sz w:val="15"/>
                <w:szCs w:val="15"/>
                <w:lang w:val="en-US"/>
              </w:rPr>
            </w:pPr>
            <w:r w:rsidRPr="00282141">
              <w:rPr>
                <w:vanish/>
                <w:color w:val="F3EEE3" w:themeColor="text2" w:themeTint="99"/>
                <w:sz w:val="15"/>
                <w:szCs w:val="15"/>
                <w:lang w:val="en-US"/>
              </w:rPr>
              <w:t>Christian Zeller, IT-Post</w:t>
            </w:r>
          </w:p>
          <w:p w14:paraId="2231EC44" w14:textId="77777777" w:rsidR="004350CC" w:rsidRDefault="004350CC" w:rsidP="00372DC7">
            <w:pPr>
              <w:rPr>
                <w:vanish/>
                <w:color w:val="F3EEE3" w:themeColor="text2" w:themeTint="99"/>
                <w:sz w:val="15"/>
                <w:szCs w:val="15"/>
                <w:lang w:val="fr-CH"/>
              </w:rPr>
            </w:pPr>
            <w:r>
              <w:rPr>
                <w:vanish/>
                <w:color w:val="F3EEE3" w:themeColor="text2" w:themeTint="99"/>
                <w:sz w:val="15"/>
                <w:szCs w:val="15"/>
                <w:lang w:val="fr-CH"/>
              </w:rPr>
              <w:t>François Gauthey, PL5 / PM8</w:t>
            </w:r>
          </w:p>
        </w:tc>
        <w:tc>
          <w:tcPr>
            <w:tcW w:w="992" w:type="dxa"/>
            <w:tcBorders>
              <w:top w:val="single" w:sz="4" w:space="0" w:color="C0C0C0"/>
              <w:left w:val="single" w:sz="4" w:space="0" w:color="C0C0C0"/>
              <w:bottom w:val="single" w:sz="4" w:space="0" w:color="C0C0C0"/>
              <w:right w:val="single" w:sz="4" w:space="0" w:color="C0C0C0"/>
            </w:tcBorders>
            <w:hideMark/>
          </w:tcPr>
          <w:p w14:paraId="7041BE39" w14:textId="77777777" w:rsidR="004350CC" w:rsidRDefault="004350CC" w:rsidP="00372DC7">
            <w:pPr>
              <w:rPr>
                <w:vanish/>
                <w:color w:val="F3EEE3" w:themeColor="text2" w:themeTint="99"/>
                <w:sz w:val="15"/>
                <w:szCs w:val="15"/>
                <w:lang w:val="fr-CH"/>
              </w:rPr>
            </w:pPr>
            <w:r>
              <w:rPr>
                <w:vanish/>
                <w:color w:val="F3EEE3" w:themeColor="text2" w:themeTint="99"/>
                <w:sz w:val="15"/>
                <w:szCs w:val="15"/>
                <w:lang w:val="fr-CH"/>
              </w:rPr>
              <w:t>01.11.2014</w:t>
            </w:r>
          </w:p>
        </w:tc>
        <w:tc>
          <w:tcPr>
            <w:tcW w:w="2835" w:type="dxa"/>
            <w:tcBorders>
              <w:top w:val="single" w:sz="4" w:space="0" w:color="C0C0C0"/>
              <w:left w:val="single" w:sz="4" w:space="0" w:color="C0C0C0"/>
              <w:bottom w:val="single" w:sz="4" w:space="0" w:color="C0C0C0"/>
              <w:right w:val="single" w:sz="4" w:space="0" w:color="C0C0C0"/>
            </w:tcBorders>
            <w:hideMark/>
          </w:tcPr>
          <w:p w14:paraId="252B8286" w14:textId="77777777" w:rsidR="004350CC" w:rsidRDefault="004350CC" w:rsidP="00372DC7">
            <w:pPr>
              <w:rPr>
                <w:vanish/>
                <w:color w:val="F3EEE3" w:themeColor="text2" w:themeTint="99"/>
                <w:sz w:val="15"/>
                <w:szCs w:val="15"/>
              </w:rPr>
            </w:pPr>
            <w:r>
              <w:rPr>
                <w:vanish/>
                <w:color w:val="F3EEE3" w:themeColor="text2" w:themeTint="99"/>
                <w:sz w:val="15"/>
                <w:szCs w:val="15"/>
              </w:rPr>
              <w:t>gez. Alex Glanzmann</w:t>
            </w:r>
          </w:p>
          <w:p w14:paraId="113B253A" w14:textId="77777777" w:rsidR="004350CC" w:rsidRPr="00282141" w:rsidRDefault="004350CC" w:rsidP="00372DC7">
            <w:pPr>
              <w:rPr>
                <w:vanish/>
                <w:color w:val="F3EEE3" w:themeColor="text2" w:themeTint="99"/>
                <w:sz w:val="15"/>
                <w:szCs w:val="15"/>
              </w:rPr>
            </w:pPr>
            <w:r w:rsidRPr="00282141">
              <w:rPr>
                <w:vanish/>
                <w:color w:val="F3EEE3" w:themeColor="text2" w:themeTint="99"/>
                <w:sz w:val="15"/>
                <w:szCs w:val="15"/>
              </w:rPr>
              <w:t>gez. Christian Zeller</w:t>
            </w:r>
          </w:p>
          <w:p w14:paraId="250FCDAE" w14:textId="77777777" w:rsidR="004350CC" w:rsidRDefault="004350CC" w:rsidP="00372DC7">
            <w:pPr>
              <w:rPr>
                <w:vanish/>
                <w:color w:val="F3EEE3" w:themeColor="text2" w:themeTint="99"/>
                <w:sz w:val="15"/>
                <w:szCs w:val="15"/>
                <w:lang w:val="fr-FR"/>
              </w:rPr>
            </w:pPr>
            <w:proofErr w:type="gramStart"/>
            <w:r>
              <w:rPr>
                <w:vanish/>
                <w:color w:val="F3EEE3" w:themeColor="text2" w:themeTint="99"/>
                <w:sz w:val="15"/>
                <w:szCs w:val="15"/>
                <w:lang w:val="fr-FR"/>
              </w:rPr>
              <w:t>gez</w:t>
            </w:r>
            <w:proofErr w:type="gramEnd"/>
            <w:r>
              <w:rPr>
                <w:vanish/>
                <w:color w:val="F3EEE3" w:themeColor="text2" w:themeTint="99"/>
                <w:sz w:val="15"/>
                <w:szCs w:val="15"/>
                <w:lang w:val="fr-FR"/>
              </w:rPr>
              <w:t>. François Gauthey</w:t>
            </w:r>
          </w:p>
        </w:tc>
      </w:tr>
    </w:tbl>
    <w:p w14:paraId="747E2546" w14:textId="77777777" w:rsidR="004350CC" w:rsidRDefault="004350CC" w:rsidP="004350CC">
      <w:pPr>
        <w:rPr>
          <w:color w:val="F3EEE3" w:themeColor="text2" w:themeTint="99"/>
          <w:sz w:val="6"/>
          <w:szCs w:val="6"/>
        </w:rPr>
      </w:pPr>
    </w:p>
    <w:p w14:paraId="2668E20C" w14:textId="77777777" w:rsidR="004350CC" w:rsidRPr="00894A9F" w:rsidRDefault="004350CC" w:rsidP="006D7A69">
      <w:pPr>
        <w:rPr>
          <w:color w:val="F3EEE3" w:themeColor="text2" w:themeTint="99"/>
          <w:sz w:val="6"/>
          <w:szCs w:val="6"/>
        </w:rPr>
      </w:pPr>
    </w:p>
    <w:sectPr w:rsidR="004350CC" w:rsidRPr="00894A9F" w:rsidSect="00CD3765">
      <w:pgSz w:w="11906" w:h="16838" w:code="9"/>
      <w:pgMar w:top="680" w:right="680" w:bottom="680" w:left="851" w:header="397" w:footer="17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BA573E" w14:textId="77777777" w:rsidR="00181B49" w:rsidRDefault="00181B49">
      <w:r>
        <w:separator/>
      </w:r>
    </w:p>
  </w:endnote>
  <w:endnote w:type="continuationSeparator" w:id="0">
    <w:p w14:paraId="53B6258C" w14:textId="77777777" w:rsidR="00181B49" w:rsidRDefault="00181B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Frutiger 45 Light">
    <w:panose1 w:val="020B0403030504020204"/>
    <w:charset w:val="00"/>
    <w:family w:val="swiss"/>
    <w:pitch w:val="variable"/>
    <w:sig w:usb0="800000AF" w:usb1="5000204A" w:usb2="00000000" w:usb3="00000000" w:csb0="0000009B"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7C1534" w14:textId="77777777" w:rsidR="00181B49" w:rsidRDefault="00181B49" w:rsidP="005D2E04">
    <w:pPr>
      <w:pStyle w:val="Fuzeile"/>
    </w:pPr>
  </w:p>
  <w:p w14:paraId="56466995" w14:textId="77777777" w:rsidR="00181B49" w:rsidRDefault="00181B49"/>
  <w:p w14:paraId="664D5AC2" w14:textId="77777777" w:rsidR="00181B49" w:rsidRDefault="00181B49"/>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373" w:type="dxa"/>
      <w:tblBorders>
        <w:top w:val="single" w:sz="4" w:space="0" w:color="auto"/>
      </w:tblBorders>
      <w:tblLayout w:type="fixed"/>
      <w:tblCellMar>
        <w:left w:w="0" w:type="dxa"/>
        <w:right w:w="0" w:type="dxa"/>
      </w:tblCellMar>
      <w:tblLook w:val="04A0" w:firstRow="1" w:lastRow="0" w:firstColumn="1" w:lastColumn="0" w:noHBand="0" w:noVBand="1"/>
    </w:tblPr>
    <w:tblGrid>
      <w:gridCol w:w="7938"/>
      <w:gridCol w:w="1985"/>
      <w:gridCol w:w="450"/>
    </w:tblGrid>
    <w:tr w:rsidR="00181B49" w:rsidRPr="00DE318E" w14:paraId="21FB12DF" w14:textId="77777777" w:rsidTr="005F4B41">
      <w:trPr>
        <w:trHeight w:val="170"/>
      </w:trPr>
      <w:tc>
        <w:tcPr>
          <w:tcW w:w="7938" w:type="dxa"/>
          <w:vAlign w:val="bottom"/>
        </w:tcPr>
        <w:p w14:paraId="4A6ECE39" w14:textId="1F5E2A2A" w:rsidR="00181B49" w:rsidRPr="00DE318E" w:rsidRDefault="00181B49" w:rsidP="005D2E04">
          <w:pPr>
            <w:pStyle w:val="Fuzeile"/>
          </w:pPr>
          <w:sdt>
            <w:sdtPr>
              <w:tag w:val="postformsDokumentartTextLabel"/>
              <w:id w:val="17227955"/>
              <w:lock w:val="sdtContentLocked"/>
              <w:dataBinding w:prefixMappings="xmlns:ns0='http://pww.post.ch/postforms'" w:xpath="/ns0:Postforms[1]/ns0:Dokumentart[1]" w:storeItemID="{9FCA4F80-78EC-4C0C-AFBC-15BCD679D6F9}"/>
              <w:text/>
            </w:sdtPr>
            <w:sdtContent>
              <w:r>
                <w:t>Systemanforderungen</w:t>
              </w:r>
            </w:sdtContent>
          </w:sdt>
          <w:r>
            <w:t xml:space="preserve"> </w:t>
          </w:r>
          <w:sdt>
            <w:sdtPr>
              <w:alias w:val="Titel"/>
              <w:tag w:val="postformsTitel"/>
              <w:id w:val="17227956"/>
              <w:lock w:val="sdtLocked"/>
              <w:dataBinding w:prefixMappings="xmlns:ns0='http://pww.post.ch/postforms'" w:xpath="/ns0:Postforms[1]/ns0:Projektname[1]" w:storeItemID="{9FCA4F80-78EC-4C0C-AFBC-15BCD679D6F9}"/>
              <w:text/>
            </w:sdtPr>
            <w:sdtContent>
              <w:r>
                <w:t>DISCO</w:t>
              </w:r>
            </w:sdtContent>
          </w:sdt>
        </w:p>
      </w:tc>
      <w:tc>
        <w:tcPr>
          <w:tcW w:w="1985" w:type="dxa"/>
          <w:vAlign w:val="bottom"/>
        </w:tcPr>
        <w:p w14:paraId="17EA2F89" w14:textId="77777777" w:rsidR="00181B49" w:rsidRPr="00DE318E" w:rsidRDefault="00181B49" w:rsidP="005D2E04">
          <w:pPr>
            <w:pStyle w:val="Fuzeile"/>
          </w:pPr>
          <w:r>
            <w:tab/>
          </w:r>
          <w:sdt>
            <w:sdtPr>
              <w:tag w:val="postformsVorlageVersion"/>
              <w:id w:val="17227957"/>
              <w:lock w:val="sdtContentLocked"/>
              <w:dataBinding w:prefixMappings="xmlns:ns0='http://pww.post.ch/postforms'" w:xpath="/ns0:Postforms/ns0:VorlageVersion[1]" w:storeItemID="{9FCA4F80-78EC-4C0C-AFBC-15BCD679D6F9}"/>
              <w:text/>
            </w:sdtPr>
            <w:sdtContent>
              <w:r>
                <w:t>Postforms 720.50 / 2179D_V1</w:t>
              </w:r>
            </w:sdtContent>
          </w:sdt>
        </w:p>
      </w:tc>
      <w:tc>
        <w:tcPr>
          <w:tcW w:w="450" w:type="dxa"/>
          <w:vAlign w:val="bottom"/>
        </w:tcPr>
        <w:p w14:paraId="0E2E518C" w14:textId="31377E42" w:rsidR="00181B49" w:rsidRPr="00DE318E" w:rsidRDefault="00181B49" w:rsidP="005D2E04">
          <w:pPr>
            <w:pStyle w:val="Fuzeile"/>
          </w:pPr>
          <w:r w:rsidRPr="00DE318E">
            <w:fldChar w:fldCharType="begin"/>
          </w:r>
          <w:r w:rsidRPr="00DE318E">
            <w:instrText xml:space="preserve"> PAGE   \* MERGEFORMAT </w:instrText>
          </w:r>
          <w:r w:rsidRPr="00DE318E">
            <w:fldChar w:fldCharType="separate"/>
          </w:r>
          <w:r w:rsidR="00653193">
            <w:t>39</w:t>
          </w:r>
          <w:r w:rsidRPr="00DE318E">
            <w:fldChar w:fldCharType="end"/>
          </w:r>
          <w:r w:rsidRPr="00DE318E">
            <w:t xml:space="preserve"> / </w:t>
          </w:r>
          <w:fldSimple w:instr=" NUMPAGES   \* MERGEFORMAT ">
            <w:r w:rsidR="00653193">
              <w:t>40</w:t>
            </w:r>
          </w:fldSimple>
        </w:p>
      </w:tc>
    </w:tr>
    <w:tr w:rsidR="00181B49" w:rsidRPr="00DE318E" w14:paraId="4D40C3C0" w14:textId="77777777" w:rsidTr="00372DC7">
      <w:trPr>
        <w:trHeight w:val="170"/>
      </w:trPr>
      <w:tc>
        <w:tcPr>
          <w:tcW w:w="10373" w:type="dxa"/>
          <w:gridSpan w:val="3"/>
          <w:shd w:val="clear" w:color="auto" w:fill="auto"/>
          <w:vAlign w:val="bottom"/>
        </w:tcPr>
        <w:p w14:paraId="380FB287" w14:textId="7D9E83C5" w:rsidR="00181B49" w:rsidRDefault="00181B49" w:rsidP="005D2E04">
          <w:pPr>
            <w:pStyle w:val="Fuzeile"/>
          </w:pPr>
          <w:fldSimple w:instr=" FILENAME  \p  \* MERGEFORMAT ">
            <w:r>
              <w:t>\\Hpcf12\isa_pl_pm$\10_Applikationen\DISCO\07-Release-Changemanagement\Anforderungsdokumentation\SA_ABA_Abloesung_VG_V0115_english.docx</w:t>
            </w:r>
          </w:fldSimple>
          <w:r>
            <w:t xml:space="preserve"> </w:t>
          </w:r>
        </w:p>
      </w:tc>
    </w:tr>
  </w:tbl>
  <w:p w14:paraId="48A28D5E" w14:textId="77777777" w:rsidR="00181B49" w:rsidRPr="00DE318E" w:rsidRDefault="00181B49" w:rsidP="005D2E04">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373" w:type="dxa"/>
      <w:tblBorders>
        <w:top w:val="single" w:sz="4" w:space="0" w:color="auto"/>
      </w:tblBorders>
      <w:tblLayout w:type="fixed"/>
      <w:tblCellMar>
        <w:left w:w="0" w:type="dxa"/>
        <w:right w:w="0" w:type="dxa"/>
      </w:tblCellMar>
      <w:tblLook w:val="04A0" w:firstRow="1" w:lastRow="0" w:firstColumn="1" w:lastColumn="0" w:noHBand="0" w:noVBand="1"/>
    </w:tblPr>
    <w:tblGrid>
      <w:gridCol w:w="7938"/>
      <w:gridCol w:w="1985"/>
      <w:gridCol w:w="450"/>
    </w:tblGrid>
    <w:tr w:rsidR="00181B49" w:rsidRPr="00DE318E" w14:paraId="6388DC93" w14:textId="77777777" w:rsidTr="005F4B41">
      <w:trPr>
        <w:trHeight w:val="170"/>
      </w:trPr>
      <w:tc>
        <w:tcPr>
          <w:tcW w:w="7938" w:type="dxa"/>
          <w:vAlign w:val="bottom"/>
        </w:tcPr>
        <w:p w14:paraId="5D255BE4" w14:textId="41775E28" w:rsidR="00181B49" w:rsidRPr="00DE318E" w:rsidRDefault="00181B49" w:rsidP="005D2E04">
          <w:pPr>
            <w:pStyle w:val="Fuzeile"/>
          </w:pPr>
          <w:sdt>
            <w:sdtPr>
              <w:tag w:val="postformsDokumentartTextLabel"/>
              <w:id w:val="22330553"/>
              <w:lock w:val="sdtContentLocked"/>
              <w:dataBinding w:prefixMappings="xmlns:ns0='http://pww.post.ch/postforms'" w:xpath="/ns0:Postforms[1]/ns0:Dokumentart[1]" w:storeItemID="{9FCA4F80-78EC-4C0C-AFBC-15BCD679D6F9}"/>
              <w:text/>
            </w:sdtPr>
            <w:sdtContent>
              <w:r>
                <w:t>Systemanforderungen</w:t>
              </w:r>
            </w:sdtContent>
          </w:sdt>
          <w:r>
            <w:t xml:space="preserve"> </w:t>
          </w:r>
          <w:sdt>
            <w:sdtPr>
              <w:alias w:val="Titel"/>
              <w:tag w:val="postformsTitel"/>
              <w:id w:val="22330554"/>
              <w:lock w:val="sdtLocked"/>
              <w:dataBinding w:prefixMappings="xmlns:ns0='http://pww.post.ch/postforms'" w:xpath="/ns0:Postforms[1]/ns0:Projektname[1]" w:storeItemID="{9FCA4F80-78EC-4C0C-AFBC-15BCD679D6F9}"/>
              <w:text/>
            </w:sdtPr>
            <w:sdtContent>
              <w:r>
                <w:t>DISCO</w:t>
              </w:r>
            </w:sdtContent>
          </w:sdt>
        </w:p>
      </w:tc>
      <w:tc>
        <w:tcPr>
          <w:tcW w:w="1985" w:type="dxa"/>
          <w:vAlign w:val="bottom"/>
        </w:tcPr>
        <w:p w14:paraId="7D43232D" w14:textId="77777777" w:rsidR="00181B49" w:rsidRPr="00DE318E" w:rsidRDefault="00181B49" w:rsidP="005D2E04">
          <w:pPr>
            <w:pStyle w:val="Fuzeile"/>
          </w:pPr>
          <w:r>
            <w:tab/>
          </w:r>
          <w:sdt>
            <w:sdtPr>
              <w:tag w:val="postformsVorlageVersion"/>
              <w:id w:val="22330555"/>
              <w:lock w:val="sdtContentLocked"/>
              <w:dataBinding w:prefixMappings="xmlns:ns0='http://pww.post.ch/postforms'" w:xpath="/ns0:Postforms/ns0:VorlageVersion[1]" w:storeItemID="{9FCA4F80-78EC-4C0C-AFBC-15BCD679D6F9}"/>
              <w:text/>
            </w:sdtPr>
            <w:sdtContent>
              <w:r w:rsidRPr="00B46F8A">
                <w:t>Postforms 720.5</w:t>
              </w:r>
              <w:r>
                <w:t>0</w:t>
              </w:r>
              <w:r w:rsidRPr="00B46F8A">
                <w:t xml:space="preserve"> / 2179D_V1</w:t>
              </w:r>
            </w:sdtContent>
          </w:sdt>
        </w:p>
      </w:tc>
      <w:tc>
        <w:tcPr>
          <w:tcW w:w="450" w:type="dxa"/>
          <w:vAlign w:val="bottom"/>
        </w:tcPr>
        <w:p w14:paraId="13A95E07" w14:textId="03A59354" w:rsidR="00181B49" w:rsidRPr="00DE318E" w:rsidRDefault="00181B49" w:rsidP="005D2E04">
          <w:pPr>
            <w:pStyle w:val="Fuzeile"/>
          </w:pPr>
          <w:r w:rsidRPr="00DE318E">
            <w:fldChar w:fldCharType="begin"/>
          </w:r>
          <w:r w:rsidRPr="00DE318E">
            <w:instrText xml:space="preserve"> PAGE   \* MERGEFORMAT </w:instrText>
          </w:r>
          <w:r w:rsidRPr="00DE318E">
            <w:fldChar w:fldCharType="separate"/>
          </w:r>
          <w:r w:rsidR="00653193">
            <w:t>6</w:t>
          </w:r>
          <w:r w:rsidRPr="00DE318E">
            <w:fldChar w:fldCharType="end"/>
          </w:r>
          <w:r w:rsidRPr="00DE318E">
            <w:t xml:space="preserve"> / </w:t>
          </w:r>
          <w:fldSimple w:instr=" NUMPAGES   \* MERGEFORMAT ">
            <w:r w:rsidR="00653193">
              <w:t>39</w:t>
            </w:r>
          </w:fldSimple>
        </w:p>
      </w:tc>
    </w:tr>
    <w:tr w:rsidR="00181B49" w:rsidRPr="00DE318E" w14:paraId="7E35B993" w14:textId="77777777" w:rsidTr="00372DC7">
      <w:trPr>
        <w:trHeight w:val="170"/>
      </w:trPr>
      <w:tc>
        <w:tcPr>
          <w:tcW w:w="10373" w:type="dxa"/>
          <w:gridSpan w:val="3"/>
          <w:shd w:val="clear" w:color="auto" w:fill="auto"/>
          <w:vAlign w:val="bottom"/>
        </w:tcPr>
        <w:p w14:paraId="1482EFC9" w14:textId="4187CFEF" w:rsidR="00181B49" w:rsidRPr="00DE318E" w:rsidRDefault="00181B49" w:rsidP="005D2E04">
          <w:pPr>
            <w:pStyle w:val="Fuzeile"/>
          </w:pPr>
          <w:fldSimple w:instr=" FILENAME  \p  \* MERGEFORMAT ">
            <w:r>
              <w:t>\\Hpcf12\isa_pl_pm$\10_Applikationen\DISCO\07-Release-Changemanagement\Anforderungsdokumentation\SA_ABA_Abloesung_VG_V0115_english.docx</w:t>
            </w:r>
          </w:fldSimple>
          <w:r>
            <w:t xml:space="preserve"> </w:t>
          </w:r>
        </w:p>
      </w:tc>
    </w:tr>
  </w:tbl>
  <w:p w14:paraId="6E1D2826" w14:textId="77777777" w:rsidR="00181B49" w:rsidRPr="00C947F6" w:rsidRDefault="00181B49">
    <w:pPr>
      <w:rPr>
        <w:sz w:val="12"/>
        <w:szCs w:val="1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B35CD7" w14:textId="77777777" w:rsidR="00181B49" w:rsidRDefault="00181B49">
      <w:r>
        <w:separator/>
      </w:r>
    </w:p>
  </w:footnote>
  <w:footnote w:type="continuationSeparator" w:id="0">
    <w:p w14:paraId="4DEF0667" w14:textId="77777777" w:rsidR="00181B49" w:rsidRDefault="00181B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0C80E1" w14:textId="77777777" w:rsidR="00181B49" w:rsidRDefault="00181B49">
    <w:pPr>
      <w:pStyle w:val="Kopfzeile"/>
    </w:pPr>
  </w:p>
  <w:p w14:paraId="16B905D1" w14:textId="77777777" w:rsidR="00181B49" w:rsidRDefault="00181B49"/>
  <w:p w14:paraId="5320E0BE" w14:textId="77777777" w:rsidR="00181B49" w:rsidRDefault="00181B49"/>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CellMar>
        <w:left w:w="0" w:type="dxa"/>
        <w:right w:w="0" w:type="dxa"/>
      </w:tblCellMar>
      <w:tblLook w:val="04A0" w:firstRow="1" w:lastRow="0" w:firstColumn="1" w:lastColumn="0" w:noHBand="0" w:noVBand="1"/>
    </w:tblPr>
    <w:tblGrid>
      <w:gridCol w:w="2628"/>
      <w:gridCol w:w="2629"/>
      <w:gridCol w:w="2629"/>
      <w:gridCol w:w="2487"/>
    </w:tblGrid>
    <w:tr w:rsidR="00181B49" w:rsidRPr="000D51A7" w14:paraId="48F11D91" w14:textId="77777777" w:rsidTr="00C74A9E">
      <w:tc>
        <w:tcPr>
          <w:tcW w:w="2628" w:type="dxa"/>
        </w:tcPr>
        <w:p w14:paraId="44B503A8" w14:textId="77777777" w:rsidR="00181B49" w:rsidRPr="000D51A7" w:rsidRDefault="00181B49" w:rsidP="00C74A9E">
          <w:pPr>
            <w:pStyle w:val="Kopfzeile"/>
            <w:jc w:val="left"/>
          </w:pPr>
        </w:p>
      </w:tc>
      <w:tc>
        <w:tcPr>
          <w:tcW w:w="2629" w:type="dxa"/>
        </w:tcPr>
        <w:p w14:paraId="6F5A1F97" w14:textId="77777777" w:rsidR="00181B49" w:rsidRPr="000D51A7" w:rsidRDefault="00181B49" w:rsidP="009C705B">
          <w:pPr>
            <w:pStyle w:val="Kopfzeile"/>
          </w:pPr>
        </w:p>
      </w:tc>
      <w:tc>
        <w:tcPr>
          <w:tcW w:w="2629" w:type="dxa"/>
        </w:tcPr>
        <w:p w14:paraId="6F7AE2B5" w14:textId="77777777" w:rsidR="00181B49" w:rsidRPr="000D51A7" w:rsidRDefault="00181B49" w:rsidP="009C705B">
          <w:pPr>
            <w:pStyle w:val="Kopfzeile"/>
          </w:pPr>
        </w:p>
      </w:tc>
      <w:tc>
        <w:tcPr>
          <w:tcW w:w="2487" w:type="dxa"/>
        </w:tcPr>
        <w:p w14:paraId="58582786" w14:textId="77777777" w:rsidR="00181B49" w:rsidRPr="000D51A7" w:rsidRDefault="00181B49" w:rsidP="009C705B">
          <w:pPr>
            <w:pStyle w:val="Kopfzeile"/>
          </w:pPr>
          <w:sdt>
            <w:sdtPr>
              <w:alias w:val="Klassifizierung"/>
              <w:tag w:val="postformsKlassifizierung"/>
              <w:id w:val="2142841825"/>
              <w:lock w:val="sdtLocked"/>
              <w:dataBinding w:prefixMappings="xmlns:ns0='http://pww.post.ch/postforms'" w:xpath="/ns0:Postforms[1]/ns0:Klassifizierung[1]" w:storeItemID="{9FCA4F80-78EC-4C0C-AFBC-15BCD679D6F9}"/>
              <w:dropDownList w:lastValue="Intern">
                <w:listItem w:displayText="Nicht klassifiziert" w:value="A0"/>
                <w:listItem w:displayText="Intern" w:value="A1"/>
                <w:listItem w:displayText="Vertraulich" w:value="A2"/>
              </w:dropDownList>
            </w:sdtPr>
            <w:sdtContent>
              <w:r>
                <w:t>Intern</w:t>
              </w:r>
            </w:sdtContent>
          </w:sdt>
        </w:p>
      </w:tc>
    </w:tr>
  </w:tbl>
  <w:p w14:paraId="65080E01" w14:textId="77777777" w:rsidR="00181B49" w:rsidRPr="00D32D82" w:rsidRDefault="00181B49" w:rsidP="009C705B">
    <w:pPr>
      <w:pStyle w:val="Kopfzeile"/>
    </w:pPr>
  </w:p>
  <w:p w14:paraId="010E1D66" w14:textId="77777777" w:rsidR="00181B49" w:rsidRPr="00C947F6" w:rsidRDefault="00181B49" w:rsidP="00861183">
    <w:pPr>
      <w:rPr>
        <w:sz w:val="12"/>
        <w:szCs w:val="12"/>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37E332" w14:textId="7EA361DC" w:rsidR="00181B49" w:rsidRDefault="00181B49">
    <w:pPr>
      <w:pStyle w:val="Kopfzeile"/>
    </w:pPr>
  </w:p>
  <w:p w14:paraId="6B13C230" w14:textId="77777777" w:rsidR="00181B49" w:rsidRDefault="00181B49"/>
  <w:p w14:paraId="700DA126" w14:textId="77777777" w:rsidR="00181B49" w:rsidRDefault="00181B49"/>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3718"/>
    <w:multiLevelType w:val="hybridMultilevel"/>
    <w:tmpl w:val="E3E8F4EE"/>
    <w:lvl w:ilvl="0" w:tplc="3E4C6248">
      <w:numFmt w:val="bullet"/>
      <w:lvlText w:val="-"/>
      <w:lvlJc w:val="left"/>
      <w:pPr>
        <w:ind w:left="720" w:hanging="360"/>
      </w:pPr>
      <w:rPr>
        <w:rFonts w:ascii="Frutiger 45 Light" w:eastAsia="Times New Roman" w:hAnsi="Frutiger 45 Light"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0B5418D"/>
    <w:multiLevelType w:val="hybridMultilevel"/>
    <w:tmpl w:val="EF1EF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512A8B"/>
    <w:multiLevelType w:val="hybridMultilevel"/>
    <w:tmpl w:val="C0F02D90"/>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3" w15:restartNumberingAfterBreak="0">
    <w:nsid w:val="043813EA"/>
    <w:multiLevelType w:val="hybridMultilevel"/>
    <w:tmpl w:val="4B06A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6B7D75"/>
    <w:multiLevelType w:val="hybridMultilevel"/>
    <w:tmpl w:val="7354FFA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5" w15:restartNumberingAfterBreak="0">
    <w:nsid w:val="0CA2493A"/>
    <w:multiLevelType w:val="hybridMultilevel"/>
    <w:tmpl w:val="A1966AB4"/>
    <w:lvl w:ilvl="0" w:tplc="1BBA0A16">
      <w:start w:val="1"/>
      <w:numFmt w:val="lowerLetter"/>
      <w:lvlText w:val="%1)"/>
      <w:lvlJc w:val="left"/>
      <w:pPr>
        <w:ind w:left="720" w:hanging="360"/>
      </w:pPr>
      <w:rPr>
        <w:rFonts w:hint="default"/>
        <w:b w:val="0"/>
        <w:sz w:val="20"/>
        <w:szCs w:val="2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125D2FBB"/>
    <w:multiLevelType w:val="hybridMultilevel"/>
    <w:tmpl w:val="CE80AEE8"/>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7" w15:restartNumberingAfterBreak="0">
    <w:nsid w:val="18650152"/>
    <w:multiLevelType w:val="hybridMultilevel"/>
    <w:tmpl w:val="C1BE51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87730BC"/>
    <w:multiLevelType w:val="multilevel"/>
    <w:tmpl w:val="386CF4E8"/>
    <w:lvl w:ilvl="0">
      <w:start w:val="1"/>
      <w:numFmt w:val="decimal"/>
      <w:lvlRestart w:val="0"/>
      <w:pStyle w:val="berschrift1"/>
      <w:lvlText w:val="%1."/>
      <w:lvlJc w:val="left"/>
      <w:pPr>
        <w:tabs>
          <w:tab w:val="num" w:pos="567"/>
        </w:tabs>
        <w:ind w:left="567" w:hanging="567"/>
      </w:pPr>
      <w:rPr>
        <w:rFonts w:hint="default"/>
      </w:rPr>
    </w:lvl>
    <w:lvl w:ilvl="1">
      <w:start w:val="1"/>
      <w:numFmt w:val="decimal"/>
      <w:pStyle w:val="berschrift2"/>
      <w:lvlText w:val="%1.%2"/>
      <w:lvlJc w:val="left"/>
      <w:pPr>
        <w:tabs>
          <w:tab w:val="num" w:pos="567"/>
        </w:tabs>
        <w:ind w:left="567" w:hanging="567"/>
      </w:pPr>
      <w:rPr>
        <w:rFonts w:hint="default"/>
      </w:rPr>
    </w:lvl>
    <w:lvl w:ilvl="2">
      <w:start w:val="1"/>
      <w:numFmt w:val="decimal"/>
      <w:pStyle w:val="berschrift3"/>
      <w:lvlText w:val="%1.%2.%3"/>
      <w:lvlJc w:val="left"/>
      <w:pPr>
        <w:tabs>
          <w:tab w:val="num" w:pos="567"/>
        </w:tabs>
        <w:ind w:left="567" w:hanging="567"/>
      </w:pPr>
      <w:rPr>
        <w:rFonts w:hint="default"/>
      </w:rPr>
    </w:lvl>
    <w:lvl w:ilvl="3">
      <w:start w:val="1"/>
      <w:numFmt w:val="decimal"/>
      <w:pStyle w:val="berschrift4"/>
      <w:lvlText w:val="%1.%2.%3.%4"/>
      <w:lvlJc w:val="left"/>
      <w:pPr>
        <w:tabs>
          <w:tab w:val="num" w:pos="850"/>
        </w:tabs>
        <w:ind w:left="850" w:hanging="850"/>
      </w:pPr>
      <w:rPr>
        <w:rFonts w:hint="default"/>
      </w:rPr>
    </w:lvl>
    <w:lvl w:ilvl="4">
      <w:start w:val="1"/>
      <w:numFmt w:val="decimal"/>
      <w:pStyle w:val="berschrift5"/>
      <w:lvlText w:val="%1.%2.%3.%4.%5"/>
      <w:lvlJc w:val="left"/>
      <w:pPr>
        <w:tabs>
          <w:tab w:val="num" w:pos="992"/>
        </w:tabs>
        <w:ind w:left="992" w:hanging="992"/>
      </w:pPr>
      <w:rPr>
        <w:rFonts w:hint="default"/>
      </w:rPr>
    </w:lvl>
    <w:lvl w:ilvl="5">
      <w:start w:val="1"/>
      <w:numFmt w:val="decimal"/>
      <w:pStyle w:val="berschrift6"/>
      <w:lvlText w:val="%1.%2.%3.%4.%5.%6"/>
      <w:lvlJc w:val="left"/>
      <w:pPr>
        <w:tabs>
          <w:tab w:val="num" w:pos="1134"/>
        </w:tabs>
        <w:ind w:left="1134" w:hanging="1134"/>
      </w:pPr>
      <w:rPr>
        <w:rFonts w:hint="default"/>
      </w:rPr>
    </w:lvl>
    <w:lvl w:ilvl="6">
      <w:start w:val="1"/>
      <w:numFmt w:val="decimal"/>
      <w:pStyle w:val="berschrift7"/>
      <w:lvlText w:val="%1.%2.%3.%4.%5.%6.%7"/>
      <w:lvlJc w:val="left"/>
      <w:pPr>
        <w:tabs>
          <w:tab w:val="num" w:pos="1276"/>
        </w:tabs>
        <w:ind w:left="1276" w:hanging="1276"/>
      </w:pPr>
      <w:rPr>
        <w:rFonts w:hint="default"/>
      </w:rPr>
    </w:lvl>
    <w:lvl w:ilvl="7">
      <w:start w:val="1"/>
      <w:numFmt w:val="decimal"/>
      <w:pStyle w:val="berschrift8"/>
      <w:lvlText w:val="%1.%2.%3.%4.%5.%6.%7.%8"/>
      <w:lvlJc w:val="left"/>
      <w:pPr>
        <w:tabs>
          <w:tab w:val="num" w:pos="1417"/>
        </w:tabs>
        <w:ind w:left="1417" w:hanging="1417"/>
      </w:pPr>
      <w:rPr>
        <w:rFonts w:hint="default"/>
      </w:rPr>
    </w:lvl>
    <w:lvl w:ilvl="8">
      <w:start w:val="1"/>
      <w:numFmt w:val="decimal"/>
      <w:pStyle w:val="berschrift9"/>
      <w:lvlText w:val="%1.%2.%3.%4.%5.%6.%7.%8.%9"/>
      <w:lvlJc w:val="left"/>
      <w:pPr>
        <w:tabs>
          <w:tab w:val="num" w:pos="1559"/>
        </w:tabs>
        <w:ind w:left="1559" w:hanging="1559"/>
      </w:pPr>
      <w:rPr>
        <w:rFonts w:hint="default"/>
      </w:rPr>
    </w:lvl>
  </w:abstractNum>
  <w:abstractNum w:abstractNumId="9" w15:restartNumberingAfterBreak="0">
    <w:nsid w:val="1BA9651D"/>
    <w:multiLevelType w:val="hybridMultilevel"/>
    <w:tmpl w:val="A3FC7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2F79D0"/>
    <w:multiLevelType w:val="hybridMultilevel"/>
    <w:tmpl w:val="D728AD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D6D084F"/>
    <w:multiLevelType w:val="hybridMultilevel"/>
    <w:tmpl w:val="CDBC27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FCF6FA1"/>
    <w:multiLevelType w:val="singleLevel"/>
    <w:tmpl w:val="AB185D72"/>
    <w:lvl w:ilvl="0">
      <w:start w:val="1"/>
      <w:numFmt w:val="bullet"/>
      <w:pStyle w:val="Liste4"/>
      <w:lvlText w:val="-"/>
      <w:lvlJc w:val="left"/>
      <w:pPr>
        <w:tabs>
          <w:tab w:val="num" w:pos="717"/>
        </w:tabs>
        <w:ind w:left="714" w:hanging="357"/>
      </w:pPr>
      <w:rPr>
        <w:sz w:val="16"/>
      </w:rPr>
    </w:lvl>
  </w:abstractNum>
  <w:abstractNum w:abstractNumId="13" w15:restartNumberingAfterBreak="0">
    <w:nsid w:val="25612182"/>
    <w:multiLevelType w:val="hybridMultilevel"/>
    <w:tmpl w:val="594C362C"/>
    <w:lvl w:ilvl="0" w:tplc="4F2CD62E">
      <w:start w:val="1"/>
      <w:numFmt w:val="decimal"/>
      <w:lvlText w:val="%1)"/>
      <w:lvlJc w:val="left"/>
      <w:pPr>
        <w:ind w:left="360" w:hanging="360"/>
      </w:pPr>
      <w:rPr>
        <w:rFonts w:hint="default"/>
        <w:b w:val="0"/>
        <w:sz w:val="20"/>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4" w15:restartNumberingAfterBreak="0">
    <w:nsid w:val="25DE69C1"/>
    <w:multiLevelType w:val="hybridMultilevel"/>
    <w:tmpl w:val="743A755E"/>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28FC7DC5"/>
    <w:multiLevelType w:val="hybridMultilevel"/>
    <w:tmpl w:val="95B0096E"/>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6" w15:restartNumberingAfterBreak="0">
    <w:nsid w:val="2A7619A0"/>
    <w:multiLevelType w:val="hybridMultilevel"/>
    <w:tmpl w:val="57248752"/>
    <w:lvl w:ilvl="0" w:tplc="ACC48AE0">
      <w:start w:val="1"/>
      <w:numFmt w:val="decimal"/>
      <w:lvlText w:val="%1."/>
      <w:lvlJc w:val="left"/>
      <w:pPr>
        <w:ind w:left="930" w:hanging="57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E146645"/>
    <w:multiLevelType w:val="hybridMultilevel"/>
    <w:tmpl w:val="F16A3050"/>
    <w:lvl w:ilvl="0" w:tplc="08070017">
      <w:start w:val="1"/>
      <w:numFmt w:val="lowerLetter"/>
      <w:lvlText w:val="%1)"/>
      <w:lvlJc w:val="left"/>
      <w:pPr>
        <w:ind w:left="720" w:hanging="360"/>
      </w:pPr>
      <w:rPr>
        <w:rFonts w:hint="default"/>
        <w:b w:val="0"/>
        <w:sz w:val="2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3E6420B"/>
    <w:multiLevelType w:val="hybridMultilevel"/>
    <w:tmpl w:val="03CE35C4"/>
    <w:lvl w:ilvl="0" w:tplc="31EA2748">
      <w:start w:val="1"/>
      <w:numFmt w:val="lowerLetter"/>
      <w:lvlText w:val="%1)"/>
      <w:lvlJc w:val="left"/>
      <w:pPr>
        <w:ind w:left="720" w:hanging="360"/>
      </w:pPr>
      <w:rPr>
        <w:rFonts w:hint="default"/>
        <w:b w:val="0"/>
        <w:sz w:val="20"/>
        <w:szCs w:val="2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3A2C791C"/>
    <w:multiLevelType w:val="singleLevel"/>
    <w:tmpl w:val="78E8DF64"/>
    <w:lvl w:ilvl="0">
      <w:start w:val="1"/>
      <w:numFmt w:val="bullet"/>
      <w:pStyle w:val="Liste3"/>
      <w:lvlText w:val=""/>
      <w:lvlJc w:val="left"/>
      <w:pPr>
        <w:tabs>
          <w:tab w:val="num" w:pos="360"/>
        </w:tabs>
        <w:ind w:left="284" w:hanging="284"/>
      </w:pPr>
      <w:rPr>
        <w:rFonts w:ascii="Symbol" w:hAnsi="Symbol" w:hint="default"/>
      </w:rPr>
    </w:lvl>
  </w:abstractNum>
  <w:abstractNum w:abstractNumId="20" w15:restartNumberingAfterBreak="0">
    <w:nsid w:val="41A760DD"/>
    <w:multiLevelType w:val="hybridMultilevel"/>
    <w:tmpl w:val="8E4A2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675824"/>
    <w:multiLevelType w:val="hybridMultilevel"/>
    <w:tmpl w:val="66A89E7C"/>
    <w:lvl w:ilvl="0" w:tplc="E10AFFF0">
      <w:start w:val="1"/>
      <w:numFmt w:val="bullet"/>
      <w:lvlText w:val="-"/>
      <w:lvlJc w:val="left"/>
      <w:pPr>
        <w:ind w:left="720" w:hanging="360"/>
      </w:pPr>
      <w:rPr>
        <w:rFonts w:ascii="Frutiger 45 Light" w:eastAsia="Times New Roman" w:hAnsi="Frutiger 45 Light"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4BD4F0D"/>
    <w:multiLevelType w:val="hybridMultilevel"/>
    <w:tmpl w:val="BBA42FD8"/>
    <w:lvl w:ilvl="0" w:tplc="08070001">
      <w:start w:val="1"/>
      <w:numFmt w:val="bullet"/>
      <w:lvlText w:val=""/>
      <w:lvlJc w:val="left"/>
      <w:pPr>
        <w:ind w:left="720" w:hanging="360"/>
      </w:pPr>
      <w:rPr>
        <w:rFonts w:ascii="Symbol" w:hAnsi="Symbol"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45D40D51"/>
    <w:multiLevelType w:val="singleLevel"/>
    <w:tmpl w:val="F17E2F04"/>
    <w:lvl w:ilvl="0">
      <w:start w:val="1"/>
      <w:numFmt w:val="bullet"/>
      <w:pStyle w:val="Liste2"/>
      <w:lvlText w:val="-"/>
      <w:lvlJc w:val="left"/>
      <w:pPr>
        <w:tabs>
          <w:tab w:val="num" w:pos="717"/>
        </w:tabs>
        <w:ind w:left="714" w:hanging="357"/>
      </w:pPr>
      <w:rPr>
        <w:sz w:val="16"/>
      </w:rPr>
    </w:lvl>
  </w:abstractNum>
  <w:abstractNum w:abstractNumId="24" w15:restartNumberingAfterBreak="0">
    <w:nsid w:val="47B3552B"/>
    <w:multiLevelType w:val="hybridMultilevel"/>
    <w:tmpl w:val="345E8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4A182A"/>
    <w:multiLevelType w:val="hybridMultilevel"/>
    <w:tmpl w:val="6F86CF70"/>
    <w:lvl w:ilvl="0" w:tplc="A9CA22A0">
      <w:start w:val="1"/>
      <w:numFmt w:val="lowerLetter"/>
      <w:lvlText w:val="%1)"/>
      <w:lvlJc w:val="left"/>
      <w:pPr>
        <w:ind w:left="720" w:hanging="360"/>
      </w:pPr>
      <w:rPr>
        <w:rFonts w:hint="default"/>
        <w:b w:val="0"/>
        <w:sz w:val="20"/>
        <w:szCs w:val="2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58724F41"/>
    <w:multiLevelType w:val="hybridMultilevel"/>
    <w:tmpl w:val="CD2461CE"/>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7" w15:restartNumberingAfterBreak="0">
    <w:nsid w:val="58A31E28"/>
    <w:multiLevelType w:val="hybridMultilevel"/>
    <w:tmpl w:val="499E949C"/>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8" w15:restartNumberingAfterBreak="0">
    <w:nsid w:val="60BE18DB"/>
    <w:multiLevelType w:val="hybridMultilevel"/>
    <w:tmpl w:val="CD862682"/>
    <w:lvl w:ilvl="0" w:tplc="764A6E34">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9" w15:restartNumberingAfterBreak="0">
    <w:nsid w:val="644D215A"/>
    <w:multiLevelType w:val="hybridMultilevel"/>
    <w:tmpl w:val="81484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7F3B04"/>
    <w:multiLevelType w:val="hybridMultilevel"/>
    <w:tmpl w:val="7BE20960"/>
    <w:lvl w:ilvl="0" w:tplc="13563B9C">
      <w:start w:val="1"/>
      <w:numFmt w:val="lowerLetter"/>
      <w:lvlText w:val="%1)"/>
      <w:lvlJc w:val="left"/>
      <w:pPr>
        <w:ind w:left="720" w:hanging="360"/>
      </w:pPr>
      <w:rPr>
        <w:rFonts w:hint="default"/>
        <w:b w:val="0"/>
        <w:sz w:val="20"/>
        <w:szCs w:val="2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15:restartNumberingAfterBreak="0">
    <w:nsid w:val="65C34015"/>
    <w:multiLevelType w:val="singleLevel"/>
    <w:tmpl w:val="DF1CDBAC"/>
    <w:lvl w:ilvl="0">
      <w:start w:val="1"/>
      <w:numFmt w:val="bullet"/>
      <w:pStyle w:val="Liste"/>
      <w:lvlText w:val=""/>
      <w:lvlJc w:val="left"/>
      <w:pPr>
        <w:tabs>
          <w:tab w:val="num" w:pos="360"/>
        </w:tabs>
        <w:ind w:left="284" w:hanging="284"/>
      </w:pPr>
      <w:rPr>
        <w:rFonts w:ascii="Symbol" w:hAnsi="Symbol" w:hint="default"/>
      </w:rPr>
    </w:lvl>
  </w:abstractNum>
  <w:abstractNum w:abstractNumId="32" w15:restartNumberingAfterBreak="0">
    <w:nsid w:val="6B8B772F"/>
    <w:multiLevelType w:val="hybridMultilevel"/>
    <w:tmpl w:val="2EACE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596BF7"/>
    <w:multiLevelType w:val="hybridMultilevel"/>
    <w:tmpl w:val="B6FC779C"/>
    <w:lvl w:ilvl="0" w:tplc="08070011">
      <w:start w:val="1"/>
      <w:numFmt w:val="decimal"/>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34" w15:restartNumberingAfterBreak="0">
    <w:nsid w:val="6D692952"/>
    <w:multiLevelType w:val="hybridMultilevel"/>
    <w:tmpl w:val="CE122E2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F026520"/>
    <w:multiLevelType w:val="hybridMultilevel"/>
    <w:tmpl w:val="775EEF02"/>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6" w15:restartNumberingAfterBreak="0">
    <w:nsid w:val="741D43E4"/>
    <w:multiLevelType w:val="hybridMultilevel"/>
    <w:tmpl w:val="C9BEF4F6"/>
    <w:lvl w:ilvl="0" w:tplc="08070001">
      <w:start w:val="1"/>
      <w:numFmt w:val="bullet"/>
      <w:lvlText w:val=""/>
      <w:lvlJc w:val="left"/>
      <w:pPr>
        <w:tabs>
          <w:tab w:val="num" w:pos="1069"/>
        </w:tabs>
        <w:ind w:left="1069" w:hanging="360"/>
      </w:pPr>
      <w:rPr>
        <w:rFonts w:ascii="Symbol" w:hAnsi="Symbol" w:hint="default"/>
      </w:rPr>
    </w:lvl>
    <w:lvl w:ilvl="1" w:tplc="08070003">
      <w:start w:val="1"/>
      <w:numFmt w:val="bullet"/>
      <w:lvlText w:val="o"/>
      <w:lvlJc w:val="left"/>
      <w:pPr>
        <w:tabs>
          <w:tab w:val="num" w:pos="1789"/>
        </w:tabs>
        <w:ind w:left="1789" w:hanging="360"/>
      </w:pPr>
      <w:rPr>
        <w:rFonts w:ascii="Courier New" w:hAnsi="Courier New" w:cs="Courier New" w:hint="default"/>
      </w:rPr>
    </w:lvl>
    <w:lvl w:ilvl="2" w:tplc="08070005" w:tentative="1">
      <w:start w:val="1"/>
      <w:numFmt w:val="bullet"/>
      <w:lvlText w:val=""/>
      <w:lvlJc w:val="left"/>
      <w:pPr>
        <w:tabs>
          <w:tab w:val="num" w:pos="2509"/>
        </w:tabs>
        <w:ind w:left="2509" w:hanging="360"/>
      </w:pPr>
      <w:rPr>
        <w:rFonts w:ascii="Wingdings" w:hAnsi="Wingdings" w:hint="default"/>
      </w:rPr>
    </w:lvl>
    <w:lvl w:ilvl="3" w:tplc="08070001" w:tentative="1">
      <w:start w:val="1"/>
      <w:numFmt w:val="bullet"/>
      <w:lvlText w:val=""/>
      <w:lvlJc w:val="left"/>
      <w:pPr>
        <w:tabs>
          <w:tab w:val="num" w:pos="3229"/>
        </w:tabs>
        <w:ind w:left="3229" w:hanging="360"/>
      </w:pPr>
      <w:rPr>
        <w:rFonts w:ascii="Symbol" w:hAnsi="Symbol" w:hint="default"/>
      </w:rPr>
    </w:lvl>
    <w:lvl w:ilvl="4" w:tplc="08070003" w:tentative="1">
      <w:start w:val="1"/>
      <w:numFmt w:val="bullet"/>
      <w:lvlText w:val="o"/>
      <w:lvlJc w:val="left"/>
      <w:pPr>
        <w:tabs>
          <w:tab w:val="num" w:pos="3949"/>
        </w:tabs>
        <w:ind w:left="3949" w:hanging="360"/>
      </w:pPr>
      <w:rPr>
        <w:rFonts w:ascii="Courier New" w:hAnsi="Courier New" w:cs="Courier New" w:hint="default"/>
      </w:rPr>
    </w:lvl>
    <w:lvl w:ilvl="5" w:tplc="08070005" w:tentative="1">
      <w:start w:val="1"/>
      <w:numFmt w:val="bullet"/>
      <w:lvlText w:val=""/>
      <w:lvlJc w:val="left"/>
      <w:pPr>
        <w:tabs>
          <w:tab w:val="num" w:pos="4669"/>
        </w:tabs>
        <w:ind w:left="4669" w:hanging="360"/>
      </w:pPr>
      <w:rPr>
        <w:rFonts w:ascii="Wingdings" w:hAnsi="Wingdings" w:hint="default"/>
      </w:rPr>
    </w:lvl>
    <w:lvl w:ilvl="6" w:tplc="08070001" w:tentative="1">
      <w:start w:val="1"/>
      <w:numFmt w:val="bullet"/>
      <w:lvlText w:val=""/>
      <w:lvlJc w:val="left"/>
      <w:pPr>
        <w:tabs>
          <w:tab w:val="num" w:pos="5389"/>
        </w:tabs>
        <w:ind w:left="5389" w:hanging="360"/>
      </w:pPr>
      <w:rPr>
        <w:rFonts w:ascii="Symbol" w:hAnsi="Symbol" w:hint="default"/>
      </w:rPr>
    </w:lvl>
    <w:lvl w:ilvl="7" w:tplc="08070003" w:tentative="1">
      <w:start w:val="1"/>
      <w:numFmt w:val="bullet"/>
      <w:lvlText w:val="o"/>
      <w:lvlJc w:val="left"/>
      <w:pPr>
        <w:tabs>
          <w:tab w:val="num" w:pos="6109"/>
        </w:tabs>
        <w:ind w:left="6109" w:hanging="360"/>
      </w:pPr>
      <w:rPr>
        <w:rFonts w:ascii="Courier New" w:hAnsi="Courier New" w:cs="Courier New" w:hint="default"/>
      </w:rPr>
    </w:lvl>
    <w:lvl w:ilvl="8" w:tplc="08070005" w:tentative="1">
      <w:start w:val="1"/>
      <w:numFmt w:val="bullet"/>
      <w:lvlText w:val=""/>
      <w:lvlJc w:val="left"/>
      <w:pPr>
        <w:tabs>
          <w:tab w:val="num" w:pos="6829"/>
        </w:tabs>
        <w:ind w:left="6829" w:hanging="360"/>
      </w:pPr>
      <w:rPr>
        <w:rFonts w:ascii="Wingdings" w:hAnsi="Wingdings" w:hint="default"/>
      </w:rPr>
    </w:lvl>
  </w:abstractNum>
  <w:abstractNum w:abstractNumId="37" w15:restartNumberingAfterBreak="0">
    <w:nsid w:val="74331907"/>
    <w:multiLevelType w:val="hybridMultilevel"/>
    <w:tmpl w:val="68342CE2"/>
    <w:lvl w:ilvl="0" w:tplc="5B2C1E50">
      <w:start w:val="1"/>
      <w:numFmt w:val="lowerLetter"/>
      <w:lvlText w:val="%1)"/>
      <w:lvlJc w:val="left"/>
      <w:pPr>
        <w:ind w:left="360" w:hanging="360"/>
      </w:pPr>
      <w:rPr>
        <w:rFonts w:ascii="Frutiger 45 Light" w:eastAsia="Times New Roman" w:hAnsi="Frutiger 45 Light" w:cs="Times New Roman"/>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8" w15:restartNumberingAfterBreak="0">
    <w:nsid w:val="75AA57E0"/>
    <w:multiLevelType w:val="hybridMultilevel"/>
    <w:tmpl w:val="A9FA7B56"/>
    <w:lvl w:ilvl="0" w:tplc="802EF15A">
      <w:start w:val="13"/>
      <w:numFmt w:val="bullet"/>
      <w:lvlText w:val="-"/>
      <w:lvlJc w:val="left"/>
      <w:pPr>
        <w:ind w:left="360" w:hanging="360"/>
      </w:pPr>
      <w:rPr>
        <w:rFonts w:ascii="Frutiger 45 Light" w:eastAsia="Times New Roman" w:hAnsi="Frutiger 45 Light" w:cs="Times New Roman"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9" w15:restartNumberingAfterBreak="0">
    <w:nsid w:val="773E5A39"/>
    <w:multiLevelType w:val="hybridMultilevel"/>
    <w:tmpl w:val="7BA284D6"/>
    <w:lvl w:ilvl="0" w:tplc="04090001">
      <w:start w:val="1"/>
      <w:numFmt w:val="bullet"/>
      <w:lvlText w:val=""/>
      <w:lvlJc w:val="left"/>
      <w:pPr>
        <w:ind w:left="720" w:hanging="360"/>
      </w:pPr>
      <w:rPr>
        <w:rFonts w:ascii="Symbol" w:hAnsi="Symbol" w:hint="default"/>
      </w:rPr>
    </w:lvl>
    <w:lvl w:ilvl="1" w:tplc="989E6860">
      <w:numFmt w:val="bullet"/>
      <w:lvlText w:val="•"/>
      <w:lvlJc w:val="left"/>
      <w:pPr>
        <w:ind w:left="1650" w:hanging="570"/>
      </w:pPr>
      <w:rPr>
        <w:rFonts w:ascii="Frutiger 45 Light" w:eastAsia="Times New Roman" w:hAnsi="Frutiger 45 Light"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0D3FB1"/>
    <w:multiLevelType w:val="hybridMultilevel"/>
    <w:tmpl w:val="DB141CF4"/>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41" w15:restartNumberingAfterBreak="0">
    <w:nsid w:val="7DB443BD"/>
    <w:multiLevelType w:val="hybridMultilevel"/>
    <w:tmpl w:val="D8E2F0F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2" w15:restartNumberingAfterBreak="0">
    <w:nsid w:val="7E321E5D"/>
    <w:multiLevelType w:val="hybridMultilevel"/>
    <w:tmpl w:val="E968E06C"/>
    <w:lvl w:ilvl="0" w:tplc="D1425736">
      <w:numFmt w:val="bullet"/>
      <w:lvlText w:val="-"/>
      <w:lvlJc w:val="left"/>
      <w:pPr>
        <w:ind w:left="720" w:hanging="360"/>
      </w:pPr>
      <w:rPr>
        <w:rFonts w:ascii="Frutiger 45 Light" w:eastAsia="Times New Roman" w:hAnsi="Frutiger 45 Light"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1"/>
  </w:num>
  <w:num w:numId="2">
    <w:abstractNumId w:val="23"/>
  </w:num>
  <w:num w:numId="3">
    <w:abstractNumId w:val="19"/>
  </w:num>
  <w:num w:numId="4">
    <w:abstractNumId w:val="12"/>
  </w:num>
  <w:num w:numId="5">
    <w:abstractNumId w:val="8"/>
  </w:num>
  <w:num w:numId="6">
    <w:abstractNumId w:val="16"/>
  </w:num>
  <w:num w:numId="7">
    <w:abstractNumId w:val="37"/>
  </w:num>
  <w:num w:numId="8">
    <w:abstractNumId w:val="35"/>
  </w:num>
  <w:num w:numId="9">
    <w:abstractNumId w:val="21"/>
  </w:num>
  <w:num w:numId="10">
    <w:abstractNumId w:val="27"/>
  </w:num>
  <w:num w:numId="11">
    <w:abstractNumId w:val="40"/>
  </w:num>
  <w:num w:numId="12">
    <w:abstractNumId w:val="4"/>
  </w:num>
  <w:num w:numId="13">
    <w:abstractNumId w:val="34"/>
  </w:num>
  <w:num w:numId="14">
    <w:abstractNumId w:val="28"/>
  </w:num>
  <w:num w:numId="15">
    <w:abstractNumId w:val="6"/>
  </w:num>
  <w:num w:numId="16">
    <w:abstractNumId w:val="33"/>
  </w:num>
  <w:num w:numId="17">
    <w:abstractNumId w:val="18"/>
  </w:num>
  <w:num w:numId="18">
    <w:abstractNumId w:val="5"/>
  </w:num>
  <w:num w:numId="19">
    <w:abstractNumId w:val="25"/>
  </w:num>
  <w:num w:numId="20">
    <w:abstractNumId w:val="30"/>
  </w:num>
  <w:num w:numId="21">
    <w:abstractNumId w:val="13"/>
  </w:num>
  <w:num w:numId="22">
    <w:abstractNumId w:val="7"/>
  </w:num>
  <w:num w:numId="23">
    <w:abstractNumId w:val="17"/>
  </w:num>
  <w:num w:numId="24">
    <w:abstractNumId w:val="41"/>
  </w:num>
  <w:num w:numId="25">
    <w:abstractNumId w:val="22"/>
  </w:num>
  <w:num w:numId="26">
    <w:abstractNumId w:val="26"/>
  </w:num>
  <w:num w:numId="27">
    <w:abstractNumId w:val="24"/>
  </w:num>
  <w:num w:numId="28">
    <w:abstractNumId w:val="39"/>
  </w:num>
  <w:num w:numId="29">
    <w:abstractNumId w:val="20"/>
  </w:num>
  <w:num w:numId="30">
    <w:abstractNumId w:val="3"/>
  </w:num>
  <w:num w:numId="31">
    <w:abstractNumId w:val="1"/>
  </w:num>
  <w:num w:numId="32">
    <w:abstractNumId w:val="32"/>
  </w:num>
  <w:num w:numId="33">
    <w:abstractNumId w:val="9"/>
  </w:num>
  <w:num w:numId="34">
    <w:abstractNumId w:val="29"/>
  </w:num>
  <w:num w:numId="35">
    <w:abstractNumId w:val="11"/>
  </w:num>
  <w:num w:numId="36">
    <w:abstractNumId w:val="10"/>
  </w:num>
  <w:num w:numId="37">
    <w:abstractNumId w:val="36"/>
  </w:num>
  <w:num w:numId="38">
    <w:abstractNumId w:val="2"/>
  </w:num>
  <w:num w:numId="39">
    <w:abstractNumId w:val="42"/>
  </w:num>
  <w:num w:numId="40">
    <w:abstractNumId w:val="38"/>
  </w:num>
  <w:num w:numId="41">
    <w:abstractNumId w:val="14"/>
  </w:num>
  <w:num w:numId="42">
    <w:abstractNumId w:val="15"/>
  </w:num>
  <w:num w:numId="43">
    <w:abstractNumId w:val="0"/>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lauenboesch Beat, PM84">
    <w15:presenceInfo w15:providerId="AD" w15:userId="S-1-5-21-1117333035-483950394-1849977318-81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DateAndTime/>
  <w:embedSystemFonts/>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ocumentProtection w:edit="forms" w:enforcement="0"/>
  <w:defaultTabStop w:val="709"/>
  <w:hyphenationZone w:val="425"/>
  <w:drawingGridHorizontalSpacing w:val="100"/>
  <w:displayHorizontalDrawingGridEvery w:val="0"/>
  <w:displayVerticalDrawingGridEvery w:val="0"/>
  <w:noPunctuationKerning/>
  <w:characterSpacingControl w:val="doNotCompress"/>
  <w:hdrShapeDefaults>
    <o:shapedefaults v:ext="edit" spidmax="1699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bitUnlockQR" w:val="Falsch"/>
    <w:docVar w:name="DocPathVisible" w:val="Wahr"/>
  </w:docVars>
  <w:rsids>
    <w:rsidRoot w:val="008066DD"/>
    <w:rsid w:val="00000F49"/>
    <w:rsid w:val="0000140E"/>
    <w:rsid w:val="00001B32"/>
    <w:rsid w:val="00001E74"/>
    <w:rsid w:val="00002146"/>
    <w:rsid w:val="000022C3"/>
    <w:rsid w:val="000022DF"/>
    <w:rsid w:val="00002997"/>
    <w:rsid w:val="0000366F"/>
    <w:rsid w:val="00004584"/>
    <w:rsid w:val="00004CCD"/>
    <w:rsid w:val="00005833"/>
    <w:rsid w:val="00005C20"/>
    <w:rsid w:val="00006BA0"/>
    <w:rsid w:val="000071BD"/>
    <w:rsid w:val="000074E5"/>
    <w:rsid w:val="00007FE4"/>
    <w:rsid w:val="00010155"/>
    <w:rsid w:val="000103CC"/>
    <w:rsid w:val="000103D4"/>
    <w:rsid w:val="00012A50"/>
    <w:rsid w:val="00012B89"/>
    <w:rsid w:val="000146FA"/>
    <w:rsid w:val="00014792"/>
    <w:rsid w:val="00014AFC"/>
    <w:rsid w:val="00015697"/>
    <w:rsid w:val="000158BB"/>
    <w:rsid w:val="00015AC2"/>
    <w:rsid w:val="00016467"/>
    <w:rsid w:val="000169C8"/>
    <w:rsid w:val="000220A4"/>
    <w:rsid w:val="000225FF"/>
    <w:rsid w:val="00023735"/>
    <w:rsid w:val="000237D7"/>
    <w:rsid w:val="00024553"/>
    <w:rsid w:val="00024632"/>
    <w:rsid w:val="00024842"/>
    <w:rsid w:val="00025006"/>
    <w:rsid w:val="00025703"/>
    <w:rsid w:val="00025C99"/>
    <w:rsid w:val="00026020"/>
    <w:rsid w:val="00027452"/>
    <w:rsid w:val="00027875"/>
    <w:rsid w:val="00027A43"/>
    <w:rsid w:val="00031AA2"/>
    <w:rsid w:val="0003244A"/>
    <w:rsid w:val="000327D0"/>
    <w:rsid w:val="000332D1"/>
    <w:rsid w:val="0003341C"/>
    <w:rsid w:val="00034546"/>
    <w:rsid w:val="00035086"/>
    <w:rsid w:val="00035336"/>
    <w:rsid w:val="00035552"/>
    <w:rsid w:val="000361A9"/>
    <w:rsid w:val="00036C81"/>
    <w:rsid w:val="000376C5"/>
    <w:rsid w:val="00037AB2"/>
    <w:rsid w:val="00037B8D"/>
    <w:rsid w:val="00040337"/>
    <w:rsid w:val="00040622"/>
    <w:rsid w:val="00041A4D"/>
    <w:rsid w:val="000425D4"/>
    <w:rsid w:val="000429D7"/>
    <w:rsid w:val="00043729"/>
    <w:rsid w:val="00043E9F"/>
    <w:rsid w:val="00045249"/>
    <w:rsid w:val="00046351"/>
    <w:rsid w:val="00046786"/>
    <w:rsid w:val="00047039"/>
    <w:rsid w:val="000470ED"/>
    <w:rsid w:val="00047C6B"/>
    <w:rsid w:val="000500D3"/>
    <w:rsid w:val="0005018A"/>
    <w:rsid w:val="00050310"/>
    <w:rsid w:val="00050453"/>
    <w:rsid w:val="0005173C"/>
    <w:rsid w:val="00051C76"/>
    <w:rsid w:val="000528B6"/>
    <w:rsid w:val="00052B86"/>
    <w:rsid w:val="000531B4"/>
    <w:rsid w:val="0005375F"/>
    <w:rsid w:val="00053C03"/>
    <w:rsid w:val="00053E86"/>
    <w:rsid w:val="00054043"/>
    <w:rsid w:val="000554D2"/>
    <w:rsid w:val="0005574E"/>
    <w:rsid w:val="00055E0B"/>
    <w:rsid w:val="00056866"/>
    <w:rsid w:val="00056A04"/>
    <w:rsid w:val="00056B7B"/>
    <w:rsid w:val="0005700B"/>
    <w:rsid w:val="000572AF"/>
    <w:rsid w:val="00057426"/>
    <w:rsid w:val="000577AF"/>
    <w:rsid w:val="00060809"/>
    <w:rsid w:val="00060A4C"/>
    <w:rsid w:val="00062757"/>
    <w:rsid w:val="000629C0"/>
    <w:rsid w:val="000643EB"/>
    <w:rsid w:val="00064853"/>
    <w:rsid w:val="00065060"/>
    <w:rsid w:val="00065108"/>
    <w:rsid w:val="00065406"/>
    <w:rsid w:val="00065C88"/>
    <w:rsid w:val="00066491"/>
    <w:rsid w:val="00066D54"/>
    <w:rsid w:val="00067D58"/>
    <w:rsid w:val="0007001C"/>
    <w:rsid w:val="0007074F"/>
    <w:rsid w:val="00071FE7"/>
    <w:rsid w:val="000724D5"/>
    <w:rsid w:val="00072A1E"/>
    <w:rsid w:val="00073615"/>
    <w:rsid w:val="00073D70"/>
    <w:rsid w:val="00073F22"/>
    <w:rsid w:val="000750FD"/>
    <w:rsid w:val="000757FA"/>
    <w:rsid w:val="00075A88"/>
    <w:rsid w:val="00077046"/>
    <w:rsid w:val="0007715F"/>
    <w:rsid w:val="00077E74"/>
    <w:rsid w:val="00080910"/>
    <w:rsid w:val="00081B54"/>
    <w:rsid w:val="000820A1"/>
    <w:rsid w:val="00082396"/>
    <w:rsid w:val="000838B7"/>
    <w:rsid w:val="000839C8"/>
    <w:rsid w:val="00084011"/>
    <w:rsid w:val="00084D18"/>
    <w:rsid w:val="00086535"/>
    <w:rsid w:val="00086F47"/>
    <w:rsid w:val="00087347"/>
    <w:rsid w:val="00087894"/>
    <w:rsid w:val="00087D39"/>
    <w:rsid w:val="000906CF"/>
    <w:rsid w:val="0009096E"/>
    <w:rsid w:val="0009150E"/>
    <w:rsid w:val="00091A77"/>
    <w:rsid w:val="00092510"/>
    <w:rsid w:val="000932B9"/>
    <w:rsid w:val="00093897"/>
    <w:rsid w:val="0009475B"/>
    <w:rsid w:val="000953C8"/>
    <w:rsid w:val="0009574C"/>
    <w:rsid w:val="000976A2"/>
    <w:rsid w:val="000A0FD8"/>
    <w:rsid w:val="000A16F2"/>
    <w:rsid w:val="000A1A77"/>
    <w:rsid w:val="000A3269"/>
    <w:rsid w:val="000A34BA"/>
    <w:rsid w:val="000A49E6"/>
    <w:rsid w:val="000A5588"/>
    <w:rsid w:val="000A62BD"/>
    <w:rsid w:val="000A7B6C"/>
    <w:rsid w:val="000B0C6C"/>
    <w:rsid w:val="000B0E0C"/>
    <w:rsid w:val="000B18A4"/>
    <w:rsid w:val="000B1BE7"/>
    <w:rsid w:val="000B2FF6"/>
    <w:rsid w:val="000B32E1"/>
    <w:rsid w:val="000B3E6B"/>
    <w:rsid w:val="000B43B7"/>
    <w:rsid w:val="000B49E8"/>
    <w:rsid w:val="000B5657"/>
    <w:rsid w:val="000B57AB"/>
    <w:rsid w:val="000B6B42"/>
    <w:rsid w:val="000B737E"/>
    <w:rsid w:val="000B7635"/>
    <w:rsid w:val="000B7A40"/>
    <w:rsid w:val="000B7C28"/>
    <w:rsid w:val="000C0FC1"/>
    <w:rsid w:val="000C177C"/>
    <w:rsid w:val="000C17C6"/>
    <w:rsid w:val="000C214E"/>
    <w:rsid w:val="000C2A5E"/>
    <w:rsid w:val="000C2D72"/>
    <w:rsid w:val="000C361C"/>
    <w:rsid w:val="000C3B78"/>
    <w:rsid w:val="000C3DE0"/>
    <w:rsid w:val="000C3F53"/>
    <w:rsid w:val="000C51A6"/>
    <w:rsid w:val="000C69A7"/>
    <w:rsid w:val="000C6C6B"/>
    <w:rsid w:val="000C6E09"/>
    <w:rsid w:val="000C7E56"/>
    <w:rsid w:val="000D0719"/>
    <w:rsid w:val="000D100E"/>
    <w:rsid w:val="000D21E2"/>
    <w:rsid w:val="000D27F9"/>
    <w:rsid w:val="000D2B2D"/>
    <w:rsid w:val="000D51A7"/>
    <w:rsid w:val="000D5302"/>
    <w:rsid w:val="000D63DE"/>
    <w:rsid w:val="000D64DC"/>
    <w:rsid w:val="000D6F3F"/>
    <w:rsid w:val="000D78C8"/>
    <w:rsid w:val="000D7BF6"/>
    <w:rsid w:val="000E01AD"/>
    <w:rsid w:val="000E12C7"/>
    <w:rsid w:val="000E23B4"/>
    <w:rsid w:val="000E26F2"/>
    <w:rsid w:val="000E374E"/>
    <w:rsid w:val="000E3C6B"/>
    <w:rsid w:val="000E3F0F"/>
    <w:rsid w:val="000E4204"/>
    <w:rsid w:val="000E463C"/>
    <w:rsid w:val="000E4F59"/>
    <w:rsid w:val="000E62F8"/>
    <w:rsid w:val="000E63E2"/>
    <w:rsid w:val="000E70C2"/>
    <w:rsid w:val="000E7259"/>
    <w:rsid w:val="000E790C"/>
    <w:rsid w:val="000E7C5D"/>
    <w:rsid w:val="000F013C"/>
    <w:rsid w:val="000F066A"/>
    <w:rsid w:val="000F0A2B"/>
    <w:rsid w:val="000F1C28"/>
    <w:rsid w:val="000F1DD9"/>
    <w:rsid w:val="000F2D07"/>
    <w:rsid w:val="000F2D3A"/>
    <w:rsid w:val="000F3116"/>
    <w:rsid w:val="000F35DF"/>
    <w:rsid w:val="000F424D"/>
    <w:rsid w:val="000F4652"/>
    <w:rsid w:val="000F48F6"/>
    <w:rsid w:val="000F4B4A"/>
    <w:rsid w:val="000F5699"/>
    <w:rsid w:val="000F6292"/>
    <w:rsid w:val="000F62F8"/>
    <w:rsid w:val="000F6312"/>
    <w:rsid w:val="000F6FA6"/>
    <w:rsid w:val="001000B2"/>
    <w:rsid w:val="0010246C"/>
    <w:rsid w:val="00102A9E"/>
    <w:rsid w:val="00102E04"/>
    <w:rsid w:val="001030D2"/>
    <w:rsid w:val="0010336E"/>
    <w:rsid w:val="001033A0"/>
    <w:rsid w:val="0010383B"/>
    <w:rsid w:val="00103A62"/>
    <w:rsid w:val="0010617A"/>
    <w:rsid w:val="00106218"/>
    <w:rsid w:val="0010704E"/>
    <w:rsid w:val="00107566"/>
    <w:rsid w:val="001077EE"/>
    <w:rsid w:val="00107AB2"/>
    <w:rsid w:val="001103D3"/>
    <w:rsid w:val="001108D0"/>
    <w:rsid w:val="00110A57"/>
    <w:rsid w:val="00111478"/>
    <w:rsid w:val="00111BA1"/>
    <w:rsid w:val="00112B07"/>
    <w:rsid w:val="00112F12"/>
    <w:rsid w:val="00113535"/>
    <w:rsid w:val="00114789"/>
    <w:rsid w:val="00114ED7"/>
    <w:rsid w:val="00116121"/>
    <w:rsid w:val="00116307"/>
    <w:rsid w:val="00116361"/>
    <w:rsid w:val="00116868"/>
    <w:rsid w:val="0011693A"/>
    <w:rsid w:val="00116BE9"/>
    <w:rsid w:val="001203E8"/>
    <w:rsid w:val="00120944"/>
    <w:rsid w:val="001210E6"/>
    <w:rsid w:val="00121D4D"/>
    <w:rsid w:val="00122467"/>
    <w:rsid w:val="001225DF"/>
    <w:rsid w:val="00123BF1"/>
    <w:rsid w:val="00123C95"/>
    <w:rsid w:val="00124511"/>
    <w:rsid w:val="00124B20"/>
    <w:rsid w:val="00124D54"/>
    <w:rsid w:val="00126F30"/>
    <w:rsid w:val="00127072"/>
    <w:rsid w:val="00127CA8"/>
    <w:rsid w:val="00131245"/>
    <w:rsid w:val="00132285"/>
    <w:rsid w:val="0013352E"/>
    <w:rsid w:val="0013448B"/>
    <w:rsid w:val="0013510E"/>
    <w:rsid w:val="00135AA3"/>
    <w:rsid w:val="001375E6"/>
    <w:rsid w:val="00137FBE"/>
    <w:rsid w:val="00141560"/>
    <w:rsid w:val="0014298D"/>
    <w:rsid w:val="00142DF6"/>
    <w:rsid w:val="001431FB"/>
    <w:rsid w:val="001449A6"/>
    <w:rsid w:val="001450BF"/>
    <w:rsid w:val="001463E5"/>
    <w:rsid w:val="001465F1"/>
    <w:rsid w:val="00146928"/>
    <w:rsid w:val="0014700D"/>
    <w:rsid w:val="0014774B"/>
    <w:rsid w:val="00150FFA"/>
    <w:rsid w:val="00151189"/>
    <w:rsid w:val="001513D1"/>
    <w:rsid w:val="0015189C"/>
    <w:rsid w:val="00151BC7"/>
    <w:rsid w:val="00151D99"/>
    <w:rsid w:val="00152222"/>
    <w:rsid w:val="0015257D"/>
    <w:rsid w:val="00152879"/>
    <w:rsid w:val="00153615"/>
    <w:rsid w:val="00153D04"/>
    <w:rsid w:val="00154318"/>
    <w:rsid w:val="00154B90"/>
    <w:rsid w:val="00154DCD"/>
    <w:rsid w:val="001563F3"/>
    <w:rsid w:val="001573C9"/>
    <w:rsid w:val="00157A18"/>
    <w:rsid w:val="00160A69"/>
    <w:rsid w:val="00160AFB"/>
    <w:rsid w:val="001618F5"/>
    <w:rsid w:val="00161F09"/>
    <w:rsid w:val="00161F36"/>
    <w:rsid w:val="001628AB"/>
    <w:rsid w:val="0016659F"/>
    <w:rsid w:val="00166A35"/>
    <w:rsid w:val="00167863"/>
    <w:rsid w:val="00167891"/>
    <w:rsid w:val="00167943"/>
    <w:rsid w:val="00167E5E"/>
    <w:rsid w:val="0017024F"/>
    <w:rsid w:val="00170331"/>
    <w:rsid w:val="00170E8E"/>
    <w:rsid w:val="00171600"/>
    <w:rsid w:val="001722C4"/>
    <w:rsid w:val="00173545"/>
    <w:rsid w:val="0017356B"/>
    <w:rsid w:val="00173D88"/>
    <w:rsid w:val="00174043"/>
    <w:rsid w:val="001740B7"/>
    <w:rsid w:val="001740F6"/>
    <w:rsid w:val="0017486D"/>
    <w:rsid w:val="00176E60"/>
    <w:rsid w:val="00177989"/>
    <w:rsid w:val="001800FC"/>
    <w:rsid w:val="00181691"/>
    <w:rsid w:val="00181B49"/>
    <w:rsid w:val="001824A6"/>
    <w:rsid w:val="00182D37"/>
    <w:rsid w:val="0018301E"/>
    <w:rsid w:val="001839E4"/>
    <w:rsid w:val="0018407B"/>
    <w:rsid w:val="00185F40"/>
    <w:rsid w:val="00187A62"/>
    <w:rsid w:val="001900AB"/>
    <w:rsid w:val="00190621"/>
    <w:rsid w:val="00191DDA"/>
    <w:rsid w:val="00191F48"/>
    <w:rsid w:val="00192E40"/>
    <w:rsid w:val="00193138"/>
    <w:rsid w:val="001932D9"/>
    <w:rsid w:val="00194341"/>
    <w:rsid w:val="00194659"/>
    <w:rsid w:val="00194866"/>
    <w:rsid w:val="00194870"/>
    <w:rsid w:val="001965F9"/>
    <w:rsid w:val="0019733C"/>
    <w:rsid w:val="00197D79"/>
    <w:rsid w:val="001A09C4"/>
    <w:rsid w:val="001A0B50"/>
    <w:rsid w:val="001A1A05"/>
    <w:rsid w:val="001A2D85"/>
    <w:rsid w:val="001A2F22"/>
    <w:rsid w:val="001A4314"/>
    <w:rsid w:val="001A43A5"/>
    <w:rsid w:val="001A4C29"/>
    <w:rsid w:val="001A4E02"/>
    <w:rsid w:val="001A5562"/>
    <w:rsid w:val="001A572A"/>
    <w:rsid w:val="001A57BF"/>
    <w:rsid w:val="001A6199"/>
    <w:rsid w:val="001A77F0"/>
    <w:rsid w:val="001A7BBF"/>
    <w:rsid w:val="001B1190"/>
    <w:rsid w:val="001B1E57"/>
    <w:rsid w:val="001B2937"/>
    <w:rsid w:val="001B37DE"/>
    <w:rsid w:val="001B3846"/>
    <w:rsid w:val="001B3CF3"/>
    <w:rsid w:val="001B3D90"/>
    <w:rsid w:val="001B41F0"/>
    <w:rsid w:val="001B445F"/>
    <w:rsid w:val="001B4BBE"/>
    <w:rsid w:val="001B68FC"/>
    <w:rsid w:val="001B70C8"/>
    <w:rsid w:val="001B7AF7"/>
    <w:rsid w:val="001B7B6C"/>
    <w:rsid w:val="001C0911"/>
    <w:rsid w:val="001C0DA4"/>
    <w:rsid w:val="001C160B"/>
    <w:rsid w:val="001C16DA"/>
    <w:rsid w:val="001C20EB"/>
    <w:rsid w:val="001C329D"/>
    <w:rsid w:val="001C3530"/>
    <w:rsid w:val="001C3AF1"/>
    <w:rsid w:val="001C3F1A"/>
    <w:rsid w:val="001C4DC4"/>
    <w:rsid w:val="001C566D"/>
    <w:rsid w:val="001C59A2"/>
    <w:rsid w:val="001C5F54"/>
    <w:rsid w:val="001C61E2"/>
    <w:rsid w:val="001C6338"/>
    <w:rsid w:val="001D145F"/>
    <w:rsid w:val="001D18BB"/>
    <w:rsid w:val="001D221A"/>
    <w:rsid w:val="001D3E03"/>
    <w:rsid w:val="001D4DF5"/>
    <w:rsid w:val="001D5481"/>
    <w:rsid w:val="001D750A"/>
    <w:rsid w:val="001D7E2C"/>
    <w:rsid w:val="001E0899"/>
    <w:rsid w:val="001E1706"/>
    <w:rsid w:val="001E18C7"/>
    <w:rsid w:val="001E1F6F"/>
    <w:rsid w:val="001E21DD"/>
    <w:rsid w:val="001E2A6A"/>
    <w:rsid w:val="001E3395"/>
    <w:rsid w:val="001E3A64"/>
    <w:rsid w:val="001E49CE"/>
    <w:rsid w:val="001E5786"/>
    <w:rsid w:val="001E6409"/>
    <w:rsid w:val="001E6BF4"/>
    <w:rsid w:val="001E7433"/>
    <w:rsid w:val="001E7951"/>
    <w:rsid w:val="001E7B0B"/>
    <w:rsid w:val="001F003A"/>
    <w:rsid w:val="001F01BD"/>
    <w:rsid w:val="001F1230"/>
    <w:rsid w:val="001F154A"/>
    <w:rsid w:val="001F1D18"/>
    <w:rsid w:val="001F27D3"/>
    <w:rsid w:val="001F2C57"/>
    <w:rsid w:val="001F305A"/>
    <w:rsid w:val="001F331A"/>
    <w:rsid w:val="001F3F73"/>
    <w:rsid w:val="001F3F9A"/>
    <w:rsid w:val="001F56B0"/>
    <w:rsid w:val="001F6CA7"/>
    <w:rsid w:val="001F7030"/>
    <w:rsid w:val="002003F6"/>
    <w:rsid w:val="002007B0"/>
    <w:rsid w:val="00201A3F"/>
    <w:rsid w:val="00201AA2"/>
    <w:rsid w:val="002025AA"/>
    <w:rsid w:val="00202B7F"/>
    <w:rsid w:val="00202EAD"/>
    <w:rsid w:val="00203B68"/>
    <w:rsid w:val="00203B9C"/>
    <w:rsid w:val="00203BAB"/>
    <w:rsid w:val="00203F50"/>
    <w:rsid w:val="00204249"/>
    <w:rsid w:val="0020480A"/>
    <w:rsid w:val="00204B89"/>
    <w:rsid w:val="00205197"/>
    <w:rsid w:val="00206526"/>
    <w:rsid w:val="002067D2"/>
    <w:rsid w:val="002067E9"/>
    <w:rsid w:val="00207061"/>
    <w:rsid w:val="002101D2"/>
    <w:rsid w:val="00211A49"/>
    <w:rsid w:val="00213A2B"/>
    <w:rsid w:val="00215BC4"/>
    <w:rsid w:val="00215C6B"/>
    <w:rsid w:val="00216745"/>
    <w:rsid w:val="00216961"/>
    <w:rsid w:val="00217996"/>
    <w:rsid w:val="00217B1D"/>
    <w:rsid w:val="002213A1"/>
    <w:rsid w:val="00221456"/>
    <w:rsid w:val="0022198B"/>
    <w:rsid w:val="00222D7A"/>
    <w:rsid w:val="002232DB"/>
    <w:rsid w:val="00224240"/>
    <w:rsid w:val="00224632"/>
    <w:rsid w:val="00224F72"/>
    <w:rsid w:val="0022521D"/>
    <w:rsid w:val="002255A4"/>
    <w:rsid w:val="00225F4E"/>
    <w:rsid w:val="00226813"/>
    <w:rsid w:val="00227C59"/>
    <w:rsid w:val="00227EEC"/>
    <w:rsid w:val="0023105A"/>
    <w:rsid w:val="002311B7"/>
    <w:rsid w:val="00232972"/>
    <w:rsid w:val="00234B5D"/>
    <w:rsid w:val="00234C27"/>
    <w:rsid w:val="00235092"/>
    <w:rsid w:val="002355BA"/>
    <w:rsid w:val="00235FAC"/>
    <w:rsid w:val="00240591"/>
    <w:rsid w:val="00241E0F"/>
    <w:rsid w:val="00243287"/>
    <w:rsid w:val="00244368"/>
    <w:rsid w:val="00244CDC"/>
    <w:rsid w:val="00244D12"/>
    <w:rsid w:val="00245DC1"/>
    <w:rsid w:val="002463C9"/>
    <w:rsid w:val="00246416"/>
    <w:rsid w:val="0024643B"/>
    <w:rsid w:val="00246B91"/>
    <w:rsid w:val="00246D67"/>
    <w:rsid w:val="0024747F"/>
    <w:rsid w:val="0024762A"/>
    <w:rsid w:val="00247903"/>
    <w:rsid w:val="00250011"/>
    <w:rsid w:val="0025042B"/>
    <w:rsid w:val="00250CA2"/>
    <w:rsid w:val="00251B77"/>
    <w:rsid w:val="00252761"/>
    <w:rsid w:val="002533E9"/>
    <w:rsid w:val="00253FA8"/>
    <w:rsid w:val="00254ED7"/>
    <w:rsid w:val="002552B3"/>
    <w:rsid w:val="00255896"/>
    <w:rsid w:val="00256E9A"/>
    <w:rsid w:val="00257074"/>
    <w:rsid w:val="00257B93"/>
    <w:rsid w:val="00257C9E"/>
    <w:rsid w:val="002603A9"/>
    <w:rsid w:val="0026164F"/>
    <w:rsid w:val="00262FC6"/>
    <w:rsid w:val="00263316"/>
    <w:rsid w:val="002635F4"/>
    <w:rsid w:val="00264611"/>
    <w:rsid w:val="002648ED"/>
    <w:rsid w:val="00264E69"/>
    <w:rsid w:val="002650DD"/>
    <w:rsid w:val="002652ED"/>
    <w:rsid w:val="00266E38"/>
    <w:rsid w:val="0026711B"/>
    <w:rsid w:val="00267158"/>
    <w:rsid w:val="00267D7E"/>
    <w:rsid w:val="002704B8"/>
    <w:rsid w:val="00270DA0"/>
    <w:rsid w:val="002713FF"/>
    <w:rsid w:val="00271CE0"/>
    <w:rsid w:val="00271D90"/>
    <w:rsid w:val="002736A2"/>
    <w:rsid w:val="00274743"/>
    <w:rsid w:val="00276AA4"/>
    <w:rsid w:val="00276B8F"/>
    <w:rsid w:val="00276D09"/>
    <w:rsid w:val="002773B2"/>
    <w:rsid w:val="002776EA"/>
    <w:rsid w:val="00277CD4"/>
    <w:rsid w:val="00277D6D"/>
    <w:rsid w:val="00280636"/>
    <w:rsid w:val="00280B47"/>
    <w:rsid w:val="00280C85"/>
    <w:rsid w:val="0028155C"/>
    <w:rsid w:val="002818CE"/>
    <w:rsid w:val="00282141"/>
    <w:rsid w:val="00282609"/>
    <w:rsid w:val="00282D11"/>
    <w:rsid w:val="002839FC"/>
    <w:rsid w:val="00284D3C"/>
    <w:rsid w:val="0028748C"/>
    <w:rsid w:val="00287B50"/>
    <w:rsid w:val="00287D1B"/>
    <w:rsid w:val="002907A8"/>
    <w:rsid w:val="0029511D"/>
    <w:rsid w:val="002956BE"/>
    <w:rsid w:val="00295B64"/>
    <w:rsid w:val="002960F0"/>
    <w:rsid w:val="00296E01"/>
    <w:rsid w:val="00296E75"/>
    <w:rsid w:val="00297677"/>
    <w:rsid w:val="00297E62"/>
    <w:rsid w:val="00297F7B"/>
    <w:rsid w:val="002A0553"/>
    <w:rsid w:val="002A0A8A"/>
    <w:rsid w:val="002A0F6C"/>
    <w:rsid w:val="002A2D52"/>
    <w:rsid w:val="002A362E"/>
    <w:rsid w:val="002A5096"/>
    <w:rsid w:val="002A5A6F"/>
    <w:rsid w:val="002A651D"/>
    <w:rsid w:val="002A76A7"/>
    <w:rsid w:val="002B11C1"/>
    <w:rsid w:val="002B1489"/>
    <w:rsid w:val="002B17AC"/>
    <w:rsid w:val="002B2C88"/>
    <w:rsid w:val="002B32EF"/>
    <w:rsid w:val="002B3D01"/>
    <w:rsid w:val="002B6559"/>
    <w:rsid w:val="002B7EA4"/>
    <w:rsid w:val="002B7F72"/>
    <w:rsid w:val="002C05AF"/>
    <w:rsid w:val="002C0937"/>
    <w:rsid w:val="002C0AF7"/>
    <w:rsid w:val="002C10FA"/>
    <w:rsid w:val="002C169F"/>
    <w:rsid w:val="002C17AC"/>
    <w:rsid w:val="002C207F"/>
    <w:rsid w:val="002C2547"/>
    <w:rsid w:val="002C2B82"/>
    <w:rsid w:val="002C3382"/>
    <w:rsid w:val="002C3AEA"/>
    <w:rsid w:val="002C406B"/>
    <w:rsid w:val="002C548F"/>
    <w:rsid w:val="002C5E4D"/>
    <w:rsid w:val="002C714D"/>
    <w:rsid w:val="002C7343"/>
    <w:rsid w:val="002C749A"/>
    <w:rsid w:val="002C77A1"/>
    <w:rsid w:val="002C783A"/>
    <w:rsid w:val="002C7A0C"/>
    <w:rsid w:val="002C7E4D"/>
    <w:rsid w:val="002D0647"/>
    <w:rsid w:val="002D0761"/>
    <w:rsid w:val="002D1324"/>
    <w:rsid w:val="002D2A36"/>
    <w:rsid w:val="002D2F42"/>
    <w:rsid w:val="002D3FEC"/>
    <w:rsid w:val="002D4B32"/>
    <w:rsid w:val="002D4EE7"/>
    <w:rsid w:val="002D4FD1"/>
    <w:rsid w:val="002D5B91"/>
    <w:rsid w:val="002D6BD7"/>
    <w:rsid w:val="002D7602"/>
    <w:rsid w:val="002D7AEA"/>
    <w:rsid w:val="002E0E52"/>
    <w:rsid w:val="002E19EA"/>
    <w:rsid w:val="002E263D"/>
    <w:rsid w:val="002E2CE1"/>
    <w:rsid w:val="002E3055"/>
    <w:rsid w:val="002E4109"/>
    <w:rsid w:val="002E4EBA"/>
    <w:rsid w:val="002E750C"/>
    <w:rsid w:val="002E79DA"/>
    <w:rsid w:val="002F032F"/>
    <w:rsid w:val="002F0F2F"/>
    <w:rsid w:val="002F24F9"/>
    <w:rsid w:val="002F2A96"/>
    <w:rsid w:val="002F3066"/>
    <w:rsid w:val="002F33A2"/>
    <w:rsid w:val="002F3A98"/>
    <w:rsid w:val="002F3B68"/>
    <w:rsid w:val="002F45D4"/>
    <w:rsid w:val="002F4C1F"/>
    <w:rsid w:val="002F5624"/>
    <w:rsid w:val="002F68FC"/>
    <w:rsid w:val="002F6A2A"/>
    <w:rsid w:val="002F6A46"/>
    <w:rsid w:val="002F7951"/>
    <w:rsid w:val="0030051A"/>
    <w:rsid w:val="003007AE"/>
    <w:rsid w:val="00301FEE"/>
    <w:rsid w:val="00302040"/>
    <w:rsid w:val="00302088"/>
    <w:rsid w:val="00303E79"/>
    <w:rsid w:val="00303FDC"/>
    <w:rsid w:val="003052BA"/>
    <w:rsid w:val="00305349"/>
    <w:rsid w:val="003066F2"/>
    <w:rsid w:val="00306977"/>
    <w:rsid w:val="00306CDB"/>
    <w:rsid w:val="003070CB"/>
    <w:rsid w:val="00307271"/>
    <w:rsid w:val="00307961"/>
    <w:rsid w:val="00307B1B"/>
    <w:rsid w:val="00307DF8"/>
    <w:rsid w:val="00307EE7"/>
    <w:rsid w:val="00310023"/>
    <w:rsid w:val="00311743"/>
    <w:rsid w:val="0031182A"/>
    <w:rsid w:val="0031182B"/>
    <w:rsid w:val="003123E2"/>
    <w:rsid w:val="003128CB"/>
    <w:rsid w:val="00312D50"/>
    <w:rsid w:val="003130E0"/>
    <w:rsid w:val="0031330E"/>
    <w:rsid w:val="00313AF1"/>
    <w:rsid w:val="00313C32"/>
    <w:rsid w:val="003152FE"/>
    <w:rsid w:val="00315E26"/>
    <w:rsid w:val="00317498"/>
    <w:rsid w:val="003177CA"/>
    <w:rsid w:val="00320873"/>
    <w:rsid w:val="00321539"/>
    <w:rsid w:val="00321EE7"/>
    <w:rsid w:val="003227D4"/>
    <w:rsid w:val="0032291F"/>
    <w:rsid w:val="00322C54"/>
    <w:rsid w:val="00322ED9"/>
    <w:rsid w:val="00324390"/>
    <w:rsid w:val="003259BF"/>
    <w:rsid w:val="003259C0"/>
    <w:rsid w:val="003262EF"/>
    <w:rsid w:val="00326607"/>
    <w:rsid w:val="00326A1A"/>
    <w:rsid w:val="00326AE9"/>
    <w:rsid w:val="00330E38"/>
    <w:rsid w:val="00330EE6"/>
    <w:rsid w:val="00331B09"/>
    <w:rsid w:val="003323CB"/>
    <w:rsid w:val="00332C42"/>
    <w:rsid w:val="00332D86"/>
    <w:rsid w:val="0033344D"/>
    <w:rsid w:val="00334A8B"/>
    <w:rsid w:val="00335552"/>
    <w:rsid w:val="003356D0"/>
    <w:rsid w:val="0033657B"/>
    <w:rsid w:val="003366C9"/>
    <w:rsid w:val="00336CDF"/>
    <w:rsid w:val="00336CFC"/>
    <w:rsid w:val="00336EA2"/>
    <w:rsid w:val="00336F45"/>
    <w:rsid w:val="003371A3"/>
    <w:rsid w:val="0033756F"/>
    <w:rsid w:val="00337D44"/>
    <w:rsid w:val="0034033B"/>
    <w:rsid w:val="00340735"/>
    <w:rsid w:val="00340D5C"/>
    <w:rsid w:val="0034255A"/>
    <w:rsid w:val="003426D6"/>
    <w:rsid w:val="003441B7"/>
    <w:rsid w:val="003448EB"/>
    <w:rsid w:val="0034528C"/>
    <w:rsid w:val="00346750"/>
    <w:rsid w:val="00347768"/>
    <w:rsid w:val="0035075F"/>
    <w:rsid w:val="0035133D"/>
    <w:rsid w:val="00351CCC"/>
    <w:rsid w:val="003528D5"/>
    <w:rsid w:val="00353483"/>
    <w:rsid w:val="00353513"/>
    <w:rsid w:val="003544AC"/>
    <w:rsid w:val="0035662D"/>
    <w:rsid w:val="0035693F"/>
    <w:rsid w:val="003569DD"/>
    <w:rsid w:val="00357C5A"/>
    <w:rsid w:val="0036005A"/>
    <w:rsid w:val="00360C20"/>
    <w:rsid w:val="00360D2A"/>
    <w:rsid w:val="00360D84"/>
    <w:rsid w:val="00361412"/>
    <w:rsid w:val="00361893"/>
    <w:rsid w:val="00361D4F"/>
    <w:rsid w:val="00362A69"/>
    <w:rsid w:val="003636F7"/>
    <w:rsid w:val="00363761"/>
    <w:rsid w:val="00363B2E"/>
    <w:rsid w:val="00364126"/>
    <w:rsid w:val="00365AD8"/>
    <w:rsid w:val="00365D8F"/>
    <w:rsid w:val="0036625C"/>
    <w:rsid w:val="0036774D"/>
    <w:rsid w:val="0037031F"/>
    <w:rsid w:val="0037063B"/>
    <w:rsid w:val="0037155B"/>
    <w:rsid w:val="0037198A"/>
    <w:rsid w:val="003725D2"/>
    <w:rsid w:val="00372DC7"/>
    <w:rsid w:val="0037438D"/>
    <w:rsid w:val="00375243"/>
    <w:rsid w:val="00375632"/>
    <w:rsid w:val="003803F2"/>
    <w:rsid w:val="00380913"/>
    <w:rsid w:val="00380CAF"/>
    <w:rsid w:val="00381C91"/>
    <w:rsid w:val="003824BD"/>
    <w:rsid w:val="003842EE"/>
    <w:rsid w:val="003846DE"/>
    <w:rsid w:val="003856C2"/>
    <w:rsid w:val="00385CF1"/>
    <w:rsid w:val="0038650E"/>
    <w:rsid w:val="00386764"/>
    <w:rsid w:val="003867A8"/>
    <w:rsid w:val="00386C04"/>
    <w:rsid w:val="00386EF6"/>
    <w:rsid w:val="00387C69"/>
    <w:rsid w:val="00387D0B"/>
    <w:rsid w:val="00390AE2"/>
    <w:rsid w:val="003910DB"/>
    <w:rsid w:val="00391B2C"/>
    <w:rsid w:val="0039253C"/>
    <w:rsid w:val="00392931"/>
    <w:rsid w:val="00392EB9"/>
    <w:rsid w:val="00393940"/>
    <w:rsid w:val="00393B83"/>
    <w:rsid w:val="00394F4C"/>
    <w:rsid w:val="00395E09"/>
    <w:rsid w:val="0039674A"/>
    <w:rsid w:val="00397C9F"/>
    <w:rsid w:val="003A0C14"/>
    <w:rsid w:val="003A163D"/>
    <w:rsid w:val="003A16C9"/>
    <w:rsid w:val="003A1790"/>
    <w:rsid w:val="003A28B9"/>
    <w:rsid w:val="003A2CF3"/>
    <w:rsid w:val="003A37F0"/>
    <w:rsid w:val="003A588B"/>
    <w:rsid w:val="003A60B1"/>
    <w:rsid w:val="003A63C2"/>
    <w:rsid w:val="003A6C41"/>
    <w:rsid w:val="003B1C01"/>
    <w:rsid w:val="003B1C3F"/>
    <w:rsid w:val="003B246B"/>
    <w:rsid w:val="003B2830"/>
    <w:rsid w:val="003B2E66"/>
    <w:rsid w:val="003B2FD2"/>
    <w:rsid w:val="003B3903"/>
    <w:rsid w:val="003B3F7D"/>
    <w:rsid w:val="003B4202"/>
    <w:rsid w:val="003B4767"/>
    <w:rsid w:val="003B4E4F"/>
    <w:rsid w:val="003B4F97"/>
    <w:rsid w:val="003B52FA"/>
    <w:rsid w:val="003B7530"/>
    <w:rsid w:val="003C050F"/>
    <w:rsid w:val="003C0FEE"/>
    <w:rsid w:val="003C1690"/>
    <w:rsid w:val="003C1AAD"/>
    <w:rsid w:val="003C1B97"/>
    <w:rsid w:val="003C1BFF"/>
    <w:rsid w:val="003C2125"/>
    <w:rsid w:val="003C25D3"/>
    <w:rsid w:val="003C293F"/>
    <w:rsid w:val="003C2969"/>
    <w:rsid w:val="003C2F0F"/>
    <w:rsid w:val="003C300A"/>
    <w:rsid w:val="003C3E1E"/>
    <w:rsid w:val="003C5823"/>
    <w:rsid w:val="003C589F"/>
    <w:rsid w:val="003C60F6"/>
    <w:rsid w:val="003C6204"/>
    <w:rsid w:val="003C62BE"/>
    <w:rsid w:val="003C6625"/>
    <w:rsid w:val="003C6AEF"/>
    <w:rsid w:val="003C72F2"/>
    <w:rsid w:val="003C77E4"/>
    <w:rsid w:val="003C7901"/>
    <w:rsid w:val="003D020C"/>
    <w:rsid w:val="003D05BB"/>
    <w:rsid w:val="003D2344"/>
    <w:rsid w:val="003D2F4A"/>
    <w:rsid w:val="003D35A9"/>
    <w:rsid w:val="003D3907"/>
    <w:rsid w:val="003D3CF3"/>
    <w:rsid w:val="003D454D"/>
    <w:rsid w:val="003D50C0"/>
    <w:rsid w:val="003D573C"/>
    <w:rsid w:val="003D70D7"/>
    <w:rsid w:val="003D7CB3"/>
    <w:rsid w:val="003D7F43"/>
    <w:rsid w:val="003E0708"/>
    <w:rsid w:val="003E080E"/>
    <w:rsid w:val="003E17B5"/>
    <w:rsid w:val="003E1B86"/>
    <w:rsid w:val="003E210F"/>
    <w:rsid w:val="003E3039"/>
    <w:rsid w:val="003E3C61"/>
    <w:rsid w:val="003E425E"/>
    <w:rsid w:val="003E5ABB"/>
    <w:rsid w:val="003E6297"/>
    <w:rsid w:val="003E6C80"/>
    <w:rsid w:val="003E6F2F"/>
    <w:rsid w:val="003E7975"/>
    <w:rsid w:val="003F0280"/>
    <w:rsid w:val="003F0711"/>
    <w:rsid w:val="003F1127"/>
    <w:rsid w:val="003F19BF"/>
    <w:rsid w:val="003F2EDA"/>
    <w:rsid w:val="003F2EDD"/>
    <w:rsid w:val="003F3A5B"/>
    <w:rsid w:val="003F3D3A"/>
    <w:rsid w:val="003F3E36"/>
    <w:rsid w:val="003F4095"/>
    <w:rsid w:val="003F4ABB"/>
    <w:rsid w:val="003F5729"/>
    <w:rsid w:val="003F575A"/>
    <w:rsid w:val="003F5AA3"/>
    <w:rsid w:val="003F71C4"/>
    <w:rsid w:val="00400FAC"/>
    <w:rsid w:val="0040153C"/>
    <w:rsid w:val="00401B35"/>
    <w:rsid w:val="00401D2F"/>
    <w:rsid w:val="0040245D"/>
    <w:rsid w:val="004032EE"/>
    <w:rsid w:val="004038A6"/>
    <w:rsid w:val="00403B0A"/>
    <w:rsid w:val="0040418B"/>
    <w:rsid w:val="00404995"/>
    <w:rsid w:val="00405856"/>
    <w:rsid w:val="00405FD7"/>
    <w:rsid w:val="00406B16"/>
    <w:rsid w:val="00407824"/>
    <w:rsid w:val="0041103E"/>
    <w:rsid w:val="004113D6"/>
    <w:rsid w:val="004113FA"/>
    <w:rsid w:val="00413E55"/>
    <w:rsid w:val="00413F5D"/>
    <w:rsid w:val="004162C2"/>
    <w:rsid w:val="00416510"/>
    <w:rsid w:val="00417C55"/>
    <w:rsid w:val="00417EF2"/>
    <w:rsid w:val="0042084E"/>
    <w:rsid w:val="00420B55"/>
    <w:rsid w:val="0042199B"/>
    <w:rsid w:val="00422322"/>
    <w:rsid w:val="00423DE2"/>
    <w:rsid w:val="004243B6"/>
    <w:rsid w:val="00424635"/>
    <w:rsid w:val="00424B5C"/>
    <w:rsid w:val="00424C5C"/>
    <w:rsid w:val="00424EB6"/>
    <w:rsid w:val="004254BC"/>
    <w:rsid w:val="004271C2"/>
    <w:rsid w:val="00427502"/>
    <w:rsid w:val="00431002"/>
    <w:rsid w:val="0043149F"/>
    <w:rsid w:val="00431B9A"/>
    <w:rsid w:val="00431D73"/>
    <w:rsid w:val="00431EF6"/>
    <w:rsid w:val="00431F19"/>
    <w:rsid w:val="00432180"/>
    <w:rsid w:val="00432A92"/>
    <w:rsid w:val="00432FC6"/>
    <w:rsid w:val="00434E42"/>
    <w:rsid w:val="004350CC"/>
    <w:rsid w:val="004355DB"/>
    <w:rsid w:val="004358F1"/>
    <w:rsid w:val="00435CEB"/>
    <w:rsid w:val="004363B7"/>
    <w:rsid w:val="0044125E"/>
    <w:rsid w:val="004416DA"/>
    <w:rsid w:val="0044276C"/>
    <w:rsid w:val="00442BAF"/>
    <w:rsid w:val="0044376D"/>
    <w:rsid w:val="00444D3C"/>
    <w:rsid w:val="00444E23"/>
    <w:rsid w:val="00445042"/>
    <w:rsid w:val="00445352"/>
    <w:rsid w:val="00445AFD"/>
    <w:rsid w:val="004470D1"/>
    <w:rsid w:val="00447B2B"/>
    <w:rsid w:val="00450078"/>
    <w:rsid w:val="00450E4E"/>
    <w:rsid w:val="00452384"/>
    <w:rsid w:val="00452698"/>
    <w:rsid w:val="00452C11"/>
    <w:rsid w:val="00453728"/>
    <w:rsid w:val="004538DC"/>
    <w:rsid w:val="00454DD9"/>
    <w:rsid w:val="0045553D"/>
    <w:rsid w:val="004556BC"/>
    <w:rsid w:val="00455A24"/>
    <w:rsid w:val="0045706A"/>
    <w:rsid w:val="0045744A"/>
    <w:rsid w:val="00457FAB"/>
    <w:rsid w:val="00461838"/>
    <w:rsid w:val="00463709"/>
    <w:rsid w:val="0046394C"/>
    <w:rsid w:val="004644CC"/>
    <w:rsid w:val="004647B6"/>
    <w:rsid w:val="004663D5"/>
    <w:rsid w:val="004714BB"/>
    <w:rsid w:val="00471C25"/>
    <w:rsid w:val="00471D1E"/>
    <w:rsid w:val="00471D70"/>
    <w:rsid w:val="00471FF4"/>
    <w:rsid w:val="00473299"/>
    <w:rsid w:val="00474267"/>
    <w:rsid w:val="00474643"/>
    <w:rsid w:val="0047467C"/>
    <w:rsid w:val="00475283"/>
    <w:rsid w:val="00475A27"/>
    <w:rsid w:val="00476DFB"/>
    <w:rsid w:val="00476ECF"/>
    <w:rsid w:val="004771B0"/>
    <w:rsid w:val="00477394"/>
    <w:rsid w:val="00481439"/>
    <w:rsid w:val="00481851"/>
    <w:rsid w:val="00481A60"/>
    <w:rsid w:val="00481EF8"/>
    <w:rsid w:val="0048331B"/>
    <w:rsid w:val="00483C63"/>
    <w:rsid w:val="004842AC"/>
    <w:rsid w:val="00484F55"/>
    <w:rsid w:val="00485E20"/>
    <w:rsid w:val="0048655D"/>
    <w:rsid w:val="004879AA"/>
    <w:rsid w:val="00487B6E"/>
    <w:rsid w:val="00490A50"/>
    <w:rsid w:val="00490EC5"/>
    <w:rsid w:val="004911DC"/>
    <w:rsid w:val="0049154C"/>
    <w:rsid w:val="004918B2"/>
    <w:rsid w:val="0049192A"/>
    <w:rsid w:val="004926E5"/>
    <w:rsid w:val="004928FF"/>
    <w:rsid w:val="00492EC7"/>
    <w:rsid w:val="0049393C"/>
    <w:rsid w:val="0049609C"/>
    <w:rsid w:val="004A0191"/>
    <w:rsid w:val="004A0894"/>
    <w:rsid w:val="004A2C83"/>
    <w:rsid w:val="004A39B0"/>
    <w:rsid w:val="004A3B21"/>
    <w:rsid w:val="004A4A28"/>
    <w:rsid w:val="004A4BD0"/>
    <w:rsid w:val="004A4D2E"/>
    <w:rsid w:val="004A4D69"/>
    <w:rsid w:val="004A4DCA"/>
    <w:rsid w:val="004A5628"/>
    <w:rsid w:val="004A5E53"/>
    <w:rsid w:val="004A6C4E"/>
    <w:rsid w:val="004B00E2"/>
    <w:rsid w:val="004B04CD"/>
    <w:rsid w:val="004B08D9"/>
    <w:rsid w:val="004B2349"/>
    <w:rsid w:val="004B2870"/>
    <w:rsid w:val="004B3DDF"/>
    <w:rsid w:val="004B4218"/>
    <w:rsid w:val="004B491B"/>
    <w:rsid w:val="004B5105"/>
    <w:rsid w:val="004B5595"/>
    <w:rsid w:val="004B5903"/>
    <w:rsid w:val="004B673C"/>
    <w:rsid w:val="004B7580"/>
    <w:rsid w:val="004B75BF"/>
    <w:rsid w:val="004B79F3"/>
    <w:rsid w:val="004B7DE6"/>
    <w:rsid w:val="004C03E8"/>
    <w:rsid w:val="004C0532"/>
    <w:rsid w:val="004C10C7"/>
    <w:rsid w:val="004C21A1"/>
    <w:rsid w:val="004C23A0"/>
    <w:rsid w:val="004C2EF0"/>
    <w:rsid w:val="004C39BA"/>
    <w:rsid w:val="004C3B39"/>
    <w:rsid w:val="004C46B9"/>
    <w:rsid w:val="004C4C25"/>
    <w:rsid w:val="004C4E2F"/>
    <w:rsid w:val="004C57FC"/>
    <w:rsid w:val="004C60E5"/>
    <w:rsid w:val="004C6150"/>
    <w:rsid w:val="004C71DB"/>
    <w:rsid w:val="004D0459"/>
    <w:rsid w:val="004D129B"/>
    <w:rsid w:val="004D2AA1"/>
    <w:rsid w:val="004D2DD3"/>
    <w:rsid w:val="004D32FE"/>
    <w:rsid w:val="004D4254"/>
    <w:rsid w:val="004D45FC"/>
    <w:rsid w:val="004D4F1F"/>
    <w:rsid w:val="004D5119"/>
    <w:rsid w:val="004D57F2"/>
    <w:rsid w:val="004D5D19"/>
    <w:rsid w:val="004D7259"/>
    <w:rsid w:val="004E0040"/>
    <w:rsid w:val="004E0EC1"/>
    <w:rsid w:val="004E1A91"/>
    <w:rsid w:val="004E4BCF"/>
    <w:rsid w:val="004E4F71"/>
    <w:rsid w:val="004E5854"/>
    <w:rsid w:val="004E5F3E"/>
    <w:rsid w:val="004E7906"/>
    <w:rsid w:val="004F07C6"/>
    <w:rsid w:val="004F19F9"/>
    <w:rsid w:val="004F1FE4"/>
    <w:rsid w:val="004F2560"/>
    <w:rsid w:val="004F3780"/>
    <w:rsid w:val="004F5934"/>
    <w:rsid w:val="004F5E46"/>
    <w:rsid w:val="005002D0"/>
    <w:rsid w:val="005004F5"/>
    <w:rsid w:val="005017BE"/>
    <w:rsid w:val="00503997"/>
    <w:rsid w:val="00503B5D"/>
    <w:rsid w:val="00503E5A"/>
    <w:rsid w:val="00503FFA"/>
    <w:rsid w:val="00504413"/>
    <w:rsid w:val="0050491A"/>
    <w:rsid w:val="005056CF"/>
    <w:rsid w:val="00507360"/>
    <w:rsid w:val="00507461"/>
    <w:rsid w:val="00507CDF"/>
    <w:rsid w:val="0051016D"/>
    <w:rsid w:val="005105E0"/>
    <w:rsid w:val="00510BB9"/>
    <w:rsid w:val="00511518"/>
    <w:rsid w:val="00511C01"/>
    <w:rsid w:val="00511D54"/>
    <w:rsid w:val="005121AA"/>
    <w:rsid w:val="005122D4"/>
    <w:rsid w:val="00512961"/>
    <w:rsid w:val="00512C70"/>
    <w:rsid w:val="005135AF"/>
    <w:rsid w:val="005140CE"/>
    <w:rsid w:val="005143E8"/>
    <w:rsid w:val="00514CFB"/>
    <w:rsid w:val="00516096"/>
    <w:rsid w:val="00517418"/>
    <w:rsid w:val="00517784"/>
    <w:rsid w:val="00520103"/>
    <w:rsid w:val="00520796"/>
    <w:rsid w:val="005213CC"/>
    <w:rsid w:val="00522027"/>
    <w:rsid w:val="00522795"/>
    <w:rsid w:val="00523B96"/>
    <w:rsid w:val="00523E4C"/>
    <w:rsid w:val="00524CF1"/>
    <w:rsid w:val="00525270"/>
    <w:rsid w:val="0052672C"/>
    <w:rsid w:val="00534887"/>
    <w:rsid w:val="00534CFD"/>
    <w:rsid w:val="00534FD6"/>
    <w:rsid w:val="0053551C"/>
    <w:rsid w:val="0053652C"/>
    <w:rsid w:val="00537F5D"/>
    <w:rsid w:val="00542046"/>
    <w:rsid w:val="00542230"/>
    <w:rsid w:val="00542294"/>
    <w:rsid w:val="005422B1"/>
    <w:rsid w:val="00542FF1"/>
    <w:rsid w:val="0054309F"/>
    <w:rsid w:val="0054376D"/>
    <w:rsid w:val="00543DDE"/>
    <w:rsid w:val="0054405F"/>
    <w:rsid w:val="005449BD"/>
    <w:rsid w:val="00544EC6"/>
    <w:rsid w:val="005452B8"/>
    <w:rsid w:val="0054587F"/>
    <w:rsid w:val="0054616E"/>
    <w:rsid w:val="00546402"/>
    <w:rsid w:val="005479C0"/>
    <w:rsid w:val="00547A8D"/>
    <w:rsid w:val="00551179"/>
    <w:rsid w:val="005519E0"/>
    <w:rsid w:val="00551B41"/>
    <w:rsid w:val="00551E14"/>
    <w:rsid w:val="00552483"/>
    <w:rsid w:val="00552954"/>
    <w:rsid w:val="00552BED"/>
    <w:rsid w:val="0055312E"/>
    <w:rsid w:val="00553679"/>
    <w:rsid w:val="005541FF"/>
    <w:rsid w:val="00555BC3"/>
    <w:rsid w:val="00556988"/>
    <w:rsid w:val="005571EB"/>
    <w:rsid w:val="00557FB8"/>
    <w:rsid w:val="00560A21"/>
    <w:rsid w:val="00560CBD"/>
    <w:rsid w:val="005613EE"/>
    <w:rsid w:val="005617B7"/>
    <w:rsid w:val="0056417C"/>
    <w:rsid w:val="00564196"/>
    <w:rsid w:val="005650BA"/>
    <w:rsid w:val="005657D7"/>
    <w:rsid w:val="005662B7"/>
    <w:rsid w:val="005664C6"/>
    <w:rsid w:val="00566CAA"/>
    <w:rsid w:val="00566DE1"/>
    <w:rsid w:val="005670D1"/>
    <w:rsid w:val="0056723F"/>
    <w:rsid w:val="00570529"/>
    <w:rsid w:val="00571276"/>
    <w:rsid w:val="0057190F"/>
    <w:rsid w:val="00571B7B"/>
    <w:rsid w:val="00571BA5"/>
    <w:rsid w:val="005720BC"/>
    <w:rsid w:val="005720FE"/>
    <w:rsid w:val="00572338"/>
    <w:rsid w:val="005732BC"/>
    <w:rsid w:val="0057414E"/>
    <w:rsid w:val="00574588"/>
    <w:rsid w:val="005749FB"/>
    <w:rsid w:val="0057790D"/>
    <w:rsid w:val="00577AA5"/>
    <w:rsid w:val="005806D6"/>
    <w:rsid w:val="00580BD8"/>
    <w:rsid w:val="00581196"/>
    <w:rsid w:val="00582232"/>
    <w:rsid w:val="00582DA6"/>
    <w:rsid w:val="00582F8A"/>
    <w:rsid w:val="005837B7"/>
    <w:rsid w:val="00583ED3"/>
    <w:rsid w:val="00584563"/>
    <w:rsid w:val="0058501A"/>
    <w:rsid w:val="00585CCF"/>
    <w:rsid w:val="00586ADB"/>
    <w:rsid w:val="00586BB2"/>
    <w:rsid w:val="00586E63"/>
    <w:rsid w:val="005875AA"/>
    <w:rsid w:val="0058771E"/>
    <w:rsid w:val="00587F13"/>
    <w:rsid w:val="00590ADA"/>
    <w:rsid w:val="00590EBA"/>
    <w:rsid w:val="00591B47"/>
    <w:rsid w:val="0059232F"/>
    <w:rsid w:val="005930F6"/>
    <w:rsid w:val="005945B5"/>
    <w:rsid w:val="00594F67"/>
    <w:rsid w:val="005951D1"/>
    <w:rsid w:val="0059550E"/>
    <w:rsid w:val="005960B2"/>
    <w:rsid w:val="00596206"/>
    <w:rsid w:val="00596982"/>
    <w:rsid w:val="00596EB1"/>
    <w:rsid w:val="00597440"/>
    <w:rsid w:val="0059766A"/>
    <w:rsid w:val="00597AA0"/>
    <w:rsid w:val="00597C99"/>
    <w:rsid w:val="005A0CA2"/>
    <w:rsid w:val="005A23B1"/>
    <w:rsid w:val="005A25C9"/>
    <w:rsid w:val="005A33F1"/>
    <w:rsid w:val="005A458A"/>
    <w:rsid w:val="005A4CD5"/>
    <w:rsid w:val="005A51E6"/>
    <w:rsid w:val="005A6515"/>
    <w:rsid w:val="005A65E1"/>
    <w:rsid w:val="005A6751"/>
    <w:rsid w:val="005A6B91"/>
    <w:rsid w:val="005A7414"/>
    <w:rsid w:val="005A7C07"/>
    <w:rsid w:val="005B070B"/>
    <w:rsid w:val="005B1276"/>
    <w:rsid w:val="005B1466"/>
    <w:rsid w:val="005B1707"/>
    <w:rsid w:val="005B1862"/>
    <w:rsid w:val="005B1BC4"/>
    <w:rsid w:val="005B2720"/>
    <w:rsid w:val="005B37D7"/>
    <w:rsid w:val="005B4119"/>
    <w:rsid w:val="005B4940"/>
    <w:rsid w:val="005B560F"/>
    <w:rsid w:val="005B673A"/>
    <w:rsid w:val="005B67D7"/>
    <w:rsid w:val="005B7B5A"/>
    <w:rsid w:val="005B7F2A"/>
    <w:rsid w:val="005C005B"/>
    <w:rsid w:val="005C1AB6"/>
    <w:rsid w:val="005C351B"/>
    <w:rsid w:val="005C4CAD"/>
    <w:rsid w:val="005C5A82"/>
    <w:rsid w:val="005C5F1F"/>
    <w:rsid w:val="005C651C"/>
    <w:rsid w:val="005C666E"/>
    <w:rsid w:val="005C6A6D"/>
    <w:rsid w:val="005C7164"/>
    <w:rsid w:val="005C71A3"/>
    <w:rsid w:val="005C755E"/>
    <w:rsid w:val="005C78B6"/>
    <w:rsid w:val="005C7D48"/>
    <w:rsid w:val="005D00FA"/>
    <w:rsid w:val="005D01A0"/>
    <w:rsid w:val="005D1821"/>
    <w:rsid w:val="005D18A4"/>
    <w:rsid w:val="005D2D53"/>
    <w:rsid w:val="005D2E04"/>
    <w:rsid w:val="005D4170"/>
    <w:rsid w:val="005D7106"/>
    <w:rsid w:val="005D7A1E"/>
    <w:rsid w:val="005D7F85"/>
    <w:rsid w:val="005E0106"/>
    <w:rsid w:val="005E07E8"/>
    <w:rsid w:val="005E0A89"/>
    <w:rsid w:val="005E18B3"/>
    <w:rsid w:val="005E19E5"/>
    <w:rsid w:val="005E1A58"/>
    <w:rsid w:val="005E1E3E"/>
    <w:rsid w:val="005E36D1"/>
    <w:rsid w:val="005E47B8"/>
    <w:rsid w:val="005E540E"/>
    <w:rsid w:val="005E5675"/>
    <w:rsid w:val="005E567F"/>
    <w:rsid w:val="005E577A"/>
    <w:rsid w:val="005E5A95"/>
    <w:rsid w:val="005E5F47"/>
    <w:rsid w:val="005E5FC2"/>
    <w:rsid w:val="005E62C4"/>
    <w:rsid w:val="005E65B5"/>
    <w:rsid w:val="005E6C81"/>
    <w:rsid w:val="005E6C9D"/>
    <w:rsid w:val="005E70C9"/>
    <w:rsid w:val="005E748A"/>
    <w:rsid w:val="005E7CD9"/>
    <w:rsid w:val="005F04DE"/>
    <w:rsid w:val="005F0B4A"/>
    <w:rsid w:val="005F1A9B"/>
    <w:rsid w:val="005F1BF3"/>
    <w:rsid w:val="005F2293"/>
    <w:rsid w:val="005F243D"/>
    <w:rsid w:val="005F2C50"/>
    <w:rsid w:val="005F3375"/>
    <w:rsid w:val="005F3E6F"/>
    <w:rsid w:val="005F4B41"/>
    <w:rsid w:val="005F546A"/>
    <w:rsid w:val="005F6029"/>
    <w:rsid w:val="005F6711"/>
    <w:rsid w:val="005F70A6"/>
    <w:rsid w:val="00600472"/>
    <w:rsid w:val="00601667"/>
    <w:rsid w:val="00603690"/>
    <w:rsid w:val="006048EA"/>
    <w:rsid w:val="00604F93"/>
    <w:rsid w:val="006062F9"/>
    <w:rsid w:val="0060710A"/>
    <w:rsid w:val="00612AB5"/>
    <w:rsid w:val="00612E0B"/>
    <w:rsid w:val="006133DA"/>
    <w:rsid w:val="00613995"/>
    <w:rsid w:val="006144D4"/>
    <w:rsid w:val="006153C2"/>
    <w:rsid w:val="00616404"/>
    <w:rsid w:val="006174BF"/>
    <w:rsid w:val="00620315"/>
    <w:rsid w:val="006204EF"/>
    <w:rsid w:val="006223A7"/>
    <w:rsid w:val="0062265B"/>
    <w:rsid w:val="00622D39"/>
    <w:rsid w:val="00622EC2"/>
    <w:rsid w:val="00622F6D"/>
    <w:rsid w:val="00625050"/>
    <w:rsid w:val="0062546E"/>
    <w:rsid w:val="006256D9"/>
    <w:rsid w:val="00625DF5"/>
    <w:rsid w:val="0062621E"/>
    <w:rsid w:val="00626337"/>
    <w:rsid w:val="00627CE0"/>
    <w:rsid w:val="00630AEE"/>
    <w:rsid w:val="00630CDD"/>
    <w:rsid w:val="00630FBE"/>
    <w:rsid w:val="0063127C"/>
    <w:rsid w:val="00631B3E"/>
    <w:rsid w:val="00633127"/>
    <w:rsid w:val="006335F3"/>
    <w:rsid w:val="0063427F"/>
    <w:rsid w:val="0063509F"/>
    <w:rsid w:val="00636745"/>
    <w:rsid w:val="00637A11"/>
    <w:rsid w:val="006400F6"/>
    <w:rsid w:val="00640198"/>
    <w:rsid w:val="006406C9"/>
    <w:rsid w:val="006409BE"/>
    <w:rsid w:val="00640C61"/>
    <w:rsid w:val="006422AC"/>
    <w:rsid w:val="00642AD1"/>
    <w:rsid w:val="00642D10"/>
    <w:rsid w:val="00643273"/>
    <w:rsid w:val="0064376B"/>
    <w:rsid w:val="0064421B"/>
    <w:rsid w:val="00644381"/>
    <w:rsid w:val="00644A26"/>
    <w:rsid w:val="00645C6B"/>
    <w:rsid w:val="00645E0F"/>
    <w:rsid w:val="00646F96"/>
    <w:rsid w:val="00650920"/>
    <w:rsid w:val="00650AD3"/>
    <w:rsid w:val="00652630"/>
    <w:rsid w:val="00652BD1"/>
    <w:rsid w:val="00652C35"/>
    <w:rsid w:val="00653193"/>
    <w:rsid w:val="00653481"/>
    <w:rsid w:val="00653FC5"/>
    <w:rsid w:val="00654C5B"/>
    <w:rsid w:val="00654C8F"/>
    <w:rsid w:val="00654EEF"/>
    <w:rsid w:val="00655B64"/>
    <w:rsid w:val="0065610A"/>
    <w:rsid w:val="00656B30"/>
    <w:rsid w:val="0065787E"/>
    <w:rsid w:val="00657B52"/>
    <w:rsid w:val="00660D04"/>
    <w:rsid w:val="00661CE8"/>
    <w:rsid w:val="0066524E"/>
    <w:rsid w:val="0066524F"/>
    <w:rsid w:val="00665461"/>
    <w:rsid w:val="00665C61"/>
    <w:rsid w:val="006662CF"/>
    <w:rsid w:val="00666909"/>
    <w:rsid w:val="00666AC3"/>
    <w:rsid w:val="006671AB"/>
    <w:rsid w:val="006677D8"/>
    <w:rsid w:val="00667818"/>
    <w:rsid w:val="00671191"/>
    <w:rsid w:val="00671615"/>
    <w:rsid w:val="00671962"/>
    <w:rsid w:val="006735FC"/>
    <w:rsid w:val="00673A87"/>
    <w:rsid w:val="00674730"/>
    <w:rsid w:val="006747B2"/>
    <w:rsid w:val="006747EC"/>
    <w:rsid w:val="00674E17"/>
    <w:rsid w:val="006750B7"/>
    <w:rsid w:val="006756BF"/>
    <w:rsid w:val="00676651"/>
    <w:rsid w:val="0067678D"/>
    <w:rsid w:val="0067766A"/>
    <w:rsid w:val="00677B2B"/>
    <w:rsid w:val="006801DD"/>
    <w:rsid w:val="00681B9B"/>
    <w:rsid w:val="00681DDF"/>
    <w:rsid w:val="006822C3"/>
    <w:rsid w:val="0068290C"/>
    <w:rsid w:val="00683137"/>
    <w:rsid w:val="006832CB"/>
    <w:rsid w:val="00683380"/>
    <w:rsid w:val="00685401"/>
    <w:rsid w:val="0068546D"/>
    <w:rsid w:val="0068587B"/>
    <w:rsid w:val="00685A9D"/>
    <w:rsid w:val="00685AA3"/>
    <w:rsid w:val="00685F71"/>
    <w:rsid w:val="00686844"/>
    <w:rsid w:val="00686CB8"/>
    <w:rsid w:val="00686FE3"/>
    <w:rsid w:val="0068731C"/>
    <w:rsid w:val="00687704"/>
    <w:rsid w:val="00687D72"/>
    <w:rsid w:val="006905CB"/>
    <w:rsid w:val="0069133C"/>
    <w:rsid w:val="00691646"/>
    <w:rsid w:val="00692202"/>
    <w:rsid w:val="00692287"/>
    <w:rsid w:val="006924C8"/>
    <w:rsid w:val="006926A8"/>
    <w:rsid w:val="006943DC"/>
    <w:rsid w:val="00694E61"/>
    <w:rsid w:val="006951C4"/>
    <w:rsid w:val="006972D5"/>
    <w:rsid w:val="00697FA3"/>
    <w:rsid w:val="006A0148"/>
    <w:rsid w:val="006A07B3"/>
    <w:rsid w:val="006A07C0"/>
    <w:rsid w:val="006A0E66"/>
    <w:rsid w:val="006A102F"/>
    <w:rsid w:val="006A1F55"/>
    <w:rsid w:val="006A1FDE"/>
    <w:rsid w:val="006A379A"/>
    <w:rsid w:val="006A4158"/>
    <w:rsid w:val="006A42A3"/>
    <w:rsid w:val="006A4B75"/>
    <w:rsid w:val="006A4F78"/>
    <w:rsid w:val="006A5B90"/>
    <w:rsid w:val="006A6724"/>
    <w:rsid w:val="006A70CA"/>
    <w:rsid w:val="006A75E5"/>
    <w:rsid w:val="006B10B0"/>
    <w:rsid w:val="006B2590"/>
    <w:rsid w:val="006B299A"/>
    <w:rsid w:val="006B2BE4"/>
    <w:rsid w:val="006B2F2B"/>
    <w:rsid w:val="006B39DD"/>
    <w:rsid w:val="006B40CB"/>
    <w:rsid w:val="006B41B2"/>
    <w:rsid w:val="006B4566"/>
    <w:rsid w:val="006B5890"/>
    <w:rsid w:val="006B5C05"/>
    <w:rsid w:val="006B60E6"/>
    <w:rsid w:val="006B6D77"/>
    <w:rsid w:val="006B727C"/>
    <w:rsid w:val="006B7488"/>
    <w:rsid w:val="006B7644"/>
    <w:rsid w:val="006C0FE9"/>
    <w:rsid w:val="006C1BAD"/>
    <w:rsid w:val="006C23DA"/>
    <w:rsid w:val="006C27BE"/>
    <w:rsid w:val="006C353E"/>
    <w:rsid w:val="006C5368"/>
    <w:rsid w:val="006C5FBA"/>
    <w:rsid w:val="006C6706"/>
    <w:rsid w:val="006C7530"/>
    <w:rsid w:val="006C755B"/>
    <w:rsid w:val="006C76D4"/>
    <w:rsid w:val="006D0ADC"/>
    <w:rsid w:val="006D160D"/>
    <w:rsid w:val="006D1AE4"/>
    <w:rsid w:val="006D2109"/>
    <w:rsid w:val="006D25DA"/>
    <w:rsid w:val="006D2882"/>
    <w:rsid w:val="006D36BF"/>
    <w:rsid w:val="006D395D"/>
    <w:rsid w:val="006D3BE3"/>
    <w:rsid w:val="006D3F02"/>
    <w:rsid w:val="006D4DB4"/>
    <w:rsid w:val="006D57E4"/>
    <w:rsid w:val="006D5C7C"/>
    <w:rsid w:val="006D5D3E"/>
    <w:rsid w:val="006D5E0C"/>
    <w:rsid w:val="006D69F2"/>
    <w:rsid w:val="006D793A"/>
    <w:rsid w:val="006D7A69"/>
    <w:rsid w:val="006D7B59"/>
    <w:rsid w:val="006E051B"/>
    <w:rsid w:val="006E055B"/>
    <w:rsid w:val="006E07CC"/>
    <w:rsid w:val="006E088E"/>
    <w:rsid w:val="006E18C9"/>
    <w:rsid w:val="006E2377"/>
    <w:rsid w:val="006E23A2"/>
    <w:rsid w:val="006E24A8"/>
    <w:rsid w:val="006E2FE4"/>
    <w:rsid w:val="006E3FAD"/>
    <w:rsid w:val="006E412C"/>
    <w:rsid w:val="006E5B1D"/>
    <w:rsid w:val="006E5C30"/>
    <w:rsid w:val="006E6988"/>
    <w:rsid w:val="006E6BC1"/>
    <w:rsid w:val="006E7790"/>
    <w:rsid w:val="006E7EFC"/>
    <w:rsid w:val="006F078D"/>
    <w:rsid w:val="006F0D02"/>
    <w:rsid w:val="006F0D3C"/>
    <w:rsid w:val="006F0E5D"/>
    <w:rsid w:val="006F0EBC"/>
    <w:rsid w:val="006F177F"/>
    <w:rsid w:val="006F1EEF"/>
    <w:rsid w:val="006F1F30"/>
    <w:rsid w:val="006F2757"/>
    <w:rsid w:val="006F2808"/>
    <w:rsid w:val="006F2B62"/>
    <w:rsid w:val="006F331C"/>
    <w:rsid w:val="006F3F8C"/>
    <w:rsid w:val="006F45FE"/>
    <w:rsid w:val="006F4A66"/>
    <w:rsid w:val="006F4D7C"/>
    <w:rsid w:val="006F5DB4"/>
    <w:rsid w:val="006F6C81"/>
    <w:rsid w:val="006F6D37"/>
    <w:rsid w:val="006F7003"/>
    <w:rsid w:val="006F7DA6"/>
    <w:rsid w:val="00700710"/>
    <w:rsid w:val="0070097C"/>
    <w:rsid w:val="00700EAD"/>
    <w:rsid w:val="007022F4"/>
    <w:rsid w:val="00702CE3"/>
    <w:rsid w:val="00703375"/>
    <w:rsid w:val="00704A6B"/>
    <w:rsid w:val="00705502"/>
    <w:rsid w:val="00705AED"/>
    <w:rsid w:val="00705C6C"/>
    <w:rsid w:val="00706706"/>
    <w:rsid w:val="00706B40"/>
    <w:rsid w:val="00706D60"/>
    <w:rsid w:val="00710AF3"/>
    <w:rsid w:val="00710B18"/>
    <w:rsid w:val="00710D70"/>
    <w:rsid w:val="00710FAB"/>
    <w:rsid w:val="00713B50"/>
    <w:rsid w:val="00715011"/>
    <w:rsid w:val="0071519F"/>
    <w:rsid w:val="007154C0"/>
    <w:rsid w:val="0071605E"/>
    <w:rsid w:val="007163AE"/>
    <w:rsid w:val="00717067"/>
    <w:rsid w:val="007172AC"/>
    <w:rsid w:val="00717CFD"/>
    <w:rsid w:val="00720560"/>
    <w:rsid w:val="00720644"/>
    <w:rsid w:val="00720B8B"/>
    <w:rsid w:val="00722152"/>
    <w:rsid w:val="00723F2E"/>
    <w:rsid w:val="007257CB"/>
    <w:rsid w:val="0072585A"/>
    <w:rsid w:val="00726F7B"/>
    <w:rsid w:val="00726F90"/>
    <w:rsid w:val="0073005A"/>
    <w:rsid w:val="00730ACC"/>
    <w:rsid w:val="007310DE"/>
    <w:rsid w:val="00732D42"/>
    <w:rsid w:val="007334B1"/>
    <w:rsid w:val="00734A67"/>
    <w:rsid w:val="00735CFB"/>
    <w:rsid w:val="0073612D"/>
    <w:rsid w:val="007365CD"/>
    <w:rsid w:val="00737083"/>
    <w:rsid w:val="00737831"/>
    <w:rsid w:val="00737C5F"/>
    <w:rsid w:val="00740A85"/>
    <w:rsid w:val="00741607"/>
    <w:rsid w:val="00742487"/>
    <w:rsid w:val="007428A4"/>
    <w:rsid w:val="00742970"/>
    <w:rsid w:val="00744274"/>
    <w:rsid w:val="00746AB7"/>
    <w:rsid w:val="00746DC0"/>
    <w:rsid w:val="00747EC9"/>
    <w:rsid w:val="007503E1"/>
    <w:rsid w:val="007509D5"/>
    <w:rsid w:val="00750A88"/>
    <w:rsid w:val="00751119"/>
    <w:rsid w:val="007537E6"/>
    <w:rsid w:val="007538ED"/>
    <w:rsid w:val="00753A56"/>
    <w:rsid w:val="007541B4"/>
    <w:rsid w:val="007549CE"/>
    <w:rsid w:val="00755018"/>
    <w:rsid w:val="00755B94"/>
    <w:rsid w:val="0075712A"/>
    <w:rsid w:val="0075731F"/>
    <w:rsid w:val="00761584"/>
    <w:rsid w:val="00761A48"/>
    <w:rsid w:val="00761B2C"/>
    <w:rsid w:val="007625D7"/>
    <w:rsid w:val="00762727"/>
    <w:rsid w:val="007627A7"/>
    <w:rsid w:val="007635EC"/>
    <w:rsid w:val="00763E96"/>
    <w:rsid w:val="00764489"/>
    <w:rsid w:val="00764B43"/>
    <w:rsid w:val="00765C25"/>
    <w:rsid w:val="00766085"/>
    <w:rsid w:val="00766382"/>
    <w:rsid w:val="0076779A"/>
    <w:rsid w:val="00767839"/>
    <w:rsid w:val="007703DD"/>
    <w:rsid w:val="00770745"/>
    <w:rsid w:val="00772D82"/>
    <w:rsid w:val="00772D92"/>
    <w:rsid w:val="00773D72"/>
    <w:rsid w:val="00774CE9"/>
    <w:rsid w:val="00774E8E"/>
    <w:rsid w:val="007752D5"/>
    <w:rsid w:val="00775611"/>
    <w:rsid w:val="00776C31"/>
    <w:rsid w:val="0078083C"/>
    <w:rsid w:val="00780BCD"/>
    <w:rsid w:val="00780D5E"/>
    <w:rsid w:val="0078216F"/>
    <w:rsid w:val="00782624"/>
    <w:rsid w:val="0078351A"/>
    <w:rsid w:val="00783868"/>
    <w:rsid w:val="007847F5"/>
    <w:rsid w:val="00785083"/>
    <w:rsid w:val="00785599"/>
    <w:rsid w:val="00785854"/>
    <w:rsid w:val="00785906"/>
    <w:rsid w:val="00785B66"/>
    <w:rsid w:val="00786211"/>
    <w:rsid w:val="007876C0"/>
    <w:rsid w:val="0078777A"/>
    <w:rsid w:val="00791019"/>
    <w:rsid w:val="007912C3"/>
    <w:rsid w:val="00792AE2"/>
    <w:rsid w:val="00792D48"/>
    <w:rsid w:val="007937BE"/>
    <w:rsid w:val="00793A69"/>
    <w:rsid w:val="00794762"/>
    <w:rsid w:val="00794E0E"/>
    <w:rsid w:val="0079520A"/>
    <w:rsid w:val="00796113"/>
    <w:rsid w:val="0079634C"/>
    <w:rsid w:val="0079635A"/>
    <w:rsid w:val="007967E0"/>
    <w:rsid w:val="00796FFA"/>
    <w:rsid w:val="007A1900"/>
    <w:rsid w:val="007A25D5"/>
    <w:rsid w:val="007A294E"/>
    <w:rsid w:val="007A35B0"/>
    <w:rsid w:val="007A3FF0"/>
    <w:rsid w:val="007A487A"/>
    <w:rsid w:val="007A5555"/>
    <w:rsid w:val="007A55C1"/>
    <w:rsid w:val="007A5CBC"/>
    <w:rsid w:val="007A5F8D"/>
    <w:rsid w:val="007A6537"/>
    <w:rsid w:val="007A65F2"/>
    <w:rsid w:val="007A6B5C"/>
    <w:rsid w:val="007A721C"/>
    <w:rsid w:val="007A7749"/>
    <w:rsid w:val="007A7B3C"/>
    <w:rsid w:val="007B079D"/>
    <w:rsid w:val="007B1D2A"/>
    <w:rsid w:val="007B23E2"/>
    <w:rsid w:val="007B3896"/>
    <w:rsid w:val="007B4163"/>
    <w:rsid w:val="007B5381"/>
    <w:rsid w:val="007B55C8"/>
    <w:rsid w:val="007B7941"/>
    <w:rsid w:val="007B7A7F"/>
    <w:rsid w:val="007B7BAF"/>
    <w:rsid w:val="007C030D"/>
    <w:rsid w:val="007C11D0"/>
    <w:rsid w:val="007C12DC"/>
    <w:rsid w:val="007C1B58"/>
    <w:rsid w:val="007C1C11"/>
    <w:rsid w:val="007C224F"/>
    <w:rsid w:val="007C2B20"/>
    <w:rsid w:val="007C305F"/>
    <w:rsid w:val="007C3111"/>
    <w:rsid w:val="007C3BB6"/>
    <w:rsid w:val="007C5EFD"/>
    <w:rsid w:val="007C5F0D"/>
    <w:rsid w:val="007D08D7"/>
    <w:rsid w:val="007D0BD1"/>
    <w:rsid w:val="007D0CE9"/>
    <w:rsid w:val="007D0D41"/>
    <w:rsid w:val="007D1C5D"/>
    <w:rsid w:val="007D2127"/>
    <w:rsid w:val="007D2567"/>
    <w:rsid w:val="007D2C9F"/>
    <w:rsid w:val="007D2D9E"/>
    <w:rsid w:val="007D2DF7"/>
    <w:rsid w:val="007D3165"/>
    <w:rsid w:val="007D64E6"/>
    <w:rsid w:val="007D6ABD"/>
    <w:rsid w:val="007D6DEA"/>
    <w:rsid w:val="007E1D10"/>
    <w:rsid w:val="007E2422"/>
    <w:rsid w:val="007E3DEC"/>
    <w:rsid w:val="007E5DCD"/>
    <w:rsid w:val="007E5FC2"/>
    <w:rsid w:val="007E6D41"/>
    <w:rsid w:val="007E72AB"/>
    <w:rsid w:val="007F0498"/>
    <w:rsid w:val="007F090C"/>
    <w:rsid w:val="007F09D9"/>
    <w:rsid w:val="007F1539"/>
    <w:rsid w:val="007F1FD6"/>
    <w:rsid w:val="007F257F"/>
    <w:rsid w:val="007F2C4D"/>
    <w:rsid w:val="007F3617"/>
    <w:rsid w:val="007F4195"/>
    <w:rsid w:val="007F5574"/>
    <w:rsid w:val="007F5645"/>
    <w:rsid w:val="007F614D"/>
    <w:rsid w:val="007F730E"/>
    <w:rsid w:val="007F79AA"/>
    <w:rsid w:val="007F7CC3"/>
    <w:rsid w:val="00800688"/>
    <w:rsid w:val="00801217"/>
    <w:rsid w:val="008014D3"/>
    <w:rsid w:val="00801671"/>
    <w:rsid w:val="00801C66"/>
    <w:rsid w:val="00802190"/>
    <w:rsid w:val="0080386D"/>
    <w:rsid w:val="00803BFB"/>
    <w:rsid w:val="00804682"/>
    <w:rsid w:val="0080602B"/>
    <w:rsid w:val="008060DC"/>
    <w:rsid w:val="008061AB"/>
    <w:rsid w:val="008061F4"/>
    <w:rsid w:val="008066DD"/>
    <w:rsid w:val="0080699B"/>
    <w:rsid w:val="008073A3"/>
    <w:rsid w:val="008074F3"/>
    <w:rsid w:val="00807C1D"/>
    <w:rsid w:val="00807C45"/>
    <w:rsid w:val="0081021D"/>
    <w:rsid w:val="00810681"/>
    <w:rsid w:val="00811446"/>
    <w:rsid w:val="00812310"/>
    <w:rsid w:val="00812B57"/>
    <w:rsid w:val="008131D0"/>
    <w:rsid w:val="008139CB"/>
    <w:rsid w:val="00813D10"/>
    <w:rsid w:val="00813FB1"/>
    <w:rsid w:val="0081462B"/>
    <w:rsid w:val="00815E00"/>
    <w:rsid w:val="00816976"/>
    <w:rsid w:val="00816F85"/>
    <w:rsid w:val="00817AAA"/>
    <w:rsid w:val="00817EA9"/>
    <w:rsid w:val="008200D9"/>
    <w:rsid w:val="008202A8"/>
    <w:rsid w:val="0082050A"/>
    <w:rsid w:val="00820F9A"/>
    <w:rsid w:val="008212CE"/>
    <w:rsid w:val="0082143E"/>
    <w:rsid w:val="0082144B"/>
    <w:rsid w:val="0082185E"/>
    <w:rsid w:val="00821FE7"/>
    <w:rsid w:val="00822D2E"/>
    <w:rsid w:val="00822FC2"/>
    <w:rsid w:val="008234D7"/>
    <w:rsid w:val="00823A59"/>
    <w:rsid w:val="00823DCB"/>
    <w:rsid w:val="00823E3D"/>
    <w:rsid w:val="00824997"/>
    <w:rsid w:val="00824AB6"/>
    <w:rsid w:val="00824AE9"/>
    <w:rsid w:val="0082527E"/>
    <w:rsid w:val="0082594E"/>
    <w:rsid w:val="008261DE"/>
    <w:rsid w:val="00826299"/>
    <w:rsid w:val="0082641F"/>
    <w:rsid w:val="008264C3"/>
    <w:rsid w:val="00826888"/>
    <w:rsid w:val="0082755F"/>
    <w:rsid w:val="0082796F"/>
    <w:rsid w:val="00827B04"/>
    <w:rsid w:val="00827B81"/>
    <w:rsid w:val="00827DF1"/>
    <w:rsid w:val="00827F3D"/>
    <w:rsid w:val="00831FD6"/>
    <w:rsid w:val="00833A6C"/>
    <w:rsid w:val="00833AFC"/>
    <w:rsid w:val="008345F5"/>
    <w:rsid w:val="00834C21"/>
    <w:rsid w:val="00834D67"/>
    <w:rsid w:val="00835183"/>
    <w:rsid w:val="00836C97"/>
    <w:rsid w:val="00836D8A"/>
    <w:rsid w:val="008375E1"/>
    <w:rsid w:val="00837F74"/>
    <w:rsid w:val="00840540"/>
    <w:rsid w:val="00842A91"/>
    <w:rsid w:val="00842DD8"/>
    <w:rsid w:val="0084636B"/>
    <w:rsid w:val="008476D6"/>
    <w:rsid w:val="008501F7"/>
    <w:rsid w:val="0085082B"/>
    <w:rsid w:val="00852506"/>
    <w:rsid w:val="008531E8"/>
    <w:rsid w:val="00853A07"/>
    <w:rsid w:val="00853A72"/>
    <w:rsid w:val="00854501"/>
    <w:rsid w:val="00855683"/>
    <w:rsid w:val="008567E9"/>
    <w:rsid w:val="0085754C"/>
    <w:rsid w:val="00857E0A"/>
    <w:rsid w:val="008602CE"/>
    <w:rsid w:val="0086106A"/>
    <w:rsid w:val="00861183"/>
    <w:rsid w:val="008613D0"/>
    <w:rsid w:val="00861966"/>
    <w:rsid w:val="00862178"/>
    <w:rsid w:val="0086229F"/>
    <w:rsid w:val="0086262A"/>
    <w:rsid w:val="00863686"/>
    <w:rsid w:val="008656CC"/>
    <w:rsid w:val="00865705"/>
    <w:rsid w:val="00867099"/>
    <w:rsid w:val="00867179"/>
    <w:rsid w:val="008703A9"/>
    <w:rsid w:val="008704CA"/>
    <w:rsid w:val="008705DB"/>
    <w:rsid w:val="00870C8B"/>
    <w:rsid w:val="00871F2D"/>
    <w:rsid w:val="008720DE"/>
    <w:rsid w:val="00872B30"/>
    <w:rsid w:val="008731D2"/>
    <w:rsid w:val="0087392E"/>
    <w:rsid w:val="008743FE"/>
    <w:rsid w:val="0087465A"/>
    <w:rsid w:val="008747BC"/>
    <w:rsid w:val="00874BF5"/>
    <w:rsid w:val="008752FC"/>
    <w:rsid w:val="00875380"/>
    <w:rsid w:val="0087545C"/>
    <w:rsid w:val="00875561"/>
    <w:rsid w:val="00875AC6"/>
    <w:rsid w:val="008765B8"/>
    <w:rsid w:val="008773C1"/>
    <w:rsid w:val="008774D8"/>
    <w:rsid w:val="0087775C"/>
    <w:rsid w:val="00880387"/>
    <w:rsid w:val="00880527"/>
    <w:rsid w:val="00880568"/>
    <w:rsid w:val="0088186F"/>
    <w:rsid w:val="008825A2"/>
    <w:rsid w:val="008828F2"/>
    <w:rsid w:val="00882BA7"/>
    <w:rsid w:val="0088358B"/>
    <w:rsid w:val="00883AC0"/>
    <w:rsid w:val="008841DE"/>
    <w:rsid w:val="00884D0A"/>
    <w:rsid w:val="00885335"/>
    <w:rsid w:val="00885F99"/>
    <w:rsid w:val="00886756"/>
    <w:rsid w:val="00886AF0"/>
    <w:rsid w:val="00886D47"/>
    <w:rsid w:val="0088751C"/>
    <w:rsid w:val="00887668"/>
    <w:rsid w:val="00887EBB"/>
    <w:rsid w:val="00887F1A"/>
    <w:rsid w:val="00887F25"/>
    <w:rsid w:val="00891C3B"/>
    <w:rsid w:val="00892BA1"/>
    <w:rsid w:val="00893015"/>
    <w:rsid w:val="008930C8"/>
    <w:rsid w:val="0089318E"/>
    <w:rsid w:val="00893522"/>
    <w:rsid w:val="00893A36"/>
    <w:rsid w:val="00893CB4"/>
    <w:rsid w:val="008949BF"/>
    <w:rsid w:val="00894A9F"/>
    <w:rsid w:val="00894D69"/>
    <w:rsid w:val="00897AEB"/>
    <w:rsid w:val="00897FBD"/>
    <w:rsid w:val="008A0FD0"/>
    <w:rsid w:val="008A195F"/>
    <w:rsid w:val="008A1D83"/>
    <w:rsid w:val="008A3089"/>
    <w:rsid w:val="008A315C"/>
    <w:rsid w:val="008A42AF"/>
    <w:rsid w:val="008A4358"/>
    <w:rsid w:val="008A70D6"/>
    <w:rsid w:val="008A73FE"/>
    <w:rsid w:val="008A7805"/>
    <w:rsid w:val="008A7840"/>
    <w:rsid w:val="008A7899"/>
    <w:rsid w:val="008A7930"/>
    <w:rsid w:val="008B1BE7"/>
    <w:rsid w:val="008B2301"/>
    <w:rsid w:val="008B2591"/>
    <w:rsid w:val="008B2830"/>
    <w:rsid w:val="008B29A1"/>
    <w:rsid w:val="008B3C00"/>
    <w:rsid w:val="008B4055"/>
    <w:rsid w:val="008B6045"/>
    <w:rsid w:val="008B63C3"/>
    <w:rsid w:val="008B6711"/>
    <w:rsid w:val="008B6BCA"/>
    <w:rsid w:val="008B6D2A"/>
    <w:rsid w:val="008B749F"/>
    <w:rsid w:val="008C03CA"/>
    <w:rsid w:val="008C0499"/>
    <w:rsid w:val="008C06BA"/>
    <w:rsid w:val="008C1142"/>
    <w:rsid w:val="008C1892"/>
    <w:rsid w:val="008C2E61"/>
    <w:rsid w:val="008C6435"/>
    <w:rsid w:val="008C6901"/>
    <w:rsid w:val="008C6A22"/>
    <w:rsid w:val="008C6D16"/>
    <w:rsid w:val="008C789E"/>
    <w:rsid w:val="008D0AB2"/>
    <w:rsid w:val="008D0C5D"/>
    <w:rsid w:val="008D0F0E"/>
    <w:rsid w:val="008D1060"/>
    <w:rsid w:val="008D1936"/>
    <w:rsid w:val="008D254C"/>
    <w:rsid w:val="008D297E"/>
    <w:rsid w:val="008D3EEF"/>
    <w:rsid w:val="008D45F8"/>
    <w:rsid w:val="008D4A51"/>
    <w:rsid w:val="008D5442"/>
    <w:rsid w:val="008D5B7A"/>
    <w:rsid w:val="008D5CC7"/>
    <w:rsid w:val="008D61BE"/>
    <w:rsid w:val="008D65F9"/>
    <w:rsid w:val="008D6651"/>
    <w:rsid w:val="008D6BEB"/>
    <w:rsid w:val="008E10DE"/>
    <w:rsid w:val="008E1468"/>
    <w:rsid w:val="008E3307"/>
    <w:rsid w:val="008E4178"/>
    <w:rsid w:val="008E42B0"/>
    <w:rsid w:val="008E4C5F"/>
    <w:rsid w:val="008E4C95"/>
    <w:rsid w:val="008E4D71"/>
    <w:rsid w:val="008E4DCC"/>
    <w:rsid w:val="008E592D"/>
    <w:rsid w:val="008E612D"/>
    <w:rsid w:val="008E6589"/>
    <w:rsid w:val="008E67E2"/>
    <w:rsid w:val="008E6A6E"/>
    <w:rsid w:val="008E7227"/>
    <w:rsid w:val="008E741B"/>
    <w:rsid w:val="008E77CB"/>
    <w:rsid w:val="008E7C51"/>
    <w:rsid w:val="008F09AF"/>
    <w:rsid w:val="008F1186"/>
    <w:rsid w:val="008F16BB"/>
    <w:rsid w:val="008F1C36"/>
    <w:rsid w:val="008F1DA3"/>
    <w:rsid w:val="008F24B1"/>
    <w:rsid w:val="008F2862"/>
    <w:rsid w:val="008F3003"/>
    <w:rsid w:val="008F307C"/>
    <w:rsid w:val="008F3AF8"/>
    <w:rsid w:val="008F3E6C"/>
    <w:rsid w:val="008F4619"/>
    <w:rsid w:val="008F4D16"/>
    <w:rsid w:val="008F5553"/>
    <w:rsid w:val="008F5F45"/>
    <w:rsid w:val="008F6136"/>
    <w:rsid w:val="008F773E"/>
    <w:rsid w:val="00900DE4"/>
    <w:rsid w:val="00901518"/>
    <w:rsid w:val="00901DDB"/>
    <w:rsid w:val="009032B1"/>
    <w:rsid w:val="00903E8D"/>
    <w:rsid w:val="00906C2B"/>
    <w:rsid w:val="00907337"/>
    <w:rsid w:val="009076A2"/>
    <w:rsid w:val="0090792C"/>
    <w:rsid w:val="00907A7F"/>
    <w:rsid w:val="00910C1D"/>
    <w:rsid w:val="0091100E"/>
    <w:rsid w:val="009116E8"/>
    <w:rsid w:val="00912117"/>
    <w:rsid w:val="0091272F"/>
    <w:rsid w:val="009129DF"/>
    <w:rsid w:val="00913C22"/>
    <w:rsid w:val="009149D9"/>
    <w:rsid w:val="00914F21"/>
    <w:rsid w:val="00915343"/>
    <w:rsid w:val="0091640D"/>
    <w:rsid w:val="009166AA"/>
    <w:rsid w:val="009169F7"/>
    <w:rsid w:val="009178C1"/>
    <w:rsid w:val="009216C6"/>
    <w:rsid w:val="0092221D"/>
    <w:rsid w:val="009236FE"/>
    <w:rsid w:val="00924F43"/>
    <w:rsid w:val="0092501D"/>
    <w:rsid w:val="0092541E"/>
    <w:rsid w:val="00925799"/>
    <w:rsid w:val="009259C3"/>
    <w:rsid w:val="00926691"/>
    <w:rsid w:val="0092767E"/>
    <w:rsid w:val="00927D30"/>
    <w:rsid w:val="00930477"/>
    <w:rsid w:val="00931302"/>
    <w:rsid w:val="00931989"/>
    <w:rsid w:val="00933123"/>
    <w:rsid w:val="00933474"/>
    <w:rsid w:val="00933CFA"/>
    <w:rsid w:val="00933F6B"/>
    <w:rsid w:val="00935A99"/>
    <w:rsid w:val="00935DD1"/>
    <w:rsid w:val="00936621"/>
    <w:rsid w:val="00936EA0"/>
    <w:rsid w:val="00937758"/>
    <w:rsid w:val="009403C0"/>
    <w:rsid w:val="009404C2"/>
    <w:rsid w:val="00940872"/>
    <w:rsid w:val="009425C0"/>
    <w:rsid w:val="0094290D"/>
    <w:rsid w:val="009446CF"/>
    <w:rsid w:val="009447CC"/>
    <w:rsid w:val="00944AF8"/>
    <w:rsid w:val="00944FF9"/>
    <w:rsid w:val="009456FC"/>
    <w:rsid w:val="009469DB"/>
    <w:rsid w:val="00947082"/>
    <w:rsid w:val="00947D28"/>
    <w:rsid w:val="00950D67"/>
    <w:rsid w:val="00950EDD"/>
    <w:rsid w:val="00951619"/>
    <w:rsid w:val="00951B22"/>
    <w:rsid w:val="0095237A"/>
    <w:rsid w:val="00953643"/>
    <w:rsid w:val="00953D4E"/>
    <w:rsid w:val="00954967"/>
    <w:rsid w:val="00954CFC"/>
    <w:rsid w:val="009551C4"/>
    <w:rsid w:val="0095767F"/>
    <w:rsid w:val="00957A1F"/>
    <w:rsid w:val="00957F47"/>
    <w:rsid w:val="00960011"/>
    <w:rsid w:val="009603FA"/>
    <w:rsid w:val="009604A0"/>
    <w:rsid w:val="00960C2F"/>
    <w:rsid w:val="00960DC9"/>
    <w:rsid w:val="009623FF"/>
    <w:rsid w:val="0096253A"/>
    <w:rsid w:val="009628CE"/>
    <w:rsid w:val="00962EEB"/>
    <w:rsid w:val="00963C8A"/>
    <w:rsid w:val="00964923"/>
    <w:rsid w:val="00964A6D"/>
    <w:rsid w:val="00970C95"/>
    <w:rsid w:val="00970D39"/>
    <w:rsid w:val="00971334"/>
    <w:rsid w:val="009715A1"/>
    <w:rsid w:val="00971E95"/>
    <w:rsid w:val="00973538"/>
    <w:rsid w:val="00973B44"/>
    <w:rsid w:val="00974291"/>
    <w:rsid w:val="009747A9"/>
    <w:rsid w:val="00974EE8"/>
    <w:rsid w:val="00976706"/>
    <w:rsid w:val="00976FB6"/>
    <w:rsid w:val="00977090"/>
    <w:rsid w:val="00977132"/>
    <w:rsid w:val="0097749C"/>
    <w:rsid w:val="00980286"/>
    <w:rsid w:val="009802FA"/>
    <w:rsid w:val="00980605"/>
    <w:rsid w:val="0098099A"/>
    <w:rsid w:val="00980B38"/>
    <w:rsid w:val="00981603"/>
    <w:rsid w:val="00981846"/>
    <w:rsid w:val="00982A16"/>
    <w:rsid w:val="0098322B"/>
    <w:rsid w:val="0098405B"/>
    <w:rsid w:val="009851C8"/>
    <w:rsid w:val="00985297"/>
    <w:rsid w:val="00986498"/>
    <w:rsid w:val="00987051"/>
    <w:rsid w:val="00987169"/>
    <w:rsid w:val="00987E03"/>
    <w:rsid w:val="00990D45"/>
    <w:rsid w:val="00991445"/>
    <w:rsid w:val="0099177F"/>
    <w:rsid w:val="00991D3C"/>
    <w:rsid w:val="009920E3"/>
    <w:rsid w:val="00992530"/>
    <w:rsid w:val="009928E6"/>
    <w:rsid w:val="009941BB"/>
    <w:rsid w:val="009951FD"/>
    <w:rsid w:val="009956D4"/>
    <w:rsid w:val="00995783"/>
    <w:rsid w:val="00996157"/>
    <w:rsid w:val="0099693E"/>
    <w:rsid w:val="0099710B"/>
    <w:rsid w:val="00997565"/>
    <w:rsid w:val="009976A1"/>
    <w:rsid w:val="00997D98"/>
    <w:rsid w:val="009A11C5"/>
    <w:rsid w:val="009A1792"/>
    <w:rsid w:val="009A2B56"/>
    <w:rsid w:val="009A49F6"/>
    <w:rsid w:val="009A620C"/>
    <w:rsid w:val="009A788C"/>
    <w:rsid w:val="009A7A82"/>
    <w:rsid w:val="009A7A9D"/>
    <w:rsid w:val="009A7EBA"/>
    <w:rsid w:val="009B0090"/>
    <w:rsid w:val="009B0719"/>
    <w:rsid w:val="009B162E"/>
    <w:rsid w:val="009B2D4E"/>
    <w:rsid w:val="009B3031"/>
    <w:rsid w:val="009B337E"/>
    <w:rsid w:val="009B357C"/>
    <w:rsid w:val="009B415D"/>
    <w:rsid w:val="009B4343"/>
    <w:rsid w:val="009B46B7"/>
    <w:rsid w:val="009B4AA2"/>
    <w:rsid w:val="009B5F2F"/>
    <w:rsid w:val="009B6089"/>
    <w:rsid w:val="009B6DDF"/>
    <w:rsid w:val="009B6E6B"/>
    <w:rsid w:val="009B7924"/>
    <w:rsid w:val="009B7FAD"/>
    <w:rsid w:val="009C18A8"/>
    <w:rsid w:val="009C1AC1"/>
    <w:rsid w:val="009C1BA1"/>
    <w:rsid w:val="009C1C0B"/>
    <w:rsid w:val="009C2F6D"/>
    <w:rsid w:val="009C32E5"/>
    <w:rsid w:val="009C4D4E"/>
    <w:rsid w:val="009C5455"/>
    <w:rsid w:val="009C5703"/>
    <w:rsid w:val="009C5F15"/>
    <w:rsid w:val="009C686C"/>
    <w:rsid w:val="009C6F65"/>
    <w:rsid w:val="009C705B"/>
    <w:rsid w:val="009C76B9"/>
    <w:rsid w:val="009D0119"/>
    <w:rsid w:val="009D04CB"/>
    <w:rsid w:val="009D2514"/>
    <w:rsid w:val="009D25F9"/>
    <w:rsid w:val="009D3AA1"/>
    <w:rsid w:val="009D4D52"/>
    <w:rsid w:val="009D6375"/>
    <w:rsid w:val="009D71C8"/>
    <w:rsid w:val="009D7852"/>
    <w:rsid w:val="009E1FCA"/>
    <w:rsid w:val="009E24B7"/>
    <w:rsid w:val="009E294B"/>
    <w:rsid w:val="009E2DA9"/>
    <w:rsid w:val="009E2DDE"/>
    <w:rsid w:val="009E3D99"/>
    <w:rsid w:val="009E408F"/>
    <w:rsid w:val="009E4D51"/>
    <w:rsid w:val="009E68C9"/>
    <w:rsid w:val="009F04F7"/>
    <w:rsid w:val="009F0899"/>
    <w:rsid w:val="009F1AD6"/>
    <w:rsid w:val="009F2202"/>
    <w:rsid w:val="009F245F"/>
    <w:rsid w:val="009F37E1"/>
    <w:rsid w:val="009F503F"/>
    <w:rsid w:val="009F5925"/>
    <w:rsid w:val="009F60BC"/>
    <w:rsid w:val="009F645C"/>
    <w:rsid w:val="009F67DC"/>
    <w:rsid w:val="009F7616"/>
    <w:rsid w:val="009F7ADC"/>
    <w:rsid w:val="00A0085A"/>
    <w:rsid w:val="00A014A4"/>
    <w:rsid w:val="00A01F23"/>
    <w:rsid w:val="00A037B9"/>
    <w:rsid w:val="00A03C26"/>
    <w:rsid w:val="00A062F5"/>
    <w:rsid w:val="00A06BAC"/>
    <w:rsid w:val="00A06C61"/>
    <w:rsid w:val="00A0716F"/>
    <w:rsid w:val="00A109DF"/>
    <w:rsid w:val="00A109E2"/>
    <w:rsid w:val="00A10F95"/>
    <w:rsid w:val="00A1113D"/>
    <w:rsid w:val="00A11A19"/>
    <w:rsid w:val="00A11C8F"/>
    <w:rsid w:val="00A12947"/>
    <w:rsid w:val="00A12E3F"/>
    <w:rsid w:val="00A130A0"/>
    <w:rsid w:val="00A132C6"/>
    <w:rsid w:val="00A1333A"/>
    <w:rsid w:val="00A13FF8"/>
    <w:rsid w:val="00A142A1"/>
    <w:rsid w:val="00A15A36"/>
    <w:rsid w:val="00A161EB"/>
    <w:rsid w:val="00A162F2"/>
    <w:rsid w:val="00A16AD6"/>
    <w:rsid w:val="00A174E7"/>
    <w:rsid w:val="00A17EB9"/>
    <w:rsid w:val="00A217E3"/>
    <w:rsid w:val="00A21AAD"/>
    <w:rsid w:val="00A2235C"/>
    <w:rsid w:val="00A22604"/>
    <w:rsid w:val="00A22611"/>
    <w:rsid w:val="00A233B0"/>
    <w:rsid w:val="00A237B1"/>
    <w:rsid w:val="00A23865"/>
    <w:rsid w:val="00A23B3D"/>
    <w:rsid w:val="00A24D2C"/>
    <w:rsid w:val="00A251E1"/>
    <w:rsid w:val="00A2589D"/>
    <w:rsid w:val="00A26100"/>
    <w:rsid w:val="00A2717B"/>
    <w:rsid w:val="00A30DEC"/>
    <w:rsid w:val="00A319DD"/>
    <w:rsid w:val="00A31FB3"/>
    <w:rsid w:val="00A3260F"/>
    <w:rsid w:val="00A32EE5"/>
    <w:rsid w:val="00A338E2"/>
    <w:rsid w:val="00A33EDB"/>
    <w:rsid w:val="00A33FD4"/>
    <w:rsid w:val="00A34222"/>
    <w:rsid w:val="00A34816"/>
    <w:rsid w:val="00A36562"/>
    <w:rsid w:val="00A367DA"/>
    <w:rsid w:val="00A36A21"/>
    <w:rsid w:val="00A377AB"/>
    <w:rsid w:val="00A37AC9"/>
    <w:rsid w:val="00A4082C"/>
    <w:rsid w:val="00A41923"/>
    <w:rsid w:val="00A41EAF"/>
    <w:rsid w:val="00A41EB2"/>
    <w:rsid w:val="00A42042"/>
    <w:rsid w:val="00A4351D"/>
    <w:rsid w:val="00A43B1D"/>
    <w:rsid w:val="00A45584"/>
    <w:rsid w:val="00A4636B"/>
    <w:rsid w:val="00A466B3"/>
    <w:rsid w:val="00A52337"/>
    <w:rsid w:val="00A523F7"/>
    <w:rsid w:val="00A52704"/>
    <w:rsid w:val="00A52B72"/>
    <w:rsid w:val="00A5391C"/>
    <w:rsid w:val="00A53F62"/>
    <w:rsid w:val="00A54235"/>
    <w:rsid w:val="00A5531F"/>
    <w:rsid w:val="00A55C9C"/>
    <w:rsid w:val="00A55E4E"/>
    <w:rsid w:val="00A55E4F"/>
    <w:rsid w:val="00A56675"/>
    <w:rsid w:val="00A56700"/>
    <w:rsid w:val="00A570C9"/>
    <w:rsid w:val="00A5780A"/>
    <w:rsid w:val="00A57A72"/>
    <w:rsid w:val="00A607EA"/>
    <w:rsid w:val="00A60AF9"/>
    <w:rsid w:val="00A60DCC"/>
    <w:rsid w:val="00A614EE"/>
    <w:rsid w:val="00A61703"/>
    <w:rsid w:val="00A618B0"/>
    <w:rsid w:val="00A6280A"/>
    <w:rsid w:val="00A62B39"/>
    <w:rsid w:val="00A62C03"/>
    <w:rsid w:val="00A64CF7"/>
    <w:rsid w:val="00A65A71"/>
    <w:rsid w:val="00A65A9B"/>
    <w:rsid w:val="00A65FE0"/>
    <w:rsid w:val="00A67676"/>
    <w:rsid w:val="00A70193"/>
    <w:rsid w:val="00A72549"/>
    <w:rsid w:val="00A72D09"/>
    <w:rsid w:val="00A72DD2"/>
    <w:rsid w:val="00A72F31"/>
    <w:rsid w:val="00A73133"/>
    <w:rsid w:val="00A74A3B"/>
    <w:rsid w:val="00A75A61"/>
    <w:rsid w:val="00A75B65"/>
    <w:rsid w:val="00A75DC5"/>
    <w:rsid w:val="00A764BD"/>
    <w:rsid w:val="00A771BD"/>
    <w:rsid w:val="00A80D89"/>
    <w:rsid w:val="00A80EDC"/>
    <w:rsid w:val="00A817A6"/>
    <w:rsid w:val="00A81C3C"/>
    <w:rsid w:val="00A81EA9"/>
    <w:rsid w:val="00A81FBA"/>
    <w:rsid w:val="00A82A60"/>
    <w:rsid w:val="00A82EEC"/>
    <w:rsid w:val="00A830CB"/>
    <w:rsid w:val="00A83847"/>
    <w:rsid w:val="00A83C75"/>
    <w:rsid w:val="00A84007"/>
    <w:rsid w:val="00A84622"/>
    <w:rsid w:val="00A8539D"/>
    <w:rsid w:val="00A86084"/>
    <w:rsid w:val="00A86A30"/>
    <w:rsid w:val="00A86F5A"/>
    <w:rsid w:val="00A8722E"/>
    <w:rsid w:val="00A903CD"/>
    <w:rsid w:val="00A9311D"/>
    <w:rsid w:val="00A9371C"/>
    <w:rsid w:val="00A93A4B"/>
    <w:rsid w:val="00A93BEE"/>
    <w:rsid w:val="00A9455D"/>
    <w:rsid w:val="00A945DC"/>
    <w:rsid w:val="00A947EF"/>
    <w:rsid w:val="00A94C27"/>
    <w:rsid w:val="00A95A4B"/>
    <w:rsid w:val="00A9617E"/>
    <w:rsid w:val="00A97C14"/>
    <w:rsid w:val="00AA055C"/>
    <w:rsid w:val="00AA0F38"/>
    <w:rsid w:val="00AA1659"/>
    <w:rsid w:val="00AA2563"/>
    <w:rsid w:val="00AA38D6"/>
    <w:rsid w:val="00AA3D00"/>
    <w:rsid w:val="00AA5DD5"/>
    <w:rsid w:val="00AA5F71"/>
    <w:rsid w:val="00AA65C3"/>
    <w:rsid w:val="00AA701C"/>
    <w:rsid w:val="00AA759A"/>
    <w:rsid w:val="00AB07CB"/>
    <w:rsid w:val="00AB0F48"/>
    <w:rsid w:val="00AB0FA2"/>
    <w:rsid w:val="00AB12F6"/>
    <w:rsid w:val="00AB133E"/>
    <w:rsid w:val="00AB159D"/>
    <w:rsid w:val="00AB180B"/>
    <w:rsid w:val="00AB1C94"/>
    <w:rsid w:val="00AB215E"/>
    <w:rsid w:val="00AB2347"/>
    <w:rsid w:val="00AB26F3"/>
    <w:rsid w:val="00AB2A82"/>
    <w:rsid w:val="00AB30F5"/>
    <w:rsid w:val="00AB3543"/>
    <w:rsid w:val="00AB3B86"/>
    <w:rsid w:val="00AB3DE3"/>
    <w:rsid w:val="00AB42E4"/>
    <w:rsid w:val="00AB505F"/>
    <w:rsid w:val="00AB6E33"/>
    <w:rsid w:val="00AB7111"/>
    <w:rsid w:val="00AC0F40"/>
    <w:rsid w:val="00AC106E"/>
    <w:rsid w:val="00AC2221"/>
    <w:rsid w:val="00AC2323"/>
    <w:rsid w:val="00AC2A02"/>
    <w:rsid w:val="00AC2EC3"/>
    <w:rsid w:val="00AC3CD6"/>
    <w:rsid w:val="00AC4DF3"/>
    <w:rsid w:val="00AC576B"/>
    <w:rsid w:val="00AC5930"/>
    <w:rsid w:val="00AC7634"/>
    <w:rsid w:val="00AC7B7F"/>
    <w:rsid w:val="00AD0A53"/>
    <w:rsid w:val="00AD0ADD"/>
    <w:rsid w:val="00AD1E8A"/>
    <w:rsid w:val="00AD2497"/>
    <w:rsid w:val="00AD2690"/>
    <w:rsid w:val="00AD26DE"/>
    <w:rsid w:val="00AD3226"/>
    <w:rsid w:val="00AD3F05"/>
    <w:rsid w:val="00AD56E2"/>
    <w:rsid w:val="00AD66D1"/>
    <w:rsid w:val="00AD674E"/>
    <w:rsid w:val="00AD6961"/>
    <w:rsid w:val="00AD6BEC"/>
    <w:rsid w:val="00AD719D"/>
    <w:rsid w:val="00AD7BA6"/>
    <w:rsid w:val="00AE15BB"/>
    <w:rsid w:val="00AE1917"/>
    <w:rsid w:val="00AE1C52"/>
    <w:rsid w:val="00AE2672"/>
    <w:rsid w:val="00AE45E1"/>
    <w:rsid w:val="00AE50FF"/>
    <w:rsid w:val="00AE56C1"/>
    <w:rsid w:val="00AE58CF"/>
    <w:rsid w:val="00AE63CC"/>
    <w:rsid w:val="00AF0291"/>
    <w:rsid w:val="00AF0E6B"/>
    <w:rsid w:val="00AF2B52"/>
    <w:rsid w:val="00AF2D35"/>
    <w:rsid w:val="00AF3541"/>
    <w:rsid w:val="00AF3983"/>
    <w:rsid w:val="00AF408F"/>
    <w:rsid w:val="00AF43C6"/>
    <w:rsid w:val="00AF65C2"/>
    <w:rsid w:val="00AF6A34"/>
    <w:rsid w:val="00AF6CC8"/>
    <w:rsid w:val="00B002E1"/>
    <w:rsid w:val="00B0084D"/>
    <w:rsid w:val="00B00A2D"/>
    <w:rsid w:val="00B01FB6"/>
    <w:rsid w:val="00B02E78"/>
    <w:rsid w:val="00B034AE"/>
    <w:rsid w:val="00B03908"/>
    <w:rsid w:val="00B04109"/>
    <w:rsid w:val="00B04161"/>
    <w:rsid w:val="00B043CB"/>
    <w:rsid w:val="00B054FC"/>
    <w:rsid w:val="00B062E0"/>
    <w:rsid w:val="00B06C0F"/>
    <w:rsid w:val="00B06CC9"/>
    <w:rsid w:val="00B071A3"/>
    <w:rsid w:val="00B07C46"/>
    <w:rsid w:val="00B10089"/>
    <w:rsid w:val="00B10459"/>
    <w:rsid w:val="00B10571"/>
    <w:rsid w:val="00B11349"/>
    <w:rsid w:val="00B11EAB"/>
    <w:rsid w:val="00B12482"/>
    <w:rsid w:val="00B12717"/>
    <w:rsid w:val="00B1298D"/>
    <w:rsid w:val="00B1397B"/>
    <w:rsid w:val="00B143E1"/>
    <w:rsid w:val="00B14AD2"/>
    <w:rsid w:val="00B151D0"/>
    <w:rsid w:val="00B15A95"/>
    <w:rsid w:val="00B1627B"/>
    <w:rsid w:val="00B16418"/>
    <w:rsid w:val="00B16533"/>
    <w:rsid w:val="00B166A7"/>
    <w:rsid w:val="00B16B88"/>
    <w:rsid w:val="00B16C69"/>
    <w:rsid w:val="00B1713E"/>
    <w:rsid w:val="00B17785"/>
    <w:rsid w:val="00B20283"/>
    <w:rsid w:val="00B216E6"/>
    <w:rsid w:val="00B21C2E"/>
    <w:rsid w:val="00B21DEA"/>
    <w:rsid w:val="00B222D7"/>
    <w:rsid w:val="00B22CB8"/>
    <w:rsid w:val="00B22CE9"/>
    <w:rsid w:val="00B2391C"/>
    <w:rsid w:val="00B253AD"/>
    <w:rsid w:val="00B25D79"/>
    <w:rsid w:val="00B26382"/>
    <w:rsid w:val="00B2725B"/>
    <w:rsid w:val="00B272E6"/>
    <w:rsid w:val="00B27998"/>
    <w:rsid w:val="00B3022A"/>
    <w:rsid w:val="00B3128C"/>
    <w:rsid w:val="00B31A6B"/>
    <w:rsid w:val="00B3344E"/>
    <w:rsid w:val="00B33C3F"/>
    <w:rsid w:val="00B33F81"/>
    <w:rsid w:val="00B3495B"/>
    <w:rsid w:val="00B351B6"/>
    <w:rsid w:val="00B37045"/>
    <w:rsid w:val="00B3729D"/>
    <w:rsid w:val="00B4014A"/>
    <w:rsid w:val="00B412FC"/>
    <w:rsid w:val="00B41706"/>
    <w:rsid w:val="00B4185D"/>
    <w:rsid w:val="00B42165"/>
    <w:rsid w:val="00B42968"/>
    <w:rsid w:val="00B44306"/>
    <w:rsid w:val="00B446BD"/>
    <w:rsid w:val="00B4477D"/>
    <w:rsid w:val="00B44EC6"/>
    <w:rsid w:val="00B450F4"/>
    <w:rsid w:val="00B46F8A"/>
    <w:rsid w:val="00B47162"/>
    <w:rsid w:val="00B47F86"/>
    <w:rsid w:val="00B50857"/>
    <w:rsid w:val="00B514EB"/>
    <w:rsid w:val="00B517AC"/>
    <w:rsid w:val="00B519B5"/>
    <w:rsid w:val="00B519C0"/>
    <w:rsid w:val="00B51AF3"/>
    <w:rsid w:val="00B52157"/>
    <w:rsid w:val="00B523EE"/>
    <w:rsid w:val="00B52953"/>
    <w:rsid w:val="00B5392B"/>
    <w:rsid w:val="00B53E74"/>
    <w:rsid w:val="00B5429F"/>
    <w:rsid w:val="00B5523A"/>
    <w:rsid w:val="00B55715"/>
    <w:rsid w:val="00B55D73"/>
    <w:rsid w:val="00B56040"/>
    <w:rsid w:val="00B56C4A"/>
    <w:rsid w:val="00B57434"/>
    <w:rsid w:val="00B60046"/>
    <w:rsid w:val="00B60251"/>
    <w:rsid w:val="00B60DFE"/>
    <w:rsid w:val="00B61CB4"/>
    <w:rsid w:val="00B61EAF"/>
    <w:rsid w:val="00B61F9C"/>
    <w:rsid w:val="00B631DB"/>
    <w:rsid w:val="00B63810"/>
    <w:rsid w:val="00B64DD4"/>
    <w:rsid w:val="00B66643"/>
    <w:rsid w:val="00B66A9E"/>
    <w:rsid w:val="00B678B6"/>
    <w:rsid w:val="00B70C7A"/>
    <w:rsid w:val="00B70D16"/>
    <w:rsid w:val="00B7190C"/>
    <w:rsid w:val="00B7238B"/>
    <w:rsid w:val="00B73342"/>
    <w:rsid w:val="00B73B38"/>
    <w:rsid w:val="00B73D5B"/>
    <w:rsid w:val="00B75832"/>
    <w:rsid w:val="00B75A79"/>
    <w:rsid w:val="00B75D8B"/>
    <w:rsid w:val="00B75EF5"/>
    <w:rsid w:val="00B761A4"/>
    <w:rsid w:val="00B76551"/>
    <w:rsid w:val="00B76ECF"/>
    <w:rsid w:val="00B770CC"/>
    <w:rsid w:val="00B8019F"/>
    <w:rsid w:val="00B80C97"/>
    <w:rsid w:val="00B80DC4"/>
    <w:rsid w:val="00B81D92"/>
    <w:rsid w:val="00B81ECD"/>
    <w:rsid w:val="00B81FB1"/>
    <w:rsid w:val="00B82679"/>
    <w:rsid w:val="00B844DE"/>
    <w:rsid w:val="00B8481C"/>
    <w:rsid w:val="00B85247"/>
    <w:rsid w:val="00B853D7"/>
    <w:rsid w:val="00B85B73"/>
    <w:rsid w:val="00B86179"/>
    <w:rsid w:val="00B86233"/>
    <w:rsid w:val="00B875FA"/>
    <w:rsid w:val="00B87A1C"/>
    <w:rsid w:val="00B87F54"/>
    <w:rsid w:val="00B90F4D"/>
    <w:rsid w:val="00B91059"/>
    <w:rsid w:val="00B91F8E"/>
    <w:rsid w:val="00B92009"/>
    <w:rsid w:val="00B92410"/>
    <w:rsid w:val="00B93FF1"/>
    <w:rsid w:val="00B94173"/>
    <w:rsid w:val="00B9454D"/>
    <w:rsid w:val="00B94667"/>
    <w:rsid w:val="00B94CFA"/>
    <w:rsid w:val="00B957B8"/>
    <w:rsid w:val="00B963A2"/>
    <w:rsid w:val="00B973DD"/>
    <w:rsid w:val="00B9778D"/>
    <w:rsid w:val="00BA0685"/>
    <w:rsid w:val="00BA071C"/>
    <w:rsid w:val="00BA0E64"/>
    <w:rsid w:val="00BA10A9"/>
    <w:rsid w:val="00BA185D"/>
    <w:rsid w:val="00BA334F"/>
    <w:rsid w:val="00BA3FC8"/>
    <w:rsid w:val="00BA53E7"/>
    <w:rsid w:val="00BA5558"/>
    <w:rsid w:val="00BA5656"/>
    <w:rsid w:val="00BA5D71"/>
    <w:rsid w:val="00BA5FD0"/>
    <w:rsid w:val="00BA7D58"/>
    <w:rsid w:val="00BB004D"/>
    <w:rsid w:val="00BB070B"/>
    <w:rsid w:val="00BB0965"/>
    <w:rsid w:val="00BB0BC8"/>
    <w:rsid w:val="00BB0BCA"/>
    <w:rsid w:val="00BB11CA"/>
    <w:rsid w:val="00BB1707"/>
    <w:rsid w:val="00BB37EF"/>
    <w:rsid w:val="00BB44BB"/>
    <w:rsid w:val="00BB5D63"/>
    <w:rsid w:val="00BB6B24"/>
    <w:rsid w:val="00BB7323"/>
    <w:rsid w:val="00BB7460"/>
    <w:rsid w:val="00BC1BDD"/>
    <w:rsid w:val="00BC21AC"/>
    <w:rsid w:val="00BC2B4A"/>
    <w:rsid w:val="00BC2CB0"/>
    <w:rsid w:val="00BC309E"/>
    <w:rsid w:val="00BC4311"/>
    <w:rsid w:val="00BC432E"/>
    <w:rsid w:val="00BC44F6"/>
    <w:rsid w:val="00BC5015"/>
    <w:rsid w:val="00BC51EB"/>
    <w:rsid w:val="00BC532D"/>
    <w:rsid w:val="00BC5332"/>
    <w:rsid w:val="00BC5464"/>
    <w:rsid w:val="00BC6565"/>
    <w:rsid w:val="00BC6913"/>
    <w:rsid w:val="00BC6D86"/>
    <w:rsid w:val="00BC72AB"/>
    <w:rsid w:val="00BD0838"/>
    <w:rsid w:val="00BD10E1"/>
    <w:rsid w:val="00BD15D7"/>
    <w:rsid w:val="00BD18C0"/>
    <w:rsid w:val="00BD2967"/>
    <w:rsid w:val="00BD2C22"/>
    <w:rsid w:val="00BD4237"/>
    <w:rsid w:val="00BD44BE"/>
    <w:rsid w:val="00BD4B56"/>
    <w:rsid w:val="00BD633E"/>
    <w:rsid w:val="00BD6467"/>
    <w:rsid w:val="00BD6831"/>
    <w:rsid w:val="00BE0011"/>
    <w:rsid w:val="00BE0144"/>
    <w:rsid w:val="00BE0684"/>
    <w:rsid w:val="00BE0BC7"/>
    <w:rsid w:val="00BE0E78"/>
    <w:rsid w:val="00BE0F19"/>
    <w:rsid w:val="00BE1024"/>
    <w:rsid w:val="00BE147B"/>
    <w:rsid w:val="00BE17F9"/>
    <w:rsid w:val="00BE2501"/>
    <w:rsid w:val="00BE34C9"/>
    <w:rsid w:val="00BE4030"/>
    <w:rsid w:val="00BE4707"/>
    <w:rsid w:val="00BE491F"/>
    <w:rsid w:val="00BE4AA7"/>
    <w:rsid w:val="00BE4C32"/>
    <w:rsid w:val="00BE4E32"/>
    <w:rsid w:val="00BE4E70"/>
    <w:rsid w:val="00BE76FE"/>
    <w:rsid w:val="00BE7C8F"/>
    <w:rsid w:val="00BF03EF"/>
    <w:rsid w:val="00BF0682"/>
    <w:rsid w:val="00BF1B12"/>
    <w:rsid w:val="00BF50D8"/>
    <w:rsid w:val="00BF5857"/>
    <w:rsid w:val="00BF5FBF"/>
    <w:rsid w:val="00BF6454"/>
    <w:rsid w:val="00BF6A29"/>
    <w:rsid w:val="00BF6A97"/>
    <w:rsid w:val="00BF7A0A"/>
    <w:rsid w:val="00BF7B1D"/>
    <w:rsid w:val="00BF7E9A"/>
    <w:rsid w:val="00C00033"/>
    <w:rsid w:val="00C002F5"/>
    <w:rsid w:val="00C01297"/>
    <w:rsid w:val="00C019AA"/>
    <w:rsid w:val="00C03781"/>
    <w:rsid w:val="00C03F01"/>
    <w:rsid w:val="00C046B3"/>
    <w:rsid w:val="00C04838"/>
    <w:rsid w:val="00C04C0B"/>
    <w:rsid w:val="00C065BE"/>
    <w:rsid w:val="00C0687C"/>
    <w:rsid w:val="00C06C4E"/>
    <w:rsid w:val="00C070EE"/>
    <w:rsid w:val="00C07542"/>
    <w:rsid w:val="00C1073D"/>
    <w:rsid w:val="00C11923"/>
    <w:rsid w:val="00C11CEC"/>
    <w:rsid w:val="00C1219F"/>
    <w:rsid w:val="00C129E2"/>
    <w:rsid w:val="00C140CA"/>
    <w:rsid w:val="00C14701"/>
    <w:rsid w:val="00C14DD0"/>
    <w:rsid w:val="00C150E8"/>
    <w:rsid w:val="00C15892"/>
    <w:rsid w:val="00C165AF"/>
    <w:rsid w:val="00C16CA8"/>
    <w:rsid w:val="00C16E78"/>
    <w:rsid w:val="00C176DB"/>
    <w:rsid w:val="00C17787"/>
    <w:rsid w:val="00C17E6C"/>
    <w:rsid w:val="00C17F44"/>
    <w:rsid w:val="00C20B81"/>
    <w:rsid w:val="00C223E2"/>
    <w:rsid w:val="00C224D7"/>
    <w:rsid w:val="00C23664"/>
    <w:rsid w:val="00C23CC4"/>
    <w:rsid w:val="00C2485D"/>
    <w:rsid w:val="00C248D5"/>
    <w:rsid w:val="00C24C6B"/>
    <w:rsid w:val="00C25EA0"/>
    <w:rsid w:val="00C26D0F"/>
    <w:rsid w:val="00C30185"/>
    <w:rsid w:val="00C301E6"/>
    <w:rsid w:val="00C30508"/>
    <w:rsid w:val="00C31303"/>
    <w:rsid w:val="00C315D9"/>
    <w:rsid w:val="00C31F4E"/>
    <w:rsid w:val="00C3204F"/>
    <w:rsid w:val="00C322F4"/>
    <w:rsid w:val="00C324A8"/>
    <w:rsid w:val="00C33EC3"/>
    <w:rsid w:val="00C33EEA"/>
    <w:rsid w:val="00C33F93"/>
    <w:rsid w:val="00C34C3E"/>
    <w:rsid w:val="00C35275"/>
    <w:rsid w:val="00C35676"/>
    <w:rsid w:val="00C360BF"/>
    <w:rsid w:val="00C37D95"/>
    <w:rsid w:val="00C409D8"/>
    <w:rsid w:val="00C40B74"/>
    <w:rsid w:val="00C4187D"/>
    <w:rsid w:val="00C4380E"/>
    <w:rsid w:val="00C43996"/>
    <w:rsid w:val="00C44335"/>
    <w:rsid w:val="00C44406"/>
    <w:rsid w:val="00C45772"/>
    <w:rsid w:val="00C4644B"/>
    <w:rsid w:val="00C47727"/>
    <w:rsid w:val="00C477FD"/>
    <w:rsid w:val="00C47916"/>
    <w:rsid w:val="00C50790"/>
    <w:rsid w:val="00C50EE7"/>
    <w:rsid w:val="00C51B1E"/>
    <w:rsid w:val="00C524C0"/>
    <w:rsid w:val="00C567E3"/>
    <w:rsid w:val="00C60A87"/>
    <w:rsid w:val="00C610A1"/>
    <w:rsid w:val="00C61655"/>
    <w:rsid w:val="00C6179C"/>
    <w:rsid w:val="00C61AE8"/>
    <w:rsid w:val="00C61B7E"/>
    <w:rsid w:val="00C62268"/>
    <w:rsid w:val="00C629BD"/>
    <w:rsid w:val="00C63243"/>
    <w:rsid w:val="00C65F06"/>
    <w:rsid w:val="00C66144"/>
    <w:rsid w:val="00C6649A"/>
    <w:rsid w:val="00C676C2"/>
    <w:rsid w:val="00C67B92"/>
    <w:rsid w:val="00C67F8D"/>
    <w:rsid w:val="00C67FF3"/>
    <w:rsid w:val="00C7053F"/>
    <w:rsid w:val="00C705F0"/>
    <w:rsid w:val="00C70C92"/>
    <w:rsid w:val="00C715F3"/>
    <w:rsid w:val="00C72F87"/>
    <w:rsid w:val="00C73759"/>
    <w:rsid w:val="00C740EF"/>
    <w:rsid w:val="00C740FE"/>
    <w:rsid w:val="00C74170"/>
    <w:rsid w:val="00C74A7D"/>
    <w:rsid w:val="00C74A9E"/>
    <w:rsid w:val="00C74C71"/>
    <w:rsid w:val="00C74ED4"/>
    <w:rsid w:val="00C7706F"/>
    <w:rsid w:val="00C77952"/>
    <w:rsid w:val="00C77D64"/>
    <w:rsid w:val="00C80A67"/>
    <w:rsid w:val="00C81090"/>
    <w:rsid w:val="00C81C1F"/>
    <w:rsid w:val="00C81FDD"/>
    <w:rsid w:val="00C8333B"/>
    <w:rsid w:val="00C83B1E"/>
    <w:rsid w:val="00C84435"/>
    <w:rsid w:val="00C8539C"/>
    <w:rsid w:val="00C85F07"/>
    <w:rsid w:val="00C877D2"/>
    <w:rsid w:val="00C9005D"/>
    <w:rsid w:val="00C90743"/>
    <w:rsid w:val="00C9077C"/>
    <w:rsid w:val="00C90A8B"/>
    <w:rsid w:val="00C918C1"/>
    <w:rsid w:val="00C919BC"/>
    <w:rsid w:val="00C9214E"/>
    <w:rsid w:val="00C9294A"/>
    <w:rsid w:val="00C92A2E"/>
    <w:rsid w:val="00C92F32"/>
    <w:rsid w:val="00C9401B"/>
    <w:rsid w:val="00C942D5"/>
    <w:rsid w:val="00C947F6"/>
    <w:rsid w:val="00C9630A"/>
    <w:rsid w:val="00C97DD1"/>
    <w:rsid w:val="00CA0CBC"/>
    <w:rsid w:val="00CA0E0D"/>
    <w:rsid w:val="00CA1051"/>
    <w:rsid w:val="00CA109D"/>
    <w:rsid w:val="00CA184C"/>
    <w:rsid w:val="00CA1CD8"/>
    <w:rsid w:val="00CA1DEC"/>
    <w:rsid w:val="00CA1E87"/>
    <w:rsid w:val="00CA24F2"/>
    <w:rsid w:val="00CA2ABF"/>
    <w:rsid w:val="00CA3097"/>
    <w:rsid w:val="00CA39E9"/>
    <w:rsid w:val="00CA5591"/>
    <w:rsid w:val="00CA62A7"/>
    <w:rsid w:val="00CA66B4"/>
    <w:rsid w:val="00CA6CDA"/>
    <w:rsid w:val="00CA7611"/>
    <w:rsid w:val="00CA7C56"/>
    <w:rsid w:val="00CB150D"/>
    <w:rsid w:val="00CB1B67"/>
    <w:rsid w:val="00CB1F85"/>
    <w:rsid w:val="00CB1FDA"/>
    <w:rsid w:val="00CB264A"/>
    <w:rsid w:val="00CB57B7"/>
    <w:rsid w:val="00CC1707"/>
    <w:rsid w:val="00CC1CC0"/>
    <w:rsid w:val="00CC1D76"/>
    <w:rsid w:val="00CC2F6B"/>
    <w:rsid w:val="00CC3E14"/>
    <w:rsid w:val="00CC40DF"/>
    <w:rsid w:val="00CC61C8"/>
    <w:rsid w:val="00CC6BCF"/>
    <w:rsid w:val="00CC71CF"/>
    <w:rsid w:val="00CC7718"/>
    <w:rsid w:val="00CC7E18"/>
    <w:rsid w:val="00CD0D7B"/>
    <w:rsid w:val="00CD20CC"/>
    <w:rsid w:val="00CD3765"/>
    <w:rsid w:val="00CD3BF9"/>
    <w:rsid w:val="00CD3FFB"/>
    <w:rsid w:val="00CD4475"/>
    <w:rsid w:val="00CD48D1"/>
    <w:rsid w:val="00CD5390"/>
    <w:rsid w:val="00CD708F"/>
    <w:rsid w:val="00CD7B8B"/>
    <w:rsid w:val="00CE0081"/>
    <w:rsid w:val="00CE0BF9"/>
    <w:rsid w:val="00CE26C2"/>
    <w:rsid w:val="00CE2EE7"/>
    <w:rsid w:val="00CE4D16"/>
    <w:rsid w:val="00CE5007"/>
    <w:rsid w:val="00CE5CAD"/>
    <w:rsid w:val="00CE780D"/>
    <w:rsid w:val="00CF022A"/>
    <w:rsid w:val="00CF11FE"/>
    <w:rsid w:val="00CF1E9E"/>
    <w:rsid w:val="00CF21F9"/>
    <w:rsid w:val="00CF2339"/>
    <w:rsid w:val="00CF23F3"/>
    <w:rsid w:val="00CF2ACA"/>
    <w:rsid w:val="00CF3AFD"/>
    <w:rsid w:val="00CF3C7F"/>
    <w:rsid w:val="00CF4410"/>
    <w:rsid w:val="00CF5015"/>
    <w:rsid w:val="00CF5F57"/>
    <w:rsid w:val="00CF64C7"/>
    <w:rsid w:val="00CF6868"/>
    <w:rsid w:val="00CF6EB7"/>
    <w:rsid w:val="00CF7D14"/>
    <w:rsid w:val="00D00196"/>
    <w:rsid w:val="00D007E9"/>
    <w:rsid w:val="00D01465"/>
    <w:rsid w:val="00D01E3F"/>
    <w:rsid w:val="00D02217"/>
    <w:rsid w:val="00D02701"/>
    <w:rsid w:val="00D029B0"/>
    <w:rsid w:val="00D0309C"/>
    <w:rsid w:val="00D04427"/>
    <w:rsid w:val="00D0501E"/>
    <w:rsid w:val="00D051E1"/>
    <w:rsid w:val="00D0568B"/>
    <w:rsid w:val="00D05776"/>
    <w:rsid w:val="00D057C2"/>
    <w:rsid w:val="00D06466"/>
    <w:rsid w:val="00D06610"/>
    <w:rsid w:val="00D06841"/>
    <w:rsid w:val="00D0792C"/>
    <w:rsid w:val="00D10152"/>
    <w:rsid w:val="00D1026F"/>
    <w:rsid w:val="00D11257"/>
    <w:rsid w:val="00D1204A"/>
    <w:rsid w:val="00D12063"/>
    <w:rsid w:val="00D1223B"/>
    <w:rsid w:val="00D12453"/>
    <w:rsid w:val="00D12566"/>
    <w:rsid w:val="00D141AE"/>
    <w:rsid w:val="00D14589"/>
    <w:rsid w:val="00D14AA9"/>
    <w:rsid w:val="00D154EE"/>
    <w:rsid w:val="00D155F7"/>
    <w:rsid w:val="00D15CFE"/>
    <w:rsid w:val="00D1602C"/>
    <w:rsid w:val="00D17C88"/>
    <w:rsid w:val="00D2050A"/>
    <w:rsid w:val="00D213B4"/>
    <w:rsid w:val="00D21AAC"/>
    <w:rsid w:val="00D22017"/>
    <w:rsid w:val="00D228A1"/>
    <w:rsid w:val="00D23627"/>
    <w:rsid w:val="00D23CA7"/>
    <w:rsid w:val="00D240E2"/>
    <w:rsid w:val="00D244DA"/>
    <w:rsid w:val="00D260CC"/>
    <w:rsid w:val="00D26C09"/>
    <w:rsid w:val="00D271C4"/>
    <w:rsid w:val="00D27C08"/>
    <w:rsid w:val="00D27C9F"/>
    <w:rsid w:val="00D27EC3"/>
    <w:rsid w:val="00D27EF5"/>
    <w:rsid w:val="00D317FF"/>
    <w:rsid w:val="00D327EB"/>
    <w:rsid w:val="00D32843"/>
    <w:rsid w:val="00D32860"/>
    <w:rsid w:val="00D32D82"/>
    <w:rsid w:val="00D32F64"/>
    <w:rsid w:val="00D342AB"/>
    <w:rsid w:val="00D3509F"/>
    <w:rsid w:val="00D35FF5"/>
    <w:rsid w:val="00D36460"/>
    <w:rsid w:val="00D3739D"/>
    <w:rsid w:val="00D37551"/>
    <w:rsid w:val="00D410D3"/>
    <w:rsid w:val="00D41F1E"/>
    <w:rsid w:val="00D423BD"/>
    <w:rsid w:val="00D4270D"/>
    <w:rsid w:val="00D42AC3"/>
    <w:rsid w:val="00D42B96"/>
    <w:rsid w:val="00D44695"/>
    <w:rsid w:val="00D44EFC"/>
    <w:rsid w:val="00D45C64"/>
    <w:rsid w:val="00D45F65"/>
    <w:rsid w:val="00D46213"/>
    <w:rsid w:val="00D470B8"/>
    <w:rsid w:val="00D479BD"/>
    <w:rsid w:val="00D47CF7"/>
    <w:rsid w:val="00D501D0"/>
    <w:rsid w:val="00D50987"/>
    <w:rsid w:val="00D50C8C"/>
    <w:rsid w:val="00D52E02"/>
    <w:rsid w:val="00D53998"/>
    <w:rsid w:val="00D54A6D"/>
    <w:rsid w:val="00D55184"/>
    <w:rsid w:val="00D553D3"/>
    <w:rsid w:val="00D55C79"/>
    <w:rsid w:val="00D55D38"/>
    <w:rsid w:val="00D55D3B"/>
    <w:rsid w:val="00D55EE4"/>
    <w:rsid w:val="00D572BA"/>
    <w:rsid w:val="00D57AC0"/>
    <w:rsid w:val="00D6025A"/>
    <w:rsid w:val="00D60601"/>
    <w:rsid w:val="00D61218"/>
    <w:rsid w:val="00D642AB"/>
    <w:rsid w:val="00D643C9"/>
    <w:rsid w:val="00D65AEA"/>
    <w:rsid w:val="00D663E1"/>
    <w:rsid w:val="00D66A02"/>
    <w:rsid w:val="00D66AE6"/>
    <w:rsid w:val="00D66D24"/>
    <w:rsid w:val="00D67579"/>
    <w:rsid w:val="00D702A9"/>
    <w:rsid w:val="00D72124"/>
    <w:rsid w:val="00D7226F"/>
    <w:rsid w:val="00D727E2"/>
    <w:rsid w:val="00D72C9E"/>
    <w:rsid w:val="00D7369B"/>
    <w:rsid w:val="00D737A1"/>
    <w:rsid w:val="00D746AC"/>
    <w:rsid w:val="00D74F6E"/>
    <w:rsid w:val="00D753F2"/>
    <w:rsid w:val="00D75433"/>
    <w:rsid w:val="00D755F5"/>
    <w:rsid w:val="00D761B4"/>
    <w:rsid w:val="00D77772"/>
    <w:rsid w:val="00D77984"/>
    <w:rsid w:val="00D77998"/>
    <w:rsid w:val="00D77B8F"/>
    <w:rsid w:val="00D81101"/>
    <w:rsid w:val="00D8135F"/>
    <w:rsid w:val="00D81394"/>
    <w:rsid w:val="00D8195B"/>
    <w:rsid w:val="00D81CDC"/>
    <w:rsid w:val="00D8373D"/>
    <w:rsid w:val="00D83ED8"/>
    <w:rsid w:val="00D8447B"/>
    <w:rsid w:val="00D85BD0"/>
    <w:rsid w:val="00D8636E"/>
    <w:rsid w:val="00D867DA"/>
    <w:rsid w:val="00D86F7E"/>
    <w:rsid w:val="00D871A7"/>
    <w:rsid w:val="00D87CFD"/>
    <w:rsid w:val="00D87F6A"/>
    <w:rsid w:val="00D90C80"/>
    <w:rsid w:val="00D90E4E"/>
    <w:rsid w:val="00D9217A"/>
    <w:rsid w:val="00D93506"/>
    <w:rsid w:val="00D94C38"/>
    <w:rsid w:val="00D9583B"/>
    <w:rsid w:val="00D96414"/>
    <w:rsid w:val="00D9757F"/>
    <w:rsid w:val="00DA0FFA"/>
    <w:rsid w:val="00DA1221"/>
    <w:rsid w:val="00DA2C8D"/>
    <w:rsid w:val="00DA2DF5"/>
    <w:rsid w:val="00DA4732"/>
    <w:rsid w:val="00DA4AB6"/>
    <w:rsid w:val="00DA507D"/>
    <w:rsid w:val="00DA5DFE"/>
    <w:rsid w:val="00DA6370"/>
    <w:rsid w:val="00DA6BFE"/>
    <w:rsid w:val="00DA7168"/>
    <w:rsid w:val="00DA766B"/>
    <w:rsid w:val="00DB0120"/>
    <w:rsid w:val="00DB19E5"/>
    <w:rsid w:val="00DB1B4B"/>
    <w:rsid w:val="00DB1D4F"/>
    <w:rsid w:val="00DB2747"/>
    <w:rsid w:val="00DB2F9D"/>
    <w:rsid w:val="00DB3479"/>
    <w:rsid w:val="00DB3F9D"/>
    <w:rsid w:val="00DB4198"/>
    <w:rsid w:val="00DB422E"/>
    <w:rsid w:val="00DB4F02"/>
    <w:rsid w:val="00DB61F1"/>
    <w:rsid w:val="00DB7463"/>
    <w:rsid w:val="00DC03DA"/>
    <w:rsid w:val="00DC1B5B"/>
    <w:rsid w:val="00DC1E02"/>
    <w:rsid w:val="00DC1E92"/>
    <w:rsid w:val="00DC340A"/>
    <w:rsid w:val="00DC3B19"/>
    <w:rsid w:val="00DC3CD9"/>
    <w:rsid w:val="00DC47D5"/>
    <w:rsid w:val="00DC49FF"/>
    <w:rsid w:val="00DC4F0C"/>
    <w:rsid w:val="00DC518F"/>
    <w:rsid w:val="00DC570C"/>
    <w:rsid w:val="00DC633D"/>
    <w:rsid w:val="00DC6CB6"/>
    <w:rsid w:val="00DC7D44"/>
    <w:rsid w:val="00DD0A54"/>
    <w:rsid w:val="00DD15F8"/>
    <w:rsid w:val="00DD173F"/>
    <w:rsid w:val="00DD26FF"/>
    <w:rsid w:val="00DD2D42"/>
    <w:rsid w:val="00DD2DC3"/>
    <w:rsid w:val="00DD2EBD"/>
    <w:rsid w:val="00DD3041"/>
    <w:rsid w:val="00DD3A69"/>
    <w:rsid w:val="00DD3BA9"/>
    <w:rsid w:val="00DD4AEA"/>
    <w:rsid w:val="00DD4DC7"/>
    <w:rsid w:val="00DD5374"/>
    <w:rsid w:val="00DD56BE"/>
    <w:rsid w:val="00DD571B"/>
    <w:rsid w:val="00DD59CB"/>
    <w:rsid w:val="00DD5A2F"/>
    <w:rsid w:val="00DD5C73"/>
    <w:rsid w:val="00DD6AA8"/>
    <w:rsid w:val="00DD6BF2"/>
    <w:rsid w:val="00DD73F6"/>
    <w:rsid w:val="00DD7E87"/>
    <w:rsid w:val="00DE0AE0"/>
    <w:rsid w:val="00DE1461"/>
    <w:rsid w:val="00DE1510"/>
    <w:rsid w:val="00DE1522"/>
    <w:rsid w:val="00DE1AC6"/>
    <w:rsid w:val="00DE318E"/>
    <w:rsid w:val="00DE3430"/>
    <w:rsid w:val="00DE391F"/>
    <w:rsid w:val="00DE441E"/>
    <w:rsid w:val="00DE583C"/>
    <w:rsid w:val="00DE5A37"/>
    <w:rsid w:val="00DE604C"/>
    <w:rsid w:val="00DE6335"/>
    <w:rsid w:val="00DE679E"/>
    <w:rsid w:val="00DE6A56"/>
    <w:rsid w:val="00DE7419"/>
    <w:rsid w:val="00DE7846"/>
    <w:rsid w:val="00DE78AF"/>
    <w:rsid w:val="00DE7C11"/>
    <w:rsid w:val="00DF0D62"/>
    <w:rsid w:val="00DF114D"/>
    <w:rsid w:val="00DF14D2"/>
    <w:rsid w:val="00DF1BC8"/>
    <w:rsid w:val="00DF1D53"/>
    <w:rsid w:val="00DF21F4"/>
    <w:rsid w:val="00DF24A3"/>
    <w:rsid w:val="00DF2DB4"/>
    <w:rsid w:val="00DF378E"/>
    <w:rsid w:val="00DF3F52"/>
    <w:rsid w:val="00DF4849"/>
    <w:rsid w:val="00DF4FEF"/>
    <w:rsid w:val="00DF56CA"/>
    <w:rsid w:val="00DF5708"/>
    <w:rsid w:val="00DF5FE3"/>
    <w:rsid w:val="00DF664D"/>
    <w:rsid w:val="00DF67F0"/>
    <w:rsid w:val="00E00236"/>
    <w:rsid w:val="00E00DD0"/>
    <w:rsid w:val="00E01596"/>
    <w:rsid w:val="00E02BCC"/>
    <w:rsid w:val="00E033D1"/>
    <w:rsid w:val="00E039AC"/>
    <w:rsid w:val="00E04122"/>
    <w:rsid w:val="00E04AC1"/>
    <w:rsid w:val="00E06597"/>
    <w:rsid w:val="00E06A93"/>
    <w:rsid w:val="00E06B57"/>
    <w:rsid w:val="00E06E0C"/>
    <w:rsid w:val="00E07619"/>
    <w:rsid w:val="00E10551"/>
    <w:rsid w:val="00E109AB"/>
    <w:rsid w:val="00E10A10"/>
    <w:rsid w:val="00E11171"/>
    <w:rsid w:val="00E1139D"/>
    <w:rsid w:val="00E11624"/>
    <w:rsid w:val="00E11667"/>
    <w:rsid w:val="00E11B76"/>
    <w:rsid w:val="00E12454"/>
    <w:rsid w:val="00E12823"/>
    <w:rsid w:val="00E13449"/>
    <w:rsid w:val="00E151E4"/>
    <w:rsid w:val="00E16748"/>
    <w:rsid w:val="00E16AFA"/>
    <w:rsid w:val="00E16F33"/>
    <w:rsid w:val="00E17DF0"/>
    <w:rsid w:val="00E211F5"/>
    <w:rsid w:val="00E21899"/>
    <w:rsid w:val="00E21C29"/>
    <w:rsid w:val="00E22AD6"/>
    <w:rsid w:val="00E22EFE"/>
    <w:rsid w:val="00E23C30"/>
    <w:rsid w:val="00E24FB0"/>
    <w:rsid w:val="00E2591D"/>
    <w:rsid w:val="00E25A17"/>
    <w:rsid w:val="00E301A7"/>
    <w:rsid w:val="00E3098D"/>
    <w:rsid w:val="00E31259"/>
    <w:rsid w:val="00E31FC6"/>
    <w:rsid w:val="00E3224F"/>
    <w:rsid w:val="00E32532"/>
    <w:rsid w:val="00E32999"/>
    <w:rsid w:val="00E339D4"/>
    <w:rsid w:val="00E34C1B"/>
    <w:rsid w:val="00E357CD"/>
    <w:rsid w:val="00E35D2E"/>
    <w:rsid w:val="00E369A7"/>
    <w:rsid w:val="00E36E7C"/>
    <w:rsid w:val="00E37548"/>
    <w:rsid w:val="00E3758F"/>
    <w:rsid w:val="00E37E44"/>
    <w:rsid w:val="00E407C9"/>
    <w:rsid w:val="00E41033"/>
    <w:rsid w:val="00E41064"/>
    <w:rsid w:val="00E41B7C"/>
    <w:rsid w:val="00E41ECD"/>
    <w:rsid w:val="00E43481"/>
    <w:rsid w:val="00E444BF"/>
    <w:rsid w:val="00E44DB7"/>
    <w:rsid w:val="00E45511"/>
    <w:rsid w:val="00E456F4"/>
    <w:rsid w:val="00E45F24"/>
    <w:rsid w:val="00E4654D"/>
    <w:rsid w:val="00E46941"/>
    <w:rsid w:val="00E470F9"/>
    <w:rsid w:val="00E4767B"/>
    <w:rsid w:val="00E50648"/>
    <w:rsid w:val="00E510F5"/>
    <w:rsid w:val="00E52BC3"/>
    <w:rsid w:val="00E530FC"/>
    <w:rsid w:val="00E54646"/>
    <w:rsid w:val="00E54C30"/>
    <w:rsid w:val="00E552FE"/>
    <w:rsid w:val="00E55854"/>
    <w:rsid w:val="00E55983"/>
    <w:rsid w:val="00E55F1C"/>
    <w:rsid w:val="00E56053"/>
    <w:rsid w:val="00E562FC"/>
    <w:rsid w:val="00E57665"/>
    <w:rsid w:val="00E57674"/>
    <w:rsid w:val="00E6189F"/>
    <w:rsid w:val="00E61F9F"/>
    <w:rsid w:val="00E6208B"/>
    <w:rsid w:val="00E62131"/>
    <w:rsid w:val="00E63848"/>
    <w:rsid w:val="00E63B61"/>
    <w:rsid w:val="00E640AD"/>
    <w:rsid w:val="00E64171"/>
    <w:rsid w:val="00E64D02"/>
    <w:rsid w:val="00E651EC"/>
    <w:rsid w:val="00E65A71"/>
    <w:rsid w:val="00E65F9A"/>
    <w:rsid w:val="00E66372"/>
    <w:rsid w:val="00E66A65"/>
    <w:rsid w:val="00E67E2C"/>
    <w:rsid w:val="00E67EAA"/>
    <w:rsid w:val="00E71245"/>
    <w:rsid w:val="00E7173A"/>
    <w:rsid w:val="00E72AFD"/>
    <w:rsid w:val="00E73112"/>
    <w:rsid w:val="00E7421A"/>
    <w:rsid w:val="00E74546"/>
    <w:rsid w:val="00E7459F"/>
    <w:rsid w:val="00E74D7A"/>
    <w:rsid w:val="00E754EE"/>
    <w:rsid w:val="00E75556"/>
    <w:rsid w:val="00E76F8A"/>
    <w:rsid w:val="00E771AF"/>
    <w:rsid w:val="00E8005B"/>
    <w:rsid w:val="00E80F28"/>
    <w:rsid w:val="00E81700"/>
    <w:rsid w:val="00E81818"/>
    <w:rsid w:val="00E82D5D"/>
    <w:rsid w:val="00E8341E"/>
    <w:rsid w:val="00E83490"/>
    <w:rsid w:val="00E834B3"/>
    <w:rsid w:val="00E83646"/>
    <w:rsid w:val="00E84B0F"/>
    <w:rsid w:val="00E86128"/>
    <w:rsid w:val="00E8657A"/>
    <w:rsid w:val="00E868EB"/>
    <w:rsid w:val="00E87FAB"/>
    <w:rsid w:val="00E90CF9"/>
    <w:rsid w:val="00E90D12"/>
    <w:rsid w:val="00E93234"/>
    <w:rsid w:val="00E93C89"/>
    <w:rsid w:val="00E9478E"/>
    <w:rsid w:val="00E94D62"/>
    <w:rsid w:val="00E954A1"/>
    <w:rsid w:val="00E9596A"/>
    <w:rsid w:val="00E959FC"/>
    <w:rsid w:val="00E96AA8"/>
    <w:rsid w:val="00E96FE5"/>
    <w:rsid w:val="00E97017"/>
    <w:rsid w:val="00E9778C"/>
    <w:rsid w:val="00EA040D"/>
    <w:rsid w:val="00EA0CC4"/>
    <w:rsid w:val="00EA118F"/>
    <w:rsid w:val="00EA13E7"/>
    <w:rsid w:val="00EA2E13"/>
    <w:rsid w:val="00EA2E63"/>
    <w:rsid w:val="00EA521E"/>
    <w:rsid w:val="00EA52BB"/>
    <w:rsid w:val="00EA5368"/>
    <w:rsid w:val="00EA6CE9"/>
    <w:rsid w:val="00EA7E02"/>
    <w:rsid w:val="00EB00CF"/>
    <w:rsid w:val="00EB0927"/>
    <w:rsid w:val="00EB0BE2"/>
    <w:rsid w:val="00EB0D83"/>
    <w:rsid w:val="00EB1B1C"/>
    <w:rsid w:val="00EB1BDC"/>
    <w:rsid w:val="00EB25B1"/>
    <w:rsid w:val="00EB321A"/>
    <w:rsid w:val="00EB4055"/>
    <w:rsid w:val="00EB48FA"/>
    <w:rsid w:val="00EB495C"/>
    <w:rsid w:val="00EB4C48"/>
    <w:rsid w:val="00EB4D14"/>
    <w:rsid w:val="00EB508C"/>
    <w:rsid w:val="00EB5410"/>
    <w:rsid w:val="00EB5537"/>
    <w:rsid w:val="00EB5D08"/>
    <w:rsid w:val="00EB5F5F"/>
    <w:rsid w:val="00EB60CC"/>
    <w:rsid w:val="00EB6478"/>
    <w:rsid w:val="00EB6CBB"/>
    <w:rsid w:val="00EB6E38"/>
    <w:rsid w:val="00EB7393"/>
    <w:rsid w:val="00EB77B4"/>
    <w:rsid w:val="00EC1EAE"/>
    <w:rsid w:val="00EC26BD"/>
    <w:rsid w:val="00EC31CB"/>
    <w:rsid w:val="00EC3C9C"/>
    <w:rsid w:val="00EC4814"/>
    <w:rsid w:val="00EC7D12"/>
    <w:rsid w:val="00ED0081"/>
    <w:rsid w:val="00ED3034"/>
    <w:rsid w:val="00ED379F"/>
    <w:rsid w:val="00ED3A40"/>
    <w:rsid w:val="00ED4E6D"/>
    <w:rsid w:val="00ED4F1C"/>
    <w:rsid w:val="00ED55D5"/>
    <w:rsid w:val="00ED6ACC"/>
    <w:rsid w:val="00EE13B9"/>
    <w:rsid w:val="00EE1DCE"/>
    <w:rsid w:val="00EE31D1"/>
    <w:rsid w:val="00EE3D8C"/>
    <w:rsid w:val="00EE4431"/>
    <w:rsid w:val="00EE57F5"/>
    <w:rsid w:val="00EE65A9"/>
    <w:rsid w:val="00EE6DB8"/>
    <w:rsid w:val="00EE7823"/>
    <w:rsid w:val="00EF02BC"/>
    <w:rsid w:val="00EF0C24"/>
    <w:rsid w:val="00EF3865"/>
    <w:rsid w:val="00EF3E5D"/>
    <w:rsid w:val="00EF429F"/>
    <w:rsid w:val="00EF44E9"/>
    <w:rsid w:val="00EF4B84"/>
    <w:rsid w:val="00EF5416"/>
    <w:rsid w:val="00EF5FD0"/>
    <w:rsid w:val="00EF647D"/>
    <w:rsid w:val="00EF6BCC"/>
    <w:rsid w:val="00EF6C25"/>
    <w:rsid w:val="00EF6C85"/>
    <w:rsid w:val="00EF6D77"/>
    <w:rsid w:val="00EF6F5B"/>
    <w:rsid w:val="00EF7562"/>
    <w:rsid w:val="00F016E4"/>
    <w:rsid w:val="00F01769"/>
    <w:rsid w:val="00F0310E"/>
    <w:rsid w:val="00F04CAA"/>
    <w:rsid w:val="00F052C0"/>
    <w:rsid w:val="00F05BCC"/>
    <w:rsid w:val="00F05D7E"/>
    <w:rsid w:val="00F073F4"/>
    <w:rsid w:val="00F0742F"/>
    <w:rsid w:val="00F07910"/>
    <w:rsid w:val="00F07C17"/>
    <w:rsid w:val="00F104F7"/>
    <w:rsid w:val="00F107E3"/>
    <w:rsid w:val="00F10A23"/>
    <w:rsid w:val="00F11346"/>
    <w:rsid w:val="00F113B5"/>
    <w:rsid w:val="00F12358"/>
    <w:rsid w:val="00F124CA"/>
    <w:rsid w:val="00F135E9"/>
    <w:rsid w:val="00F14A03"/>
    <w:rsid w:val="00F16C0A"/>
    <w:rsid w:val="00F175B0"/>
    <w:rsid w:val="00F17F7B"/>
    <w:rsid w:val="00F17FCD"/>
    <w:rsid w:val="00F202B5"/>
    <w:rsid w:val="00F20FF0"/>
    <w:rsid w:val="00F2171A"/>
    <w:rsid w:val="00F250F8"/>
    <w:rsid w:val="00F25C18"/>
    <w:rsid w:val="00F265B9"/>
    <w:rsid w:val="00F2763F"/>
    <w:rsid w:val="00F27F7C"/>
    <w:rsid w:val="00F3063C"/>
    <w:rsid w:val="00F308E5"/>
    <w:rsid w:val="00F30C06"/>
    <w:rsid w:val="00F30ED4"/>
    <w:rsid w:val="00F324C4"/>
    <w:rsid w:val="00F341F5"/>
    <w:rsid w:val="00F34CAE"/>
    <w:rsid w:val="00F3510A"/>
    <w:rsid w:val="00F35BDF"/>
    <w:rsid w:val="00F36437"/>
    <w:rsid w:val="00F3655F"/>
    <w:rsid w:val="00F365F2"/>
    <w:rsid w:val="00F36623"/>
    <w:rsid w:val="00F37C68"/>
    <w:rsid w:val="00F37DFB"/>
    <w:rsid w:val="00F401E8"/>
    <w:rsid w:val="00F408CB"/>
    <w:rsid w:val="00F4162D"/>
    <w:rsid w:val="00F43DA1"/>
    <w:rsid w:val="00F4437E"/>
    <w:rsid w:val="00F450DB"/>
    <w:rsid w:val="00F454BE"/>
    <w:rsid w:val="00F4634A"/>
    <w:rsid w:val="00F46D65"/>
    <w:rsid w:val="00F46E5F"/>
    <w:rsid w:val="00F47849"/>
    <w:rsid w:val="00F50348"/>
    <w:rsid w:val="00F5285F"/>
    <w:rsid w:val="00F52AB2"/>
    <w:rsid w:val="00F532CC"/>
    <w:rsid w:val="00F533AE"/>
    <w:rsid w:val="00F539BD"/>
    <w:rsid w:val="00F53B6C"/>
    <w:rsid w:val="00F53C90"/>
    <w:rsid w:val="00F55289"/>
    <w:rsid w:val="00F55A4A"/>
    <w:rsid w:val="00F55B8E"/>
    <w:rsid w:val="00F575D7"/>
    <w:rsid w:val="00F57750"/>
    <w:rsid w:val="00F57A5F"/>
    <w:rsid w:val="00F60557"/>
    <w:rsid w:val="00F61312"/>
    <w:rsid w:val="00F61F00"/>
    <w:rsid w:val="00F6335B"/>
    <w:rsid w:val="00F6361E"/>
    <w:rsid w:val="00F640C5"/>
    <w:rsid w:val="00F65914"/>
    <w:rsid w:val="00F65D03"/>
    <w:rsid w:val="00F65F52"/>
    <w:rsid w:val="00F66B9A"/>
    <w:rsid w:val="00F66D63"/>
    <w:rsid w:val="00F67FE4"/>
    <w:rsid w:val="00F7038B"/>
    <w:rsid w:val="00F703B1"/>
    <w:rsid w:val="00F71435"/>
    <w:rsid w:val="00F724E7"/>
    <w:rsid w:val="00F7261F"/>
    <w:rsid w:val="00F72765"/>
    <w:rsid w:val="00F7312B"/>
    <w:rsid w:val="00F73BEC"/>
    <w:rsid w:val="00F73C1B"/>
    <w:rsid w:val="00F73E45"/>
    <w:rsid w:val="00F74EE8"/>
    <w:rsid w:val="00F7530F"/>
    <w:rsid w:val="00F767CB"/>
    <w:rsid w:val="00F77BF3"/>
    <w:rsid w:val="00F77BFE"/>
    <w:rsid w:val="00F806E3"/>
    <w:rsid w:val="00F80B53"/>
    <w:rsid w:val="00F80CD7"/>
    <w:rsid w:val="00F812E8"/>
    <w:rsid w:val="00F82DA0"/>
    <w:rsid w:val="00F839D6"/>
    <w:rsid w:val="00F8412C"/>
    <w:rsid w:val="00F8708B"/>
    <w:rsid w:val="00F87510"/>
    <w:rsid w:val="00F87BB0"/>
    <w:rsid w:val="00F90534"/>
    <w:rsid w:val="00F9176C"/>
    <w:rsid w:val="00F919DA"/>
    <w:rsid w:val="00F92321"/>
    <w:rsid w:val="00F9364A"/>
    <w:rsid w:val="00F954F5"/>
    <w:rsid w:val="00F966E1"/>
    <w:rsid w:val="00F96A74"/>
    <w:rsid w:val="00F96DED"/>
    <w:rsid w:val="00F974D0"/>
    <w:rsid w:val="00F97C97"/>
    <w:rsid w:val="00F97CDE"/>
    <w:rsid w:val="00FA0607"/>
    <w:rsid w:val="00FA066B"/>
    <w:rsid w:val="00FA0DFD"/>
    <w:rsid w:val="00FA25A7"/>
    <w:rsid w:val="00FA3570"/>
    <w:rsid w:val="00FA3CB9"/>
    <w:rsid w:val="00FA4610"/>
    <w:rsid w:val="00FA5A1E"/>
    <w:rsid w:val="00FA5B69"/>
    <w:rsid w:val="00FA5E6F"/>
    <w:rsid w:val="00FA6659"/>
    <w:rsid w:val="00FA673B"/>
    <w:rsid w:val="00FA6FFB"/>
    <w:rsid w:val="00FB05D5"/>
    <w:rsid w:val="00FB1A4F"/>
    <w:rsid w:val="00FB1DFB"/>
    <w:rsid w:val="00FB1EC3"/>
    <w:rsid w:val="00FB3686"/>
    <w:rsid w:val="00FB45F2"/>
    <w:rsid w:val="00FB5697"/>
    <w:rsid w:val="00FB5AB7"/>
    <w:rsid w:val="00FB6260"/>
    <w:rsid w:val="00FB6588"/>
    <w:rsid w:val="00FB6913"/>
    <w:rsid w:val="00FB6D73"/>
    <w:rsid w:val="00FC093C"/>
    <w:rsid w:val="00FC0B47"/>
    <w:rsid w:val="00FC26FF"/>
    <w:rsid w:val="00FC324C"/>
    <w:rsid w:val="00FC36F6"/>
    <w:rsid w:val="00FC3C11"/>
    <w:rsid w:val="00FC4394"/>
    <w:rsid w:val="00FC4A9D"/>
    <w:rsid w:val="00FC538F"/>
    <w:rsid w:val="00FC56D8"/>
    <w:rsid w:val="00FC5D2E"/>
    <w:rsid w:val="00FC6C98"/>
    <w:rsid w:val="00FD1F93"/>
    <w:rsid w:val="00FD2175"/>
    <w:rsid w:val="00FD28A6"/>
    <w:rsid w:val="00FD2F24"/>
    <w:rsid w:val="00FD412A"/>
    <w:rsid w:val="00FD43B0"/>
    <w:rsid w:val="00FD476F"/>
    <w:rsid w:val="00FD47C8"/>
    <w:rsid w:val="00FD5B13"/>
    <w:rsid w:val="00FD7281"/>
    <w:rsid w:val="00FE0020"/>
    <w:rsid w:val="00FE029D"/>
    <w:rsid w:val="00FE04C8"/>
    <w:rsid w:val="00FE05D6"/>
    <w:rsid w:val="00FE09F9"/>
    <w:rsid w:val="00FE21F3"/>
    <w:rsid w:val="00FE4D58"/>
    <w:rsid w:val="00FE58DF"/>
    <w:rsid w:val="00FE5A87"/>
    <w:rsid w:val="00FE5EEC"/>
    <w:rsid w:val="00FE713D"/>
    <w:rsid w:val="00FE7283"/>
    <w:rsid w:val="00FE7360"/>
    <w:rsid w:val="00FE7962"/>
    <w:rsid w:val="00FE7A68"/>
    <w:rsid w:val="00FF036E"/>
    <w:rsid w:val="00FF1ED3"/>
    <w:rsid w:val="00FF2124"/>
    <w:rsid w:val="00FF283E"/>
    <w:rsid w:val="00FF37EB"/>
    <w:rsid w:val="00FF3F2A"/>
    <w:rsid w:val="00FF402B"/>
    <w:rsid w:val="00FF478D"/>
    <w:rsid w:val="00FF651F"/>
    <w:rsid w:val="00FF65A5"/>
    <w:rsid w:val="00FF774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69985"/>
    <o:shapelayout v:ext="edit">
      <o:idmap v:ext="edit" data="1"/>
    </o:shapelayout>
  </w:shapeDefaults>
  <w:decimalSymbol w:val="."/>
  <w:listSeparator w:val=";"/>
  <w14:docId w14:val="080BA69B"/>
  <w15:docId w15:val="{30CADBBC-DA03-4CC6-A4A1-69DC67CBC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F6CC8"/>
    <w:rPr>
      <w:rFonts w:ascii="Frutiger 45 Light" w:hAnsi="Frutiger 45 Light"/>
      <w:szCs w:val="24"/>
      <w:lang w:val="de-CH" w:eastAsia="de-DE"/>
    </w:rPr>
  </w:style>
  <w:style w:type="paragraph" w:styleId="berschrift1">
    <w:name w:val="heading 1"/>
    <w:basedOn w:val="Standard"/>
    <w:next w:val="Standard"/>
    <w:link w:val="berschrift1Zchn"/>
    <w:qFormat/>
    <w:rsid w:val="00BD18C0"/>
    <w:pPr>
      <w:numPr>
        <w:numId w:val="5"/>
      </w:numPr>
      <w:spacing w:before="240" w:line="243" w:lineRule="atLeast"/>
      <w:outlineLvl w:val="0"/>
    </w:pPr>
    <w:rPr>
      <w:rFonts w:eastAsiaTheme="majorEastAsia" w:cs="Arial"/>
      <w:b/>
      <w:bCs/>
      <w:kern w:val="28"/>
      <w:sz w:val="24"/>
      <w:szCs w:val="32"/>
      <w:lang w:val="de-DE"/>
    </w:rPr>
  </w:style>
  <w:style w:type="paragraph" w:styleId="berschrift2">
    <w:name w:val="heading 2"/>
    <w:basedOn w:val="Standard"/>
    <w:next w:val="Standard"/>
    <w:link w:val="berschrift2Zchn"/>
    <w:qFormat/>
    <w:rsid w:val="00D77984"/>
    <w:pPr>
      <w:numPr>
        <w:ilvl w:val="1"/>
        <w:numId w:val="5"/>
      </w:numPr>
      <w:spacing w:before="120" w:line="243" w:lineRule="atLeast"/>
      <w:outlineLvl w:val="1"/>
    </w:pPr>
    <w:rPr>
      <w:rFonts w:eastAsiaTheme="majorEastAsia" w:cs="Arial"/>
      <w:b/>
      <w:bCs/>
      <w:iCs/>
      <w:szCs w:val="28"/>
      <w:lang w:val="de-DE"/>
    </w:rPr>
  </w:style>
  <w:style w:type="paragraph" w:styleId="berschrift3">
    <w:name w:val="heading 3"/>
    <w:basedOn w:val="Standard"/>
    <w:next w:val="Standard"/>
    <w:link w:val="berschrift3Zchn"/>
    <w:qFormat/>
    <w:rsid w:val="00783868"/>
    <w:pPr>
      <w:numPr>
        <w:ilvl w:val="2"/>
        <w:numId w:val="5"/>
      </w:numPr>
      <w:spacing w:line="243" w:lineRule="atLeast"/>
      <w:outlineLvl w:val="2"/>
    </w:pPr>
    <w:rPr>
      <w:rFonts w:eastAsiaTheme="majorEastAsia" w:cs="Arial"/>
      <w:bCs/>
      <w:szCs w:val="26"/>
      <w:lang w:val="de-DE"/>
    </w:rPr>
  </w:style>
  <w:style w:type="paragraph" w:styleId="berschrift4">
    <w:name w:val="heading 4"/>
    <w:basedOn w:val="Standard"/>
    <w:next w:val="Standard"/>
    <w:link w:val="berschrift4Zchn"/>
    <w:qFormat/>
    <w:rsid w:val="006D793A"/>
    <w:pPr>
      <w:numPr>
        <w:ilvl w:val="3"/>
        <w:numId w:val="5"/>
      </w:numPr>
      <w:spacing w:line="243" w:lineRule="atLeast"/>
      <w:outlineLvl w:val="3"/>
    </w:pPr>
    <w:rPr>
      <w:rFonts w:eastAsiaTheme="majorEastAsia" w:cstheme="majorBidi"/>
      <w:bCs/>
      <w:szCs w:val="28"/>
      <w:lang w:val="de-DE"/>
    </w:rPr>
  </w:style>
  <w:style w:type="paragraph" w:styleId="berschrift5">
    <w:name w:val="heading 5"/>
    <w:basedOn w:val="Standard"/>
    <w:next w:val="Standard"/>
    <w:link w:val="berschrift5Zchn"/>
    <w:qFormat/>
    <w:rsid w:val="006D793A"/>
    <w:pPr>
      <w:numPr>
        <w:ilvl w:val="4"/>
        <w:numId w:val="5"/>
      </w:numPr>
      <w:spacing w:line="243" w:lineRule="atLeast"/>
      <w:outlineLvl w:val="4"/>
    </w:pPr>
    <w:rPr>
      <w:rFonts w:eastAsiaTheme="majorEastAsia" w:cstheme="majorBidi"/>
      <w:bCs/>
      <w:iCs/>
      <w:szCs w:val="26"/>
      <w:lang w:val="de-DE"/>
    </w:rPr>
  </w:style>
  <w:style w:type="paragraph" w:styleId="berschrift6">
    <w:name w:val="heading 6"/>
    <w:basedOn w:val="Standard"/>
    <w:next w:val="Standard"/>
    <w:link w:val="berschrift6Zchn"/>
    <w:qFormat/>
    <w:rsid w:val="006D793A"/>
    <w:pPr>
      <w:numPr>
        <w:ilvl w:val="5"/>
        <w:numId w:val="5"/>
      </w:numPr>
      <w:spacing w:line="243" w:lineRule="atLeast"/>
      <w:outlineLvl w:val="5"/>
    </w:pPr>
    <w:rPr>
      <w:rFonts w:eastAsiaTheme="majorEastAsia" w:cstheme="majorBidi"/>
      <w:bCs/>
      <w:szCs w:val="22"/>
      <w:lang w:val="de-DE"/>
    </w:rPr>
  </w:style>
  <w:style w:type="paragraph" w:styleId="berschrift7">
    <w:name w:val="heading 7"/>
    <w:basedOn w:val="Standard"/>
    <w:next w:val="Standard"/>
    <w:link w:val="berschrift7Zchn"/>
    <w:qFormat/>
    <w:rsid w:val="006D793A"/>
    <w:pPr>
      <w:numPr>
        <w:ilvl w:val="6"/>
        <w:numId w:val="5"/>
      </w:numPr>
      <w:spacing w:line="243" w:lineRule="atLeast"/>
      <w:outlineLvl w:val="6"/>
    </w:pPr>
    <w:rPr>
      <w:rFonts w:eastAsiaTheme="majorEastAsia" w:cstheme="majorBidi"/>
      <w:lang w:val="de-DE"/>
    </w:rPr>
  </w:style>
  <w:style w:type="paragraph" w:styleId="berschrift8">
    <w:name w:val="heading 8"/>
    <w:basedOn w:val="Standard"/>
    <w:next w:val="Standard"/>
    <w:link w:val="berschrift8Zchn"/>
    <w:qFormat/>
    <w:rsid w:val="006D793A"/>
    <w:pPr>
      <w:numPr>
        <w:ilvl w:val="7"/>
        <w:numId w:val="5"/>
      </w:numPr>
      <w:spacing w:line="243" w:lineRule="atLeast"/>
      <w:outlineLvl w:val="7"/>
    </w:pPr>
    <w:rPr>
      <w:rFonts w:eastAsiaTheme="majorEastAsia" w:cstheme="majorBidi"/>
      <w:iCs/>
      <w:lang w:val="de-DE"/>
    </w:rPr>
  </w:style>
  <w:style w:type="paragraph" w:styleId="berschrift9">
    <w:name w:val="heading 9"/>
    <w:basedOn w:val="Standard"/>
    <w:next w:val="Standard"/>
    <w:link w:val="berschrift9Zchn"/>
    <w:qFormat/>
    <w:rsid w:val="006D793A"/>
    <w:pPr>
      <w:numPr>
        <w:ilvl w:val="8"/>
        <w:numId w:val="5"/>
      </w:numPr>
      <w:spacing w:line="243" w:lineRule="atLeast"/>
      <w:outlineLvl w:val="8"/>
    </w:pPr>
    <w:rPr>
      <w:rFonts w:eastAsiaTheme="majorEastAsia" w:cs="Arial"/>
      <w:szCs w:val="22"/>
      <w:lang w:val="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qFormat/>
    <w:rsid w:val="00783868"/>
    <w:pPr>
      <w:tabs>
        <w:tab w:val="left" w:pos="400"/>
        <w:tab w:val="right" w:leader="dot" w:pos="10348"/>
      </w:tabs>
      <w:spacing w:before="120"/>
    </w:pPr>
    <w:rPr>
      <w:rFonts w:asciiTheme="minorHAnsi" w:hAnsiTheme="minorHAnsi"/>
      <w:b/>
      <w:bCs/>
      <w:szCs w:val="20"/>
    </w:rPr>
  </w:style>
  <w:style w:type="paragraph" w:styleId="Liste">
    <w:name w:val="List"/>
    <w:basedOn w:val="Standard"/>
    <w:rsid w:val="00C45772"/>
    <w:pPr>
      <w:numPr>
        <w:numId w:val="1"/>
      </w:numPr>
      <w:tabs>
        <w:tab w:val="clear" w:pos="360"/>
        <w:tab w:val="left" w:pos="284"/>
      </w:tabs>
    </w:pPr>
  </w:style>
  <w:style w:type="paragraph" w:styleId="Liste2">
    <w:name w:val="List 2"/>
    <w:basedOn w:val="Standard"/>
    <w:rsid w:val="00C45772"/>
    <w:pPr>
      <w:numPr>
        <w:numId w:val="2"/>
      </w:numPr>
      <w:tabs>
        <w:tab w:val="clear" w:pos="717"/>
        <w:tab w:val="left" w:pos="567"/>
      </w:tabs>
      <w:ind w:left="568" w:hanging="284"/>
    </w:pPr>
  </w:style>
  <w:style w:type="paragraph" w:styleId="Liste3">
    <w:name w:val="List 3"/>
    <w:basedOn w:val="Standard"/>
    <w:rsid w:val="00C45772"/>
    <w:pPr>
      <w:numPr>
        <w:numId w:val="3"/>
      </w:numPr>
      <w:tabs>
        <w:tab w:val="clear" w:pos="360"/>
        <w:tab w:val="left" w:pos="851"/>
      </w:tabs>
      <w:ind w:left="851"/>
    </w:pPr>
  </w:style>
  <w:style w:type="paragraph" w:styleId="Liste4">
    <w:name w:val="List 4"/>
    <w:basedOn w:val="Standard"/>
    <w:rsid w:val="00C45772"/>
    <w:pPr>
      <w:numPr>
        <w:numId w:val="4"/>
      </w:numPr>
      <w:tabs>
        <w:tab w:val="clear" w:pos="717"/>
        <w:tab w:val="left" w:pos="1134"/>
      </w:tabs>
      <w:ind w:left="1135" w:hanging="284"/>
    </w:pPr>
  </w:style>
  <w:style w:type="paragraph" w:styleId="Kopfzeile">
    <w:name w:val="header"/>
    <w:basedOn w:val="Standard"/>
    <w:link w:val="KopfzeileZchn"/>
    <w:autoRedefine/>
    <w:rsid w:val="009C705B"/>
    <w:pPr>
      <w:tabs>
        <w:tab w:val="left" w:pos="10348"/>
      </w:tabs>
      <w:jc w:val="right"/>
    </w:pPr>
    <w:rPr>
      <w:color w:val="000000"/>
      <w:sz w:val="12"/>
      <w:szCs w:val="12"/>
    </w:rPr>
  </w:style>
  <w:style w:type="paragraph" w:styleId="Verzeichnis2">
    <w:name w:val="toc 2"/>
    <w:basedOn w:val="Standard"/>
    <w:next w:val="Standard"/>
    <w:autoRedefine/>
    <w:uiPriority w:val="39"/>
    <w:qFormat/>
    <w:rsid w:val="00E97017"/>
    <w:pPr>
      <w:tabs>
        <w:tab w:val="left" w:pos="800"/>
        <w:tab w:val="right" w:leader="dot" w:pos="10348"/>
      </w:tabs>
      <w:ind w:left="200"/>
    </w:pPr>
    <w:rPr>
      <w:rFonts w:asciiTheme="minorHAnsi" w:hAnsiTheme="minorHAnsi"/>
      <w:noProof/>
      <w:szCs w:val="20"/>
    </w:rPr>
  </w:style>
  <w:style w:type="paragraph" w:styleId="Verzeichnis3">
    <w:name w:val="toc 3"/>
    <w:basedOn w:val="Standard"/>
    <w:next w:val="Standard"/>
    <w:uiPriority w:val="39"/>
    <w:qFormat/>
    <w:rsid w:val="00E97017"/>
    <w:pPr>
      <w:tabs>
        <w:tab w:val="right" w:leader="dot" w:pos="10348"/>
      </w:tabs>
      <w:ind w:left="400"/>
    </w:pPr>
    <w:rPr>
      <w:rFonts w:asciiTheme="minorHAnsi" w:hAnsiTheme="minorHAnsi"/>
      <w:iCs/>
      <w:szCs w:val="20"/>
    </w:rPr>
  </w:style>
  <w:style w:type="paragraph" w:styleId="Verzeichnis4">
    <w:name w:val="toc 4"/>
    <w:basedOn w:val="Standard"/>
    <w:next w:val="Standard"/>
    <w:semiHidden/>
    <w:rsid w:val="00C45772"/>
    <w:pPr>
      <w:ind w:left="600"/>
    </w:pPr>
    <w:rPr>
      <w:rFonts w:asciiTheme="minorHAnsi" w:hAnsiTheme="minorHAnsi"/>
      <w:sz w:val="18"/>
      <w:szCs w:val="18"/>
    </w:rPr>
  </w:style>
  <w:style w:type="paragraph" w:styleId="Verzeichnis5">
    <w:name w:val="toc 5"/>
    <w:basedOn w:val="Standard"/>
    <w:next w:val="Standard"/>
    <w:semiHidden/>
    <w:rsid w:val="00C45772"/>
    <w:pPr>
      <w:ind w:left="800"/>
    </w:pPr>
    <w:rPr>
      <w:rFonts w:asciiTheme="minorHAnsi" w:hAnsiTheme="minorHAnsi"/>
      <w:sz w:val="18"/>
      <w:szCs w:val="18"/>
    </w:rPr>
  </w:style>
  <w:style w:type="paragraph" w:styleId="Fuzeile">
    <w:name w:val="footer"/>
    <w:basedOn w:val="Standard"/>
    <w:link w:val="FuzeileZchn"/>
    <w:autoRedefine/>
    <w:rsid w:val="005D2E04"/>
    <w:pPr>
      <w:tabs>
        <w:tab w:val="right" w:pos="592"/>
        <w:tab w:val="right" w:pos="10348"/>
      </w:tabs>
    </w:pPr>
    <w:rPr>
      <w:noProof/>
      <w:sz w:val="12"/>
      <w:szCs w:val="12"/>
    </w:rPr>
  </w:style>
  <w:style w:type="paragraph" w:styleId="Verzeichnis6">
    <w:name w:val="toc 6"/>
    <w:basedOn w:val="Standard"/>
    <w:next w:val="Standard"/>
    <w:semiHidden/>
    <w:rsid w:val="00C45772"/>
    <w:pPr>
      <w:ind w:left="1000"/>
    </w:pPr>
    <w:rPr>
      <w:rFonts w:asciiTheme="minorHAnsi" w:hAnsiTheme="minorHAnsi"/>
      <w:sz w:val="18"/>
      <w:szCs w:val="18"/>
    </w:rPr>
  </w:style>
  <w:style w:type="paragraph" w:customStyle="1" w:styleId="DokTitel">
    <w:name w:val="DokTitel"/>
    <w:basedOn w:val="Standard"/>
    <w:rsid w:val="00C45772"/>
    <w:rPr>
      <w:b/>
      <w:kern w:val="28"/>
      <w:sz w:val="40"/>
    </w:rPr>
  </w:style>
  <w:style w:type="paragraph" w:styleId="Verzeichnis7">
    <w:name w:val="toc 7"/>
    <w:basedOn w:val="Standard"/>
    <w:next w:val="Standard"/>
    <w:semiHidden/>
    <w:rsid w:val="00C45772"/>
    <w:pPr>
      <w:ind w:left="1200"/>
    </w:pPr>
    <w:rPr>
      <w:rFonts w:asciiTheme="minorHAnsi" w:hAnsiTheme="minorHAnsi"/>
      <w:sz w:val="18"/>
      <w:szCs w:val="18"/>
    </w:rPr>
  </w:style>
  <w:style w:type="paragraph" w:styleId="Verzeichnis8">
    <w:name w:val="toc 8"/>
    <w:basedOn w:val="Standard"/>
    <w:next w:val="Standard"/>
    <w:semiHidden/>
    <w:rsid w:val="00C45772"/>
    <w:pPr>
      <w:ind w:left="1400"/>
    </w:pPr>
    <w:rPr>
      <w:rFonts w:asciiTheme="minorHAnsi" w:hAnsiTheme="minorHAnsi"/>
      <w:sz w:val="18"/>
      <w:szCs w:val="18"/>
    </w:rPr>
  </w:style>
  <w:style w:type="paragraph" w:styleId="Verzeichnis9">
    <w:name w:val="toc 9"/>
    <w:basedOn w:val="Standard"/>
    <w:next w:val="Standard"/>
    <w:semiHidden/>
    <w:rsid w:val="00C45772"/>
    <w:pPr>
      <w:ind w:left="1600"/>
    </w:pPr>
    <w:rPr>
      <w:rFonts w:asciiTheme="minorHAnsi" w:hAnsiTheme="minorHAnsi"/>
      <w:sz w:val="18"/>
      <w:szCs w:val="18"/>
    </w:rPr>
  </w:style>
  <w:style w:type="character" w:styleId="Platzhaltertext">
    <w:name w:val="Placeholder Text"/>
    <w:basedOn w:val="Absatz-Standardschriftart"/>
    <w:uiPriority w:val="99"/>
    <w:semiHidden/>
    <w:rsid w:val="000327D0"/>
    <w:rPr>
      <w:vanish/>
      <w:color w:val="00968F" w:themeColor="accent2"/>
    </w:rPr>
  </w:style>
  <w:style w:type="table" w:styleId="Tabellenraster">
    <w:name w:val="Table Grid"/>
    <w:basedOn w:val="NormaleTabelle"/>
    <w:uiPriority w:val="59"/>
    <w:rsid w:val="000750F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KopfzeileZchn">
    <w:name w:val="Kopfzeile Zchn"/>
    <w:basedOn w:val="Absatz-Standardschriftart"/>
    <w:link w:val="Kopfzeile"/>
    <w:rsid w:val="009C705B"/>
    <w:rPr>
      <w:rFonts w:ascii="Frutiger 45 Light" w:hAnsi="Frutiger 45 Light"/>
      <w:color w:val="000000"/>
      <w:sz w:val="12"/>
      <w:szCs w:val="12"/>
      <w:lang w:val="de-CH" w:eastAsia="de-DE"/>
    </w:rPr>
  </w:style>
  <w:style w:type="character" w:customStyle="1" w:styleId="FuzeileZchn">
    <w:name w:val="Fußzeile Zchn"/>
    <w:basedOn w:val="Absatz-Standardschriftart"/>
    <w:link w:val="Fuzeile"/>
    <w:rsid w:val="005D2E04"/>
    <w:rPr>
      <w:rFonts w:ascii="Frutiger 45 Light" w:hAnsi="Frutiger 45 Light"/>
      <w:noProof/>
      <w:sz w:val="12"/>
      <w:szCs w:val="12"/>
      <w:lang w:val="de-CH" w:eastAsia="de-DE"/>
    </w:rPr>
  </w:style>
  <w:style w:type="paragraph" w:styleId="Sprechblasentext">
    <w:name w:val="Balloon Text"/>
    <w:basedOn w:val="Standard"/>
    <w:link w:val="SprechblasentextZchn"/>
    <w:rsid w:val="003C1B97"/>
    <w:rPr>
      <w:rFonts w:ascii="Tahoma" w:hAnsi="Tahoma" w:cs="Tahoma"/>
      <w:sz w:val="16"/>
      <w:szCs w:val="16"/>
    </w:rPr>
  </w:style>
  <w:style w:type="character" w:customStyle="1" w:styleId="SprechblasentextZchn">
    <w:name w:val="Sprechblasentext Zchn"/>
    <w:basedOn w:val="Absatz-Standardschriftart"/>
    <w:link w:val="Sprechblasentext"/>
    <w:rsid w:val="003C1B97"/>
    <w:rPr>
      <w:rFonts w:ascii="Tahoma" w:hAnsi="Tahoma" w:cs="Tahoma"/>
      <w:sz w:val="16"/>
      <w:szCs w:val="16"/>
      <w:lang w:val="de-DE" w:eastAsia="en-US"/>
    </w:rPr>
  </w:style>
  <w:style w:type="character" w:customStyle="1" w:styleId="berschrift1Zchn">
    <w:name w:val="Überschrift 1 Zchn"/>
    <w:basedOn w:val="Absatz-Standardschriftart"/>
    <w:link w:val="berschrift1"/>
    <w:rsid w:val="00BD18C0"/>
    <w:rPr>
      <w:rFonts w:ascii="Frutiger 45 Light" w:eastAsiaTheme="majorEastAsia" w:hAnsi="Frutiger 45 Light" w:cs="Arial"/>
      <w:b/>
      <w:bCs/>
      <w:kern w:val="28"/>
      <w:sz w:val="24"/>
      <w:szCs w:val="32"/>
      <w:lang w:val="de-DE" w:eastAsia="de-DE"/>
    </w:rPr>
  </w:style>
  <w:style w:type="character" w:customStyle="1" w:styleId="berschrift2Zchn">
    <w:name w:val="Überschrift 2 Zchn"/>
    <w:basedOn w:val="Absatz-Standardschriftart"/>
    <w:link w:val="berschrift2"/>
    <w:rsid w:val="00D77984"/>
    <w:rPr>
      <w:rFonts w:ascii="Frutiger 45 Light" w:eastAsiaTheme="majorEastAsia" w:hAnsi="Frutiger 45 Light" w:cs="Arial"/>
      <w:b/>
      <w:bCs/>
      <w:iCs/>
      <w:szCs w:val="28"/>
      <w:lang w:val="de-DE" w:eastAsia="de-DE"/>
    </w:rPr>
  </w:style>
  <w:style w:type="character" w:customStyle="1" w:styleId="berschrift3Zchn">
    <w:name w:val="Überschrift 3 Zchn"/>
    <w:basedOn w:val="Absatz-Standardschriftart"/>
    <w:link w:val="berschrift3"/>
    <w:rsid w:val="00783868"/>
    <w:rPr>
      <w:rFonts w:ascii="Frutiger 45 Light" w:eastAsiaTheme="majorEastAsia" w:hAnsi="Frutiger 45 Light" w:cs="Arial"/>
      <w:bCs/>
      <w:szCs w:val="26"/>
      <w:lang w:val="de-DE" w:eastAsia="de-DE"/>
    </w:rPr>
  </w:style>
  <w:style w:type="character" w:customStyle="1" w:styleId="berschrift4Zchn">
    <w:name w:val="Überschrift 4 Zchn"/>
    <w:basedOn w:val="Absatz-Standardschriftart"/>
    <w:link w:val="berschrift4"/>
    <w:rsid w:val="006D793A"/>
    <w:rPr>
      <w:rFonts w:ascii="Frutiger 45 Light" w:eastAsiaTheme="majorEastAsia" w:hAnsi="Frutiger 45 Light" w:cstheme="majorBidi"/>
      <w:bCs/>
      <w:szCs w:val="28"/>
      <w:lang w:val="de-DE" w:eastAsia="de-DE"/>
    </w:rPr>
  </w:style>
  <w:style w:type="character" w:customStyle="1" w:styleId="berschrift5Zchn">
    <w:name w:val="Überschrift 5 Zchn"/>
    <w:basedOn w:val="Absatz-Standardschriftart"/>
    <w:link w:val="berschrift5"/>
    <w:rsid w:val="006D793A"/>
    <w:rPr>
      <w:rFonts w:ascii="Frutiger 45 Light" w:eastAsiaTheme="majorEastAsia" w:hAnsi="Frutiger 45 Light" w:cstheme="majorBidi"/>
      <w:bCs/>
      <w:iCs/>
      <w:szCs w:val="26"/>
      <w:lang w:val="de-DE" w:eastAsia="de-DE"/>
    </w:rPr>
  </w:style>
  <w:style w:type="character" w:customStyle="1" w:styleId="berschrift6Zchn">
    <w:name w:val="Überschrift 6 Zchn"/>
    <w:basedOn w:val="Absatz-Standardschriftart"/>
    <w:link w:val="berschrift6"/>
    <w:rsid w:val="006D793A"/>
    <w:rPr>
      <w:rFonts w:ascii="Frutiger 45 Light" w:eastAsiaTheme="majorEastAsia" w:hAnsi="Frutiger 45 Light" w:cstheme="majorBidi"/>
      <w:bCs/>
      <w:szCs w:val="22"/>
      <w:lang w:val="de-DE" w:eastAsia="de-DE"/>
    </w:rPr>
  </w:style>
  <w:style w:type="character" w:customStyle="1" w:styleId="berschrift7Zchn">
    <w:name w:val="Überschrift 7 Zchn"/>
    <w:basedOn w:val="Absatz-Standardschriftart"/>
    <w:link w:val="berschrift7"/>
    <w:rsid w:val="006D793A"/>
    <w:rPr>
      <w:rFonts w:ascii="Frutiger 45 Light" w:eastAsiaTheme="majorEastAsia" w:hAnsi="Frutiger 45 Light" w:cstheme="majorBidi"/>
      <w:szCs w:val="24"/>
      <w:lang w:val="de-DE" w:eastAsia="de-DE"/>
    </w:rPr>
  </w:style>
  <w:style w:type="character" w:customStyle="1" w:styleId="berschrift8Zchn">
    <w:name w:val="Überschrift 8 Zchn"/>
    <w:basedOn w:val="Absatz-Standardschriftart"/>
    <w:link w:val="berschrift8"/>
    <w:rsid w:val="006D793A"/>
    <w:rPr>
      <w:rFonts w:ascii="Frutiger 45 Light" w:eastAsiaTheme="majorEastAsia" w:hAnsi="Frutiger 45 Light" w:cstheme="majorBidi"/>
      <w:iCs/>
      <w:szCs w:val="24"/>
      <w:lang w:val="de-DE" w:eastAsia="de-DE"/>
    </w:rPr>
  </w:style>
  <w:style w:type="character" w:customStyle="1" w:styleId="berschrift9Zchn">
    <w:name w:val="Überschrift 9 Zchn"/>
    <w:basedOn w:val="Absatz-Standardschriftart"/>
    <w:link w:val="berschrift9"/>
    <w:rsid w:val="006D793A"/>
    <w:rPr>
      <w:rFonts w:ascii="Frutiger 45 Light" w:eastAsiaTheme="majorEastAsia" w:hAnsi="Frutiger 45 Light" w:cs="Arial"/>
      <w:szCs w:val="22"/>
      <w:lang w:val="de-DE" w:eastAsia="de-DE"/>
    </w:rPr>
  </w:style>
  <w:style w:type="paragraph" w:styleId="Beschriftung">
    <w:name w:val="caption"/>
    <w:basedOn w:val="Standard"/>
    <w:next w:val="Standard"/>
    <w:unhideWhenUsed/>
    <w:qFormat/>
    <w:rsid w:val="006D793A"/>
    <w:pPr>
      <w:spacing w:after="200"/>
    </w:pPr>
    <w:rPr>
      <w:b/>
      <w:bCs/>
      <w:color w:val="0076A8" w:themeColor="accent1"/>
      <w:sz w:val="18"/>
      <w:szCs w:val="18"/>
    </w:rPr>
  </w:style>
  <w:style w:type="character" w:styleId="Fett">
    <w:name w:val="Strong"/>
    <w:basedOn w:val="Absatz-Standardschriftart"/>
    <w:qFormat/>
    <w:rsid w:val="006D793A"/>
    <w:rPr>
      <w:b/>
      <w:bCs/>
    </w:rPr>
  </w:style>
  <w:style w:type="character" w:styleId="Hervorhebung">
    <w:name w:val="Emphasis"/>
    <w:qFormat/>
    <w:rsid w:val="006D793A"/>
    <w:rPr>
      <w:i/>
      <w:iCs/>
    </w:rPr>
  </w:style>
  <w:style w:type="paragraph" w:styleId="KeinLeerraum">
    <w:name w:val="No Spacing"/>
    <w:basedOn w:val="Standard"/>
    <w:uiPriority w:val="1"/>
    <w:qFormat/>
    <w:rsid w:val="006D793A"/>
  </w:style>
  <w:style w:type="paragraph" w:styleId="Listenabsatz">
    <w:name w:val="List Paragraph"/>
    <w:basedOn w:val="Standard"/>
    <w:uiPriority w:val="34"/>
    <w:qFormat/>
    <w:rsid w:val="006D793A"/>
    <w:pPr>
      <w:ind w:left="720"/>
      <w:contextualSpacing/>
    </w:pPr>
  </w:style>
  <w:style w:type="paragraph" w:styleId="Zitat">
    <w:name w:val="Quote"/>
    <w:basedOn w:val="Standard"/>
    <w:next w:val="Standard"/>
    <w:link w:val="ZitatZchn"/>
    <w:uiPriority w:val="29"/>
    <w:qFormat/>
    <w:rsid w:val="006D793A"/>
    <w:rPr>
      <w:i/>
      <w:iCs/>
      <w:color w:val="000000" w:themeColor="text1"/>
      <w:lang w:val="de-DE"/>
    </w:rPr>
  </w:style>
  <w:style w:type="character" w:customStyle="1" w:styleId="ZitatZchn">
    <w:name w:val="Zitat Zchn"/>
    <w:basedOn w:val="Absatz-Standardschriftart"/>
    <w:link w:val="Zitat"/>
    <w:uiPriority w:val="29"/>
    <w:rsid w:val="006D793A"/>
    <w:rPr>
      <w:rFonts w:ascii="Frutiger 45 Light" w:hAnsi="Frutiger 45 Light"/>
      <w:i/>
      <w:iCs/>
      <w:color w:val="000000" w:themeColor="text1"/>
      <w:szCs w:val="24"/>
      <w:lang w:val="de-DE" w:eastAsia="de-DE"/>
    </w:rPr>
  </w:style>
  <w:style w:type="character" w:styleId="SchwacheHervorhebung">
    <w:name w:val="Subtle Emphasis"/>
    <w:uiPriority w:val="19"/>
    <w:qFormat/>
    <w:rsid w:val="006D793A"/>
    <w:rPr>
      <w:i/>
      <w:iCs/>
      <w:color w:val="808080" w:themeColor="text1" w:themeTint="7F"/>
    </w:rPr>
  </w:style>
  <w:style w:type="character" w:styleId="IntensiveHervorhebung">
    <w:name w:val="Intense Emphasis"/>
    <w:uiPriority w:val="21"/>
    <w:qFormat/>
    <w:rsid w:val="006D793A"/>
    <w:rPr>
      <w:b/>
      <w:bCs/>
      <w:i/>
      <w:iCs/>
      <w:color w:val="0076A8" w:themeColor="accent1"/>
    </w:rPr>
  </w:style>
  <w:style w:type="character" w:styleId="Buchtitel">
    <w:name w:val="Book Title"/>
    <w:uiPriority w:val="33"/>
    <w:qFormat/>
    <w:rsid w:val="006D793A"/>
    <w:rPr>
      <w:b/>
      <w:bCs/>
      <w:smallCaps/>
      <w:spacing w:val="5"/>
    </w:rPr>
  </w:style>
  <w:style w:type="paragraph" w:styleId="Inhaltsverzeichnisberschrift">
    <w:name w:val="TOC Heading"/>
    <w:basedOn w:val="berschrift1"/>
    <w:next w:val="Standard"/>
    <w:uiPriority w:val="39"/>
    <w:semiHidden/>
    <w:unhideWhenUsed/>
    <w:qFormat/>
    <w:rsid w:val="006D793A"/>
    <w:pPr>
      <w:keepNext/>
      <w:keepLines/>
      <w:numPr>
        <w:numId w:val="0"/>
      </w:numPr>
      <w:spacing w:before="480" w:line="240" w:lineRule="auto"/>
      <w:outlineLvl w:val="9"/>
    </w:pPr>
    <w:rPr>
      <w:rFonts w:asciiTheme="majorHAnsi" w:hAnsiTheme="majorHAnsi" w:cstheme="majorBidi"/>
      <w:color w:val="00587D" w:themeColor="accent1" w:themeShade="BF"/>
      <w:kern w:val="0"/>
      <w:sz w:val="28"/>
      <w:szCs w:val="28"/>
      <w:lang w:val="de-CH"/>
    </w:rPr>
  </w:style>
  <w:style w:type="character" w:styleId="Hyperlink">
    <w:name w:val="Hyperlink"/>
    <w:basedOn w:val="Absatz-Standardschriftart"/>
    <w:uiPriority w:val="99"/>
    <w:unhideWhenUsed/>
    <w:rsid w:val="002F33A2"/>
    <w:rPr>
      <w:color w:val="0000FF"/>
      <w:u w:val="single"/>
    </w:rPr>
  </w:style>
  <w:style w:type="paragraph" w:styleId="Kommentartext">
    <w:name w:val="annotation text"/>
    <w:basedOn w:val="Standard"/>
    <w:link w:val="KommentartextZchn"/>
    <w:rsid w:val="00F73BEC"/>
    <w:pPr>
      <w:spacing w:line="243" w:lineRule="atLeast"/>
    </w:pPr>
    <w:rPr>
      <w:szCs w:val="20"/>
      <w:lang w:val="de-DE" w:eastAsia="de-CH"/>
    </w:rPr>
  </w:style>
  <w:style w:type="character" w:customStyle="1" w:styleId="KommentartextZchn">
    <w:name w:val="Kommentartext Zchn"/>
    <w:basedOn w:val="Absatz-Standardschriftart"/>
    <w:link w:val="Kommentartext"/>
    <w:rsid w:val="00F73BEC"/>
    <w:rPr>
      <w:rFonts w:ascii="Frutiger 45 Light" w:hAnsi="Frutiger 45 Light"/>
      <w:lang w:val="de-DE" w:eastAsia="de-CH"/>
    </w:rPr>
  </w:style>
  <w:style w:type="character" w:styleId="Kommentarzeichen">
    <w:name w:val="annotation reference"/>
    <w:basedOn w:val="Absatz-Standardschriftart"/>
    <w:rsid w:val="00F73BEC"/>
    <w:rPr>
      <w:sz w:val="16"/>
      <w:szCs w:val="16"/>
    </w:rPr>
  </w:style>
  <w:style w:type="paragraph" w:customStyle="1" w:styleId="KontaktAngaben">
    <w:name w:val="KontaktAngaben"/>
    <w:basedOn w:val="Standard"/>
    <w:qFormat/>
    <w:rsid w:val="00944AF8"/>
    <w:pPr>
      <w:tabs>
        <w:tab w:val="left" w:pos="1701"/>
      </w:tabs>
    </w:pPr>
    <w:rPr>
      <w:szCs w:val="20"/>
    </w:rPr>
  </w:style>
  <w:style w:type="paragraph" w:styleId="Index1">
    <w:name w:val="index 1"/>
    <w:basedOn w:val="Standard"/>
    <w:next w:val="Standard"/>
    <w:autoRedefine/>
    <w:rsid w:val="00976706"/>
    <w:pPr>
      <w:ind w:left="200" w:hanging="200"/>
    </w:pPr>
  </w:style>
  <w:style w:type="paragraph" w:styleId="Indexberschrift">
    <w:name w:val="index heading"/>
    <w:basedOn w:val="Standard"/>
    <w:next w:val="Index1"/>
    <w:rsid w:val="00976706"/>
    <w:rPr>
      <w:rFonts w:eastAsiaTheme="majorEastAsia" w:cstheme="majorBidi"/>
      <w:b/>
      <w:bCs/>
    </w:rPr>
  </w:style>
  <w:style w:type="paragraph" w:customStyle="1" w:styleId="Text">
    <w:name w:val="Text"/>
    <w:basedOn w:val="Standard"/>
    <w:link w:val="TextChar"/>
    <w:rsid w:val="00A36A21"/>
    <w:pPr>
      <w:spacing w:after="60" w:line="259" w:lineRule="auto"/>
    </w:pPr>
    <w:rPr>
      <w:sz w:val="22"/>
      <w:szCs w:val="20"/>
      <w:lang w:eastAsia="en-US"/>
    </w:rPr>
  </w:style>
  <w:style w:type="character" w:customStyle="1" w:styleId="TextChar">
    <w:name w:val="Text Char"/>
    <w:basedOn w:val="Absatz-Standardschriftart"/>
    <w:link w:val="Text"/>
    <w:rsid w:val="00A36A21"/>
    <w:rPr>
      <w:rFonts w:ascii="Frutiger 45 Light" w:hAnsi="Frutiger 45 Light"/>
      <w:sz w:val="22"/>
      <w:lang w:eastAsia="en-US"/>
    </w:rPr>
  </w:style>
  <w:style w:type="paragraph" w:customStyle="1" w:styleId="XVisum">
    <w:name w:val="X_Visum"/>
    <w:basedOn w:val="Standard"/>
    <w:next w:val="Text"/>
    <w:rsid w:val="008E7227"/>
    <w:pPr>
      <w:spacing w:before="240" w:after="60"/>
    </w:pPr>
    <w:rPr>
      <w:b/>
      <w:sz w:val="16"/>
      <w:szCs w:val="20"/>
      <w:lang w:eastAsia="en-US"/>
    </w:rPr>
  </w:style>
  <w:style w:type="paragraph" w:customStyle="1" w:styleId="XVisumInhalt">
    <w:name w:val="X_Visum_Inhalt"/>
    <w:basedOn w:val="XVisum"/>
    <w:next w:val="Text"/>
    <w:rsid w:val="008E7227"/>
    <w:pPr>
      <w:pBdr>
        <w:bottom w:val="single" w:sz="6" w:space="1" w:color="C0C0C0"/>
      </w:pBdr>
      <w:spacing w:before="180"/>
    </w:pPr>
    <w:rPr>
      <w:b w:val="0"/>
      <w:sz w:val="22"/>
    </w:rPr>
  </w:style>
  <w:style w:type="paragraph" w:customStyle="1" w:styleId="t-1">
    <w:name w:val="t-1"/>
    <w:basedOn w:val="Standard"/>
    <w:rsid w:val="00111BA1"/>
    <w:rPr>
      <w:rFonts w:ascii="Arial" w:hAnsi="Arial"/>
      <w:szCs w:val="20"/>
      <w:lang w:val="de-DE" w:eastAsia="en-US"/>
    </w:rPr>
  </w:style>
  <w:style w:type="paragraph" w:customStyle="1" w:styleId="Kommentar">
    <w:name w:val="Kommentar"/>
    <w:basedOn w:val="Kommentartext"/>
    <w:link w:val="KommentarZchn"/>
    <w:qFormat/>
    <w:rsid w:val="00302040"/>
    <w:rPr>
      <w:color w:val="F3EEE3" w:themeColor="text2" w:themeTint="99"/>
    </w:rPr>
  </w:style>
  <w:style w:type="character" w:customStyle="1" w:styleId="KommentarZchn">
    <w:name w:val="Kommentar Zchn"/>
    <w:basedOn w:val="KommentartextZchn"/>
    <w:link w:val="Kommentar"/>
    <w:rsid w:val="00302040"/>
    <w:rPr>
      <w:rFonts w:ascii="Frutiger 45 Light" w:hAnsi="Frutiger 45 Light"/>
      <w:color w:val="F3EEE3" w:themeColor="text2" w:themeTint="99"/>
      <w:lang w:val="de-DE" w:eastAsia="de-CH"/>
    </w:rPr>
  </w:style>
  <w:style w:type="paragraph" w:customStyle="1" w:styleId="TextCDB">
    <w:name w:val="Text_CDB"/>
    <w:basedOn w:val="Standard"/>
    <w:qFormat/>
    <w:rsid w:val="00B75A79"/>
    <w:pPr>
      <w:spacing w:after="120" w:line="264" w:lineRule="auto"/>
    </w:pPr>
    <w:rPr>
      <w:rFonts w:ascii="Arial" w:hAnsi="Arial"/>
      <w:sz w:val="22"/>
      <w:szCs w:val="22"/>
      <w:lang w:val="en-US"/>
    </w:rPr>
  </w:style>
  <w:style w:type="paragraph" w:customStyle="1" w:styleId="KommentarGrobspez">
    <w:name w:val="Kommentar Grobspez"/>
    <w:basedOn w:val="Text"/>
    <w:link w:val="KommentarGrobspezZchn"/>
    <w:rsid w:val="00B75A79"/>
    <w:pPr>
      <w:spacing w:before="60" w:line="240" w:lineRule="auto"/>
    </w:pPr>
    <w:rPr>
      <w:color w:val="0000FF"/>
      <w:sz w:val="20"/>
    </w:rPr>
  </w:style>
  <w:style w:type="character" w:customStyle="1" w:styleId="KommentarGrobspezZchn">
    <w:name w:val="Kommentar Grobspez Zchn"/>
    <w:basedOn w:val="Absatz-Standardschriftart"/>
    <w:link w:val="KommentarGrobspez"/>
    <w:rsid w:val="00B75A79"/>
    <w:rPr>
      <w:rFonts w:ascii="Frutiger 45 Light" w:hAnsi="Frutiger 45 Light"/>
      <w:color w:val="0000FF"/>
      <w:lang w:val="de-CH"/>
    </w:rPr>
  </w:style>
  <w:style w:type="character" w:styleId="BesuchterLink">
    <w:name w:val="FollowedHyperlink"/>
    <w:basedOn w:val="Absatz-Standardschriftart"/>
    <w:rsid w:val="00887F25"/>
    <w:rPr>
      <w:color w:val="000000" w:themeColor="followedHyperlink"/>
      <w:u w:val="single"/>
    </w:rPr>
  </w:style>
  <w:style w:type="paragraph" w:styleId="StandardWeb">
    <w:name w:val="Normal (Web)"/>
    <w:basedOn w:val="Standard"/>
    <w:uiPriority w:val="99"/>
    <w:unhideWhenUsed/>
    <w:rsid w:val="0064421B"/>
    <w:pPr>
      <w:spacing w:before="100" w:beforeAutospacing="1" w:after="100" w:afterAutospacing="1"/>
    </w:pPr>
    <w:rPr>
      <w:rFonts w:cs="Frutiger 45 Light"/>
      <w:sz w:val="24"/>
      <w:lang w:eastAsia="de-CH"/>
    </w:rPr>
  </w:style>
  <w:style w:type="paragraph" w:customStyle="1" w:styleId="Default">
    <w:name w:val="Default"/>
    <w:rsid w:val="004C60E5"/>
    <w:pPr>
      <w:autoSpaceDE w:val="0"/>
      <w:autoSpaceDN w:val="0"/>
      <w:adjustRightInd w:val="0"/>
    </w:pPr>
    <w:rPr>
      <w:rFonts w:ascii="Arial" w:hAnsi="Arial" w:cs="Arial"/>
      <w:color w:val="000000"/>
      <w:sz w:val="24"/>
      <w:szCs w:val="24"/>
      <w:lang w:val="de-CH"/>
    </w:rPr>
  </w:style>
  <w:style w:type="paragraph" w:styleId="z-Formularbeginn">
    <w:name w:val="HTML Top of Form"/>
    <w:basedOn w:val="Standard"/>
    <w:next w:val="Standard"/>
    <w:link w:val="z-FormularbeginnZchn"/>
    <w:hidden/>
    <w:uiPriority w:val="99"/>
    <w:unhideWhenUsed/>
    <w:rsid w:val="005E19E5"/>
    <w:pPr>
      <w:pBdr>
        <w:bottom w:val="single" w:sz="6" w:space="1" w:color="auto"/>
      </w:pBdr>
      <w:jc w:val="center"/>
    </w:pPr>
    <w:rPr>
      <w:rFonts w:ascii="Arial" w:hAnsi="Arial" w:cs="Arial"/>
      <w:vanish/>
      <w:sz w:val="16"/>
      <w:szCs w:val="16"/>
      <w:lang w:eastAsia="de-CH"/>
    </w:rPr>
  </w:style>
  <w:style w:type="character" w:customStyle="1" w:styleId="z-FormularbeginnZchn">
    <w:name w:val="z-Formularbeginn Zchn"/>
    <w:basedOn w:val="Absatz-Standardschriftart"/>
    <w:link w:val="z-Formularbeginn"/>
    <w:uiPriority w:val="99"/>
    <w:rsid w:val="005E19E5"/>
    <w:rPr>
      <w:rFonts w:ascii="Arial" w:hAnsi="Arial" w:cs="Arial"/>
      <w:vanish/>
      <w:sz w:val="16"/>
      <w:szCs w:val="16"/>
      <w:lang w:val="de-CH" w:eastAsia="de-CH"/>
    </w:rPr>
  </w:style>
  <w:style w:type="paragraph" w:styleId="z-Formularende">
    <w:name w:val="HTML Bottom of Form"/>
    <w:basedOn w:val="Standard"/>
    <w:next w:val="Standard"/>
    <w:link w:val="z-FormularendeZchn"/>
    <w:hidden/>
    <w:uiPriority w:val="99"/>
    <w:unhideWhenUsed/>
    <w:rsid w:val="005E19E5"/>
    <w:pPr>
      <w:pBdr>
        <w:top w:val="single" w:sz="6" w:space="1" w:color="auto"/>
      </w:pBdr>
      <w:jc w:val="center"/>
    </w:pPr>
    <w:rPr>
      <w:rFonts w:ascii="Arial" w:hAnsi="Arial" w:cs="Arial"/>
      <w:vanish/>
      <w:sz w:val="16"/>
      <w:szCs w:val="16"/>
      <w:lang w:eastAsia="de-CH"/>
    </w:rPr>
  </w:style>
  <w:style w:type="character" w:customStyle="1" w:styleId="z-FormularendeZchn">
    <w:name w:val="z-Formularende Zchn"/>
    <w:basedOn w:val="Absatz-Standardschriftart"/>
    <w:link w:val="z-Formularende"/>
    <w:uiPriority w:val="99"/>
    <w:rsid w:val="005E19E5"/>
    <w:rPr>
      <w:rFonts w:ascii="Arial" w:hAnsi="Arial" w:cs="Arial"/>
      <w:vanish/>
      <w:sz w:val="16"/>
      <w:szCs w:val="16"/>
      <w:lang w:val="de-CH" w:eastAsia="de-CH"/>
    </w:rPr>
  </w:style>
  <w:style w:type="paragraph" w:customStyle="1" w:styleId="TabTitel">
    <w:name w:val="Tab Titel"/>
    <w:basedOn w:val="Standard"/>
    <w:qFormat/>
    <w:rsid w:val="006750B7"/>
    <w:pPr>
      <w:spacing w:before="40" w:after="40"/>
      <w:jc w:val="both"/>
    </w:pPr>
    <w:rPr>
      <w:rFonts w:ascii="Arial" w:hAnsi="Arial" w:cs="Arial"/>
      <w:b/>
      <w:color w:val="000080"/>
      <w:szCs w:val="20"/>
      <w:lang w:val="de-DE" w:eastAsia="en-US"/>
    </w:rPr>
  </w:style>
  <w:style w:type="paragraph" w:customStyle="1" w:styleId="TabInhalt">
    <w:name w:val="Tab Inhalt"/>
    <w:basedOn w:val="Standard"/>
    <w:link w:val="TabInhaltZchn"/>
    <w:qFormat/>
    <w:rsid w:val="006750B7"/>
    <w:pPr>
      <w:widowControl w:val="0"/>
      <w:spacing w:before="20" w:after="20"/>
    </w:pPr>
    <w:rPr>
      <w:rFonts w:ascii="Arial" w:hAnsi="Arial"/>
      <w:sz w:val="18"/>
      <w:szCs w:val="20"/>
      <w:lang w:eastAsia="en-US"/>
    </w:rPr>
  </w:style>
  <w:style w:type="character" w:customStyle="1" w:styleId="TabInhaltZchn">
    <w:name w:val="Tab Inhalt Zchn"/>
    <w:basedOn w:val="Absatz-Standardschriftart"/>
    <w:link w:val="TabInhalt"/>
    <w:rsid w:val="006750B7"/>
    <w:rPr>
      <w:rFonts w:ascii="Arial" w:hAnsi="Arial"/>
      <w:sz w:val="18"/>
      <w:lang w:val="de-CH"/>
    </w:rPr>
  </w:style>
  <w:style w:type="paragraph" w:styleId="Kommentarthema">
    <w:name w:val="annotation subject"/>
    <w:basedOn w:val="Kommentartext"/>
    <w:next w:val="Kommentartext"/>
    <w:link w:val="KommentarthemaZchn"/>
    <w:semiHidden/>
    <w:unhideWhenUsed/>
    <w:rsid w:val="0079634C"/>
    <w:pPr>
      <w:spacing w:line="240" w:lineRule="auto"/>
    </w:pPr>
    <w:rPr>
      <w:b/>
      <w:bCs/>
      <w:lang w:val="de-CH" w:eastAsia="de-DE"/>
    </w:rPr>
  </w:style>
  <w:style w:type="character" w:customStyle="1" w:styleId="KommentarthemaZchn">
    <w:name w:val="Kommentarthema Zchn"/>
    <w:basedOn w:val="KommentartextZchn"/>
    <w:link w:val="Kommentarthema"/>
    <w:semiHidden/>
    <w:rsid w:val="0079634C"/>
    <w:rPr>
      <w:rFonts w:ascii="Frutiger 45 Light" w:hAnsi="Frutiger 45 Light"/>
      <w:b/>
      <w:bCs/>
      <w:lang w:val="de-CH" w:eastAsia="de-DE"/>
    </w:rPr>
  </w:style>
  <w:style w:type="paragraph" w:styleId="berarbeitung">
    <w:name w:val="Revision"/>
    <w:hidden/>
    <w:uiPriority w:val="99"/>
    <w:semiHidden/>
    <w:rsid w:val="007A487A"/>
    <w:rPr>
      <w:rFonts w:ascii="Frutiger 45 Light" w:hAnsi="Frutiger 45 Light"/>
      <w:szCs w:val="24"/>
      <w:lang w:val="de-CH"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748694">
      <w:bodyDiv w:val="1"/>
      <w:marLeft w:val="0"/>
      <w:marRight w:val="0"/>
      <w:marTop w:val="0"/>
      <w:marBottom w:val="0"/>
      <w:divBdr>
        <w:top w:val="none" w:sz="0" w:space="0" w:color="auto"/>
        <w:left w:val="none" w:sz="0" w:space="0" w:color="auto"/>
        <w:bottom w:val="none" w:sz="0" w:space="0" w:color="auto"/>
        <w:right w:val="none" w:sz="0" w:space="0" w:color="auto"/>
      </w:divBdr>
    </w:div>
    <w:div w:id="275068331">
      <w:bodyDiv w:val="1"/>
      <w:marLeft w:val="0"/>
      <w:marRight w:val="0"/>
      <w:marTop w:val="0"/>
      <w:marBottom w:val="0"/>
      <w:divBdr>
        <w:top w:val="none" w:sz="0" w:space="0" w:color="auto"/>
        <w:left w:val="none" w:sz="0" w:space="0" w:color="auto"/>
        <w:bottom w:val="none" w:sz="0" w:space="0" w:color="auto"/>
        <w:right w:val="none" w:sz="0" w:space="0" w:color="auto"/>
      </w:divBdr>
      <w:divsChild>
        <w:div w:id="1782989789">
          <w:marLeft w:val="0"/>
          <w:marRight w:val="0"/>
          <w:marTop w:val="0"/>
          <w:marBottom w:val="0"/>
          <w:divBdr>
            <w:top w:val="none" w:sz="0" w:space="0" w:color="auto"/>
            <w:left w:val="none" w:sz="0" w:space="0" w:color="auto"/>
            <w:bottom w:val="none" w:sz="0" w:space="0" w:color="auto"/>
            <w:right w:val="none" w:sz="0" w:space="0" w:color="auto"/>
          </w:divBdr>
          <w:divsChild>
            <w:div w:id="794908674">
              <w:marLeft w:val="0"/>
              <w:marRight w:val="0"/>
              <w:marTop w:val="0"/>
              <w:marBottom w:val="0"/>
              <w:divBdr>
                <w:top w:val="none" w:sz="0" w:space="0" w:color="auto"/>
                <w:left w:val="none" w:sz="0" w:space="0" w:color="auto"/>
                <w:bottom w:val="none" w:sz="0" w:space="0" w:color="auto"/>
                <w:right w:val="none" w:sz="0" w:space="0" w:color="auto"/>
              </w:divBdr>
              <w:divsChild>
                <w:div w:id="1808164215">
                  <w:marLeft w:val="0"/>
                  <w:marRight w:val="0"/>
                  <w:marTop w:val="0"/>
                  <w:marBottom w:val="0"/>
                  <w:divBdr>
                    <w:top w:val="none" w:sz="0" w:space="0" w:color="auto"/>
                    <w:left w:val="none" w:sz="0" w:space="0" w:color="auto"/>
                    <w:bottom w:val="none" w:sz="0" w:space="0" w:color="auto"/>
                    <w:right w:val="none" w:sz="0" w:space="0" w:color="auto"/>
                  </w:divBdr>
                  <w:divsChild>
                    <w:div w:id="1443263148">
                      <w:marLeft w:val="0"/>
                      <w:marRight w:val="0"/>
                      <w:marTop w:val="0"/>
                      <w:marBottom w:val="0"/>
                      <w:divBdr>
                        <w:top w:val="none" w:sz="0" w:space="0" w:color="auto"/>
                        <w:left w:val="none" w:sz="0" w:space="0" w:color="auto"/>
                        <w:bottom w:val="none" w:sz="0" w:space="0" w:color="auto"/>
                        <w:right w:val="none" w:sz="0" w:space="0" w:color="auto"/>
                      </w:divBdr>
                      <w:divsChild>
                        <w:div w:id="1880360432">
                          <w:marLeft w:val="0"/>
                          <w:marRight w:val="0"/>
                          <w:marTop w:val="0"/>
                          <w:marBottom w:val="0"/>
                          <w:divBdr>
                            <w:top w:val="none" w:sz="0" w:space="0" w:color="auto"/>
                            <w:left w:val="none" w:sz="0" w:space="0" w:color="auto"/>
                            <w:bottom w:val="none" w:sz="0" w:space="0" w:color="auto"/>
                            <w:right w:val="none" w:sz="0" w:space="0" w:color="auto"/>
                          </w:divBdr>
                          <w:divsChild>
                            <w:div w:id="1445881019">
                              <w:marLeft w:val="0"/>
                              <w:marRight w:val="0"/>
                              <w:marTop w:val="0"/>
                              <w:marBottom w:val="0"/>
                              <w:divBdr>
                                <w:top w:val="none" w:sz="0" w:space="0" w:color="auto"/>
                                <w:left w:val="none" w:sz="0" w:space="0" w:color="auto"/>
                                <w:bottom w:val="none" w:sz="0" w:space="0" w:color="auto"/>
                                <w:right w:val="none" w:sz="0" w:space="0" w:color="auto"/>
                              </w:divBdr>
                              <w:divsChild>
                                <w:div w:id="233206114">
                                  <w:marLeft w:val="0"/>
                                  <w:marRight w:val="0"/>
                                  <w:marTop w:val="0"/>
                                  <w:marBottom w:val="0"/>
                                  <w:divBdr>
                                    <w:top w:val="none" w:sz="0" w:space="0" w:color="auto"/>
                                    <w:left w:val="none" w:sz="0" w:space="0" w:color="auto"/>
                                    <w:bottom w:val="none" w:sz="0" w:space="0" w:color="auto"/>
                                    <w:right w:val="none" w:sz="0" w:space="0" w:color="auto"/>
                                  </w:divBdr>
                                  <w:divsChild>
                                    <w:div w:id="573706381">
                                      <w:marLeft w:val="0"/>
                                      <w:marRight w:val="0"/>
                                      <w:marTop w:val="0"/>
                                      <w:marBottom w:val="0"/>
                                      <w:divBdr>
                                        <w:top w:val="none" w:sz="0" w:space="0" w:color="auto"/>
                                        <w:left w:val="none" w:sz="0" w:space="0" w:color="auto"/>
                                        <w:bottom w:val="none" w:sz="0" w:space="0" w:color="auto"/>
                                        <w:right w:val="none" w:sz="0" w:space="0" w:color="auto"/>
                                      </w:divBdr>
                                      <w:divsChild>
                                        <w:div w:id="1941569814">
                                          <w:marLeft w:val="0"/>
                                          <w:marRight w:val="0"/>
                                          <w:marTop w:val="0"/>
                                          <w:marBottom w:val="0"/>
                                          <w:divBdr>
                                            <w:top w:val="none" w:sz="0" w:space="0" w:color="auto"/>
                                            <w:left w:val="none" w:sz="0" w:space="0" w:color="auto"/>
                                            <w:bottom w:val="none" w:sz="0" w:space="0" w:color="auto"/>
                                            <w:right w:val="none" w:sz="0" w:space="0" w:color="auto"/>
                                          </w:divBdr>
                                          <w:divsChild>
                                            <w:div w:id="1493913865">
                                              <w:marLeft w:val="0"/>
                                              <w:marRight w:val="0"/>
                                              <w:marTop w:val="150"/>
                                              <w:marBottom w:val="0"/>
                                              <w:divBdr>
                                                <w:top w:val="none" w:sz="0" w:space="0" w:color="auto"/>
                                                <w:left w:val="none" w:sz="0" w:space="0" w:color="auto"/>
                                                <w:bottom w:val="none" w:sz="0" w:space="0" w:color="auto"/>
                                                <w:right w:val="none" w:sz="0" w:space="0" w:color="auto"/>
                                              </w:divBdr>
                                              <w:divsChild>
                                                <w:div w:id="1804228333">
                                                  <w:marLeft w:val="0"/>
                                                  <w:marRight w:val="0"/>
                                                  <w:marTop w:val="0"/>
                                                  <w:marBottom w:val="0"/>
                                                  <w:divBdr>
                                                    <w:top w:val="none" w:sz="0" w:space="0" w:color="auto"/>
                                                    <w:left w:val="none" w:sz="0" w:space="0" w:color="auto"/>
                                                    <w:bottom w:val="none" w:sz="0" w:space="0" w:color="auto"/>
                                                    <w:right w:val="none" w:sz="0" w:space="0" w:color="auto"/>
                                                  </w:divBdr>
                                                  <w:divsChild>
                                                    <w:div w:id="202718742">
                                                      <w:marLeft w:val="0"/>
                                                      <w:marRight w:val="0"/>
                                                      <w:marTop w:val="0"/>
                                                      <w:marBottom w:val="0"/>
                                                      <w:divBdr>
                                                        <w:top w:val="none" w:sz="0" w:space="0" w:color="auto"/>
                                                        <w:left w:val="none" w:sz="0" w:space="0" w:color="auto"/>
                                                        <w:bottom w:val="none" w:sz="0" w:space="0" w:color="auto"/>
                                                        <w:right w:val="none" w:sz="0" w:space="0" w:color="auto"/>
                                                      </w:divBdr>
                                                      <w:divsChild>
                                                        <w:div w:id="1489403326">
                                                          <w:marLeft w:val="0"/>
                                                          <w:marRight w:val="0"/>
                                                          <w:marTop w:val="0"/>
                                                          <w:marBottom w:val="0"/>
                                                          <w:divBdr>
                                                            <w:top w:val="none" w:sz="0" w:space="0" w:color="auto"/>
                                                            <w:left w:val="none" w:sz="0" w:space="0" w:color="auto"/>
                                                            <w:bottom w:val="none" w:sz="0" w:space="0" w:color="auto"/>
                                                            <w:right w:val="none" w:sz="0" w:space="0" w:color="auto"/>
                                                          </w:divBdr>
                                                          <w:divsChild>
                                                            <w:div w:id="1557860422">
                                                              <w:marLeft w:val="0"/>
                                                              <w:marRight w:val="0"/>
                                                              <w:marTop w:val="0"/>
                                                              <w:marBottom w:val="0"/>
                                                              <w:divBdr>
                                                                <w:top w:val="none" w:sz="0" w:space="0" w:color="auto"/>
                                                                <w:left w:val="none" w:sz="0" w:space="0" w:color="auto"/>
                                                                <w:bottom w:val="none" w:sz="0" w:space="0" w:color="auto"/>
                                                                <w:right w:val="none" w:sz="0" w:space="0" w:color="auto"/>
                                                              </w:divBdr>
                                                              <w:divsChild>
                                                                <w:div w:id="1488547169">
                                                                  <w:marLeft w:val="0"/>
                                                                  <w:marRight w:val="0"/>
                                                                  <w:marTop w:val="150"/>
                                                                  <w:marBottom w:val="0"/>
                                                                  <w:divBdr>
                                                                    <w:top w:val="none" w:sz="0" w:space="0" w:color="auto"/>
                                                                    <w:left w:val="none" w:sz="0" w:space="0" w:color="auto"/>
                                                                    <w:bottom w:val="none" w:sz="0" w:space="0" w:color="auto"/>
                                                                    <w:right w:val="none" w:sz="0" w:space="0" w:color="auto"/>
                                                                  </w:divBdr>
                                                                  <w:divsChild>
                                                                    <w:div w:id="23134797">
                                                                      <w:marLeft w:val="0"/>
                                                                      <w:marRight w:val="0"/>
                                                                      <w:marTop w:val="0"/>
                                                                      <w:marBottom w:val="0"/>
                                                                      <w:divBdr>
                                                                        <w:top w:val="none" w:sz="0" w:space="0" w:color="auto"/>
                                                                        <w:left w:val="none" w:sz="0" w:space="0" w:color="auto"/>
                                                                        <w:bottom w:val="none" w:sz="0" w:space="0" w:color="auto"/>
                                                                        <w:right w:val="none" w:sz="0" w:space="0" w:color="auto"/>
                                                                      </w:divBdr>
                                                                      <w:divsChild>
                                                                        <w:div w:id="106199122">
                                                                          <w:marLeft w:val="0"/>
                                                                          <w:marRight w:val="0"/>
                                                                          <w:marTop w:val="0"/>
                                                                          <w:marBottom w:val="0"/>
                                                                          <w:divBdr>
                                                                            <w:top w:val="none" w:sz="0" w:space="0" w:color="auto"/>
                                                                            <w:left w:val="none" w:sz="0" w:space="0" w:color="auto"/>
                                                                            <w:bottom w:val="none" w:sz="0" w:space="0" w:color="auto"/>
                                                                            <w:right w:val="none" w:sz="0" w:space="0" w:color="auto"/>
                                                                          </w:divBdr>
                                                                          <w:divsChild>
                                                                            <w:div w:id="1952083085">
                                                                              <w:marLeft w:val="0"/>
                                                                              <w:marRight w:val="0"/>
                                                                              <w:marTop w:val="0"/>
                                                                              <w:marBottom w:val="0"/>
                                                                              <w:divBdr>
                                                                                <w:top w:val="none" w:sz="0" w:space="0" w:color="auto"/>
                                                                                <w:left w:val="none" w:sz="0" w:space="0" w:color="auto"/>
                                                                                <w:bottom w:val="none" w:sz="0" w:space="0" w:color="auto"/>
                                                                                <w:right w:val="none" w:sz="0" w:space="0" w:color="auto"/>
                                                                              </w:divBdr>
                                                                              <w:divsChild>
                                                                                <w:div w:id="205139033">
                                                                                  <w:marLeft w:val="0"/>
                                                                                  <w:marRight w:val="0"/>
                                                                                  <w:marTop w:val="0"/>
                                                                                  <w:marBottom w:val="0"/>
                                                                                  <w:divBdr>
                                                                                    <w:top w:val="none" w:sz="0" w:space="0" w:color="auto"/>
                                                                                    <w:left w:val="none" w:sz="0" w:space="0" w:color="auto"/>
                                                                                    <w:bottom w:val="none" w:sz="0" w:space="0" w:color="auto"/>
                                                                                    <w:right w:val="none" w:sz="0" w:space="0" w:color="auto"/>
                                                                                  </w:divBdr>
                                                                                  <w:divsChild>
                                                                                    <w:div w:id="100350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24826884">
      <w:bodyDiv w:val="1"/>
      <w:marLeft w:val="0"/>
      <w:marRight w:val="0"/>
      <w:marTop w:val="0"/>
      <w:marBottom w:val="0"/>
      <w:divBdr>
        <w:top w:val="none" w:sz="0" w:space="0" w:color="auto"/>
        <w:left w:val="none" w:sz="0" w:space="0" w:color="auto"/>
        <w:bottom w:val="none" w:sz="0" w:space="0" w:color="auto"/>
        <w:right w:val="none" w:sz="0" w:space="0" w:color="auto"/>
      </w:divBdr>
    </w:div>
    <w:div w:id="647855220">
      <w:bodyDiv w:val="1"/>
      <w:marLeft w:val="0"/>
      <w:marRight w:val="0"/>
      <w:marTop w:val="0"/>
      <w:marBottom w:val="0"/>
      <w:divBdr>
        <w:top w:val="none" w:sz="0" w:space="0" w:color="auto"/>
        <w:left w:val="none" w:sz="0" w:space="0" w:color="auto"/>
        <w:bottom w:val="none" w:sz="0" w:space="0" w:color="auto"/>
        <w:right w:val="none" w:sz="0" w:space="0" w:color="auto"/>
      </w:divBdr>
      <w:divsChild>
        <w:div w:id="186792408">
          <w:marLeft w:val="0"/>
          <w:marRight w:val="0"/>
          <w:marTop w:val="0"/>
          <w:marBottom w:val="0"/>
          <w:divBdr>
            <w:top w:val="none" w:sz="0" w:space="0" w:color="auto"/>
            <w:left w:val="none" w:sz="0" w:space="0" w:color="auto"/>
            <w:bottom w:val="none" w:sz="0" w:space="0" w:color="auto"/>
            <w:right w:val="none" w:sz="0" w:space="0" w:color="auto"/>
          </w:divBdr>
          <w:divsChild>
            <w:div w:id="1232621554">
              <w:marLeft w:val="0"/>
              <w:marRight w:val="0"/>
              <w:marTop w:val="0"/>
              <w:marBottom w:val="0"/>
              <w:divBdr>
                <w:top w:val="none" w:sz="0" w:space="0" w:color="auto"/>
                <w:left w:val="none" w:sz="0" w:space="0" w:color="auto"/>
                <w:bottom w:val="none" w:sz="0" w:space="0" w:color="auto"/>
                <w:right w:val="none" w:sz="0" w:space="0" w:color="auto"/>
              </w:divBdr>
              <w:divsChild>
                <w:div w:id="1597595393">
                  <w:marLeft w:val="0"/>
                  <w:marRight w:val="0"/>
                  <w:marTop w:val="0"/>
                  <w:marBottom w:val="0"/>
                  <w:divBdr>
                    <w:top w:val="none" w:sz="0" w:space="0" w:color="auto"/>
                    <w:left w:val="none" w:sz="0" w:space="0" w:color="auto"/>
                    <w:bottom w:val="none" w:sz="0" w:space="0" w:color="auto"/>
                    <w:right w:val="none" w:sz="0" w:space="0" w:color="auto"/>
                  </w:divBdr>
                  <w:divsChild>
                    <w:div w:id="488904955">
                      <w:marLeft w:val="0"/>
                      <w:marRight w:val="0"/>
                      <w:marTop w:val="0"/>
                      <w:marBottom w:val="0"/>
                      <w:divBdr>
                        <w:top w:val="single" w:sz="6" w:space="0" w:color="CCCCCC"/>
                        <w:left w:val="single" w:sz="2" w:space="0" w:color="CCCCCC"/>
                        <w:bottom w:val="single" w:sz="6" w:space="0" w:color="CCCCCC"/>
                        <w:right w:val="single" w:sz="2" w:space="0" w:color="CCCCCC"/>
                      </w:divBdr>
                      <w:divsChild>
                        <w:div w:id="1734936053">
                          <w:marLeft w:val="0"/>
                          <w:marRight w:val="0"/>
                          <w:marTop w:val="0"/>
                          <w:marBottom w:val="0"/>
                          <w:divBdr>
                            <w:top w:val="none" w:sz="0" w:space="0" w:color="auto"/>
                            <w:left w:val="none" w:sz="0" w:space="0" w:color="auto"/>
                            <w:bottom w:val="none" w:sz="0" w:space="0" w:color="auto"/>
                            <w:right w:val="none" w:sz="0" w:space="0" w:color="auto"/>
                          </w:divBdr>
                          <w:divsChild>
                            <w:div w:id="1077748648">
                              <w:marLeft w:val="0"/>
                              <w:marRight w:val="0"/>
                              <w:marTop w:val="0"/>
                              <w:marBottom w:val="0"/>
                              <w:divBdr>
                                <w:top w:val="none" w:sz="0" w:space="0" w:color="auto"/>
                                <w:left w:val="none" w:sz="0" w:space="0" w:color="auto"/>
                                <w:bottom w:val="none" w:sz="0" w:space="0" w:color="auto"/>
                                <w:right w:val="none" w:sz="0" w:space="0" w:color="auto"/>
                              </w:divBdr>
                              <w:divsChild>
                                <w:div w:id="1754665350">
                                  <w:marLeft w:val="0"/>
                                  <w:marRight w:val="0"/>
                                  <w:marTop w:val="150"/>
                                  <w:marBottom w:val="0"/>
                                  <w:divBdr>
                                    <w:top w:val="none" w:sz="0" w:space="0" w:color="auto"/>
                                    <w:left w:val="none" w:sz="0" w:space="0" w:color="auto"/>
                                    <w:bottom w:val="none" w:sz="0" w:space="0" w:color="auto"/>
                                    <w:right w:val="none" w:sz="0" w:space="0" w:color="auto"/>
                                  </w:divBdr>
                                  <w:divsChild>
                                    <w:div w:id="1807813244">
                                      <w:marLeft w:val="0"/>
                                      <w:marRight w:val="0"/>
                                      <w:marTop w:val="0"/>
                                      <w:marBottom w:val="0"/>
                                      <w:divBdr>
                                        <w:top w:val="none" w:sz="0" w:space="0" w:color="auto"/>
                                        <w:left w:val="none" w:sz="0" w:space="0" w:color="auto"/>
                                        <w:bottom w:val="none" w:sz="0" w:space="0" w:color="auto"/>
                                        <w:right w:val="none" w:sz="0" w:space="0" w:color="auto"/>
                                      </w:divBdr>
                                    </w:div>
                                    <w:div w:id="898783382">
                                      <w:marLeft w:val="0"/>
                                      <w:marRight w:val="0"/>
                                      <w:marTop w:val="0"/>
                                      <w:marBottom w:val="0"/>
                                      <w:divBdr>
                                        <w:top w:val="none" w:sz="0" w:space="0" w:color="auto"/>
                                        <w:left w:val="none" w:sz="0" w:space="0" w:color="auto"/>
                                        <w:bottom w:val="none" w:sz="0" w:space="0" w:color="auto"/>
                                        <w:right w:val="none" w:sz="0" w:space="0" w:color="auto"/>
                                      </w:divBdr>
                                    </w:div>
                                    <w:div w:id="59371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3309834">
      <w:bodyDiv w:val="1"/>
      <w:marLeft w:val="0"/>
      <w:marRight w:val="0"/>
      <w:marTop w:val="0"/>
      <w:marBottom w:val="0"/>
      <w:divBdr>
        <w:top w:val="none" w:sz="0" w:space="0" w:color="auto"/>
        <w:left w:val="none" w:sz="0" w:space="0" w:color="auto"/>
        <w:bottom w:val="none" w:sz="0" w:space="0" w:color="auto"/>
        <w:right w:val="none" w:sz="0" w:space="0" w:color="auto"/>
      </w:divBdr>
      <w:divsChild>
        <w:div w:id="1448966971">
          <w:marLeft w:val="0"/>
          <w:marRight w:val="0"/>
          <w:marTop w:val="0"/>
          <w:marBottom w:val="0"/>
          <w:divBdr>
            <w:top w:val="none" w:sz="0" w:space="0" w:color="auto"/>
            <w:left w:val="none" w:sz="0" w:space="0" w:color="auto"/>
            <w:bottom w:val="none" w:sz="0" w:space="0" w:color="auto"/>
            <w:right w:val="none" w:sz="0" w:space="0" w:color="auto"/>
          </w:divBdr>
          <w:divsChild>
            <w:div w:id="2005088195">
              <w:marLeft w:val="0"/>
              <w:marRight w:val="0"/>
              <w:marTop w:val="0"/>
              <w:marBottom w:val="0"/>
              <w:divBdr>
                <w:top w:val="none" w:sz="0" w:space="0" w:color="auto"/>
                <w:left w:val="none" w:sz="0" w:space="0" w:color="auto"/>
                <w:bottom w:val="none" w:sz="0" w:space="0" w:color="auto"/>
                <w:right w:val="none" w:sz="0" w:space="0" w:color="auto"/>
              </w:divBdr>
              <w:divsChild>
                <w:div w:id="1768379754">
                  <w:marLeft w:val="0"/>
                  <w:marRight w:val="0"/>
                  <w:marTop w:val="0"/>
                  <w:marBottom w:val="0"/>
                  <w:divBdr>
                    <w:top w:val="none" w:sz="0" w:space="0" w:color="auto"/>
                    <w:left w:val="none" w:sz="0" w:space="0" w:color="auto"/>
                    <w:bottom w:val="none" w:sz="0" w:space="0" w:color="auto"/>
                    <w:right w:val="none" w:sz="0" w:space="0" w:color="auto"/>
                  </w:divBdr>
                  <w:divsChild>
                    <w:div w:id="915288420">
                      <w:marLeft w:val="0"/>
                      <w:marRight w:val="0"/>
                      <w:marTop w:val="0"/>
                      <w:marBottom w:val="0"/>
                      <w:divBdr>
                        <w:top w:val="single" w:sz="6" w:space="0" w:color="CCCCCC"/>
                        <w:left w:val="single" w:sz="2" w:space="0" w:color="CCCCCC"/>
                        <w:bottom w:val="single" w:sz="6" w:space="0" w:color="CCCCCC"/>
                        <w:right w:val="single" w:sz="2" w:space="0" w:color="CCCCCC"/>
                      </w:divBdr>
                      <w:divsChild>
                        <w:div w:id="1914006640">
                          <w:marLeft w:val="0"/>
                          <w:marRight w:val="0"/>
                          <w:marTop w:val="0"/>
                          <w:marBottom w:val="0"/>
                          <w:divBdr>
                            <w:top w:val="none" w:sz="0" w:space="0" w:color="auto"/>
                            <w:left w:val="none" w:sz="0" w:space="0" w:color="auto"/>
                            <w:bottom w:val="none" w:sz="0" w:space="0" w:color="auto"/>
                            <w:right w:val="none" w:sz="0" w:space="0" w:color="auto"/>
                          </w:divBdr>
                          <w:divsChild>
                            <w:div w:id="255525501">
                              <w:marLeft w:val="0"/>
                              <w:marRight w:val="0"/>
                              <w:marTop w:val="0"/>
                              <w:marBottom w:val="0"/>
                              <w:divBdr>
                                <w:top w:val="none" w:sz="0" w:space="0" w:color="auto"/>
                                <w:left w:val="none" w:sz="0" w:space="0" w:color="auto"/>
                                <w:bottom w:val="none" w:sz="0" w:space="0" w:color="auto"/>
                                <w:right w:val="none" w:sz="0" w:space="0" w:color="auto"/>
                              </w:divBdr>
                              <w:divsChild>
                                <w:div w:id="376515324">
                                  <w:marLeft w:val="0"/>
                                  <w:marRight w:val="0"/>
                                  <w:marTop w:val="150"/>
                                  <w:marBottom w:val="0"/>
                                  <w:divBdr>
                                    <w:top w:val="none" w:sz="0" w:space="0" w:color="auto"/>
                                    <w:left w:val="none" w:sz="0" w:space="0" w:color="auto"/>
                                    <w:bottom w:val="none" w:sz="0" w:space="0" w:color="auto"/>
                                    <w:right w:val="none" w:sz="0" w:space="0" w:color="auto"/>
                                  </w:divBdr>
                                  <w:divsChild>
                                    <w:div w:id="190725858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6050731">
      <w:bodyDiv w:val="1"/>
      <w:marLeft w:val="0"/>
      <w:marRight w:val="0"/>
      <w:marTop w:val="0"/>
      <w:marBottom w:val="0"/>
      <w:divBdr>
        <w:top w:val="none" w:sz="0" w:space="0" w:color="auto"/>
        <w:left w:val="none" w:sz="0" w:space="0" w:color="auto"/>
        <w:bottom w:val="none" w:sz="0" w:space="0" w:color="auto"/>
        <w:right w:val="none" w:sz="0" w:space="0" w:color="auto"/>
      </w:divBdr>
    </w:div>
    <w:div w:id="868026532">
      <w:bodyDiv w:val="1"/>
      <w:marLeft w:val="0"/>
      <w:marRight w:val="0"/>
      <w:marTop w:val="0"/>
      <w:marBottom w:val="0"/>
      <w:divBdr>
        <w:top w:val="none" w:sz="0" w:space="0" w:color="auto"/>
        <w:left w:val="none" w:sz="0" w:space="0" w:color="auto"/>
        <w:bottom w:val="none" w:sz="0" w:space="0" w:color="auto"/>
        <w:right w:val="none" w:sz="0" w:space="0" w:color="auto"/>
      </w:divBdr>
    </w:div>
    <w:div w:id="919683233">
      <w:bodyDiv w:val="1"/>
      <w:marLeft w:val="0"/>
      <w:marRight w:val="0"/>
      <w:marTop w:val="0"/>
      <w:marBottom w:val="0"/>
      <w:divBdr>
        <w:top w:val="none" w:sz="0" w:space="0" w:color="auto"/>
        <w:left w:val="none" w:sz="0" w:space="0" w:color="auto"/>
        <w:bottom w:val="none" w:sz="0" w:space="0" w:color="auto"/>
        <w:right w:val="none" w:sz="0" w:space="0" w:color="auto"/>
      </w:divBdr>
      <w:divsChild>
        <w:div w:id="135684751">
          <w:marLeft w:val="0"/>
          <w:marRight w:val="0"/>
          <w:marTop w:val="0"/>
          <w:marBottom w:val="0"/>
          <w:divBdr>
            <w:top w:val="none" w:sz="0" w:space="0" w:color="auto"/>
            <w:left w:val="none" w:sz="0" w:space="0" w:color="auto"/>
            <w:bottom w:val="none" w:sz="0" w:space="0" w:color="auto"/>
            <w:right w:val="none" w:sz="0" w:space="0" w:color="auto"/>
          </w:divBdr>
          <w:divsChild>
            <w:div w:id="1838378686">
              <w:marLeft w:val="0"/>
              <w:marRight w:val="0"/>
              <w:marTop w:val="0"/>
              <w:marBottom w:val="0"/>
              <w:divBdr>
                <w:top w:val="none" w:sz="0" w:space="0" w:color="auto"/>
                <w:left w:val="none" w:sz="0" w:space="0" w:color="auto"/>
                <w:bottom w:val="none" w:sz="0" w:space="0" w:color="auto"/>
                <w:right w:val="none" w:sz="0" w:space="0" w:color="auto"/>
              </w:divBdr>
              <w:divsChild>
                <w:div w:id="1719162662">
                  <w:marLeft w:val="0"/>
                  <w:marRight w:val="0"/>
                  <w:marTop w:val="0"/>
                  <w:marBottom w:val="0"/>
                  <w:divBdr>
                    <w:top w:val="none" w:sz="0" w:space="0" w:color="auto"/>
                    <w:left w:val="none" w:sz="0" w:space="0" w:color="auto"/>
                    <w:bottom w:val="none" w:sz="0" w:space="0" w:color="auto"/>
                    <w:right w:val="none" w:sz="0" w:space="0" w:color="auto"/>
                  </w:divBdr>
                  <w:divsChild>
                    <w:div w:id="1366444020">
                      <w:marLeft w:val="0"/>
                      <w:marRight w:val="0"/>
                      <w:marTop w:val="0"/>
                      <w:marBottom w:val="0"/>
                      <w:divBdr>
                        <w:top w:val="single" w:sz="6" w:space="0" w:color="CCCCCC"/>
                        <w:left w:val="single" w:sz="2" w:space="0" w:color="CCCCCC"/>
                        <w:bottom w:val="single" w:sz="6" w:space="0" w:color="CCCCCC"/>
                        <w:right w:val="single" w:sz="2" w:space="0" w:color="CCCCCC"/>
                      </w:divBdr>
                      <w:divsChild>
                        <w:div w:id="1408845050">
                          <w:marLeft w:val="0"/>
                          <w:marRight w:val="0"/>
                          <w:marTop w:val="0"/>
                          <w:marBottom w:val="0"/>
                          <w:divBdr>
                            <w:top w:val="none" w:sz="0" w:space="0" w:color="auto"/>
                            <w:left w:val="none" w:sz="0" w:space="0" w:color="auto"/>
                            <w:bottom w:val="none" w:sz="0" w:space="0" w:color="auto"/>
                            <w:right w:val="none" w:sz="0" w:space="0" w:color="auto"/>
                          </w:divBdr>
                          <w:divsChild>
                            <w:div w:id="879779091">
                              <w:marLeft w:val="0"/>
                              <w:marRight w:val="0"/>
                              <w:marTop w:val="0"/>
                              <w:marBottom w:val="0"/>
                              <w:divBdr>
                                <w:top w:val="none" w:sz="0" w:space="0" w:color="auto"/>
                                <w:left w:val="none" w:sz="0" w:space="0" w:color="auto"/>
                                <w:bottom w:val="none" w:sz="0" w:space="0" w:color="auto"/>
                                <w:right w:val="none" w:sz="0" w:space="0" w:color="auto"/>
                              </w:divBdr>
                              <w:divsChild>
                                <w:div w:id="1692147589">
                                  <w:marLeft w:val="0"/>
                                  <w:marRight w:val="0"/>
                                  <w:marTop w:val="150"/>
                                  <w:marBottom w:val="0"/>
                                  <w:divBdr>
                                    <w:top w:val="none" w:sz="0" w:space="0" w:color="auto"/>
                                    <w:left w:val="none" w:sz="0" w:space="0" w:color="auto"/>
                                    <w:bottom w:val="none" w:sz="0" w:space="0" w:color="auto"/>
                                    <w:right w:val="none" w:sz="0" w:space="0" w:color="auto"/>
                                  </w:divBdr>
                                  <w:divsChild>
                                    <w:div w:id="2029334139">
                                      <w:marLeft w:val="0"/>
                                      <w:marRight w:val="0"/>
                                      <w:marTop w:val="0"/>
                                      <w:marBottom w:val="0"/>
                                      <w:divBdr>
                                        <w:top w:val="none" w:sz="0" w:space="0" w:color="auto"/>
                                        <w:left w:val="none" w:sz="0" w:space="0" w:color="auto"/>
                                        <w:bottom w:val="none" w:sz="0" w:space="0" w:color="auto"/>
                                        <w:right w:val="none" w:sz="0" w:space="0" w:color="auto"/>
                                      </w:divBdr>
                                    </w:div>
                                    <w:div w:id="1026174890">
                                      <w:marLeft w:val="0"/>
                                      <w:marRight w:val="0"/>
                                      <w:marTop w:val="0"/>
                                      <w:marBottom w:val="0"/>
                                      <w:divBdr>
                                        <w:top w:val="none" w:sz="0" w:space="0" w:color="auto"/>
                                        <w:left w:val="none" w:sz="0" w:space="0" w:color="auto"/>
                                        <w:bottom w:val="none" w:sz="0" w:space="0" w:color="auto"/>
                                        <w:right w:val="none" w:sz="0" w:space="0" w:color="auto"/>
                                      </w:divBdr>
                                    </w:div>
                                    <w:div w:id="90086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3453564">
      <w:bodyDiv w:val="1"/>
      <w:marLeft w:val="0"/>
      <w:marRight w:val="0"/>
      <w:marTop w:val="0"/>
      <w:marBottom w:val="0"/>
      <w:divBdr>
        <w:top w:val="none" w:sz="0" w:space="0" w:color="auto"/>
        <w:left w:val="none" w:sz="0" w:space="0" w:color="auto"/>
        <w:bottom w:val="none" w:sz="0" w:space="0" w:color="auto"/>
        <w:right w:val="none" w:sz="0" w:space="0" w:color="auto"/>
      </w:divBdr>
    </w:div>
    <w:div w:id="1244222259">
      <w:bodyDiv w:val="1"/>
      <w:marLeft w:val="0"/>
      <w:marRight w:val="0"/>
      <w:marTop w:val="0"/>
      <w:marBottom w:val="0"/>
      <w:divBdr>
        <w:top w:val="none" w:sz="0" w:space="0" w:color="auto"/>
        <w:left w:val="none" w:sz="0" w:space="0" w:color="auto"/>
        <w:bottom w:val="none" w:sz="0" w:space="0" w:color="auto"/>
        <w:right w:val="none" w:sz="0" w:space="0" w:color="auto"/>
      </w:divBdr>
    </w:div>
    <w:div w:id="1253276539">
      <w:bodyDiv w:val="1"/>
      <w:marLeft w:val="0"/>
      <w:marRight w:val="0"/>
      <w:marTop w:val="0"/>
      <w:marBottom w:val="0"/>
      <w:divBdr>
        <w:top w:val="none" w:sz="0" w:space="0" w:color="auto"/>
        <w:left w:val="none" w:sz="0" w:space="0" w:color="auto"/>
        <w:bottom w:val="none" w:sz="0" w:space="0" w:color="auto"/>
        <w:right w:val="none" w:sz="0" w:space="0" w:color="auto"/>
      </w:divBdr>
    </w:div>
    <w:div w:id="1282304253">
      <w:bodyDiv w:val="1"/>
      <w:marLeft w:val="0"/>
      <w:marRight w:val="0"/>
      <w:marTop w:val="0"/>
      <w:marBottom w:val="0"/>
      <w:divBdr>
        <w:top w:val="none" w:sz="0" w:space="0" w:color="auto"/>
        <w:left w:val="none" w:sz="0" w:space="0" w:color="auto"/>
        <w:bottom w:val="none" w:sz="0" w:space="0" w:color="auto"/>
        <w:right w:val="none" w:sz="0" w:space="0" w:color="auto"/>
      </w:divBdr>
    </w:div>
    <w:div w:id="1493449029">
      <w:bodyDiv w:val="1"/>
      <w:marLeft w:val="0"/>
      <w:marRight w:val="0"/>
      <w:marTop w:val="0"/>
      <w:marBottom w:val="0"/>
      <w:divBdr>
        <w:top w:val="none" w:sz="0" w:space="0" w:color="auto"/>
        <w:left w:val="none" w:sz="0" w:space="0" w:color="auto"/>
        <w:bottom w:val="none" w:sz="0" w:space="0" w:color="auto"/>
        <w:right w:val="none" w:sz="0" w:space="0" w:color="auto"/>
      </w:divBdr>
    </w:div>
    <w:div w:id="1842966133">
      <w:bodyDiv w:val="1"/>
      <w:marLeft w:val="0"/>
      <w:marRight w:val="0"/>
      <w:marTop w:val="0"/>
      <w:marBottom w:val="0"/>
      <w:divBdr>
        <w:top w:val="none" w:sz="0" w:space="0" w:color="auto"/>
        <w:left w:val="none" w:sz="0" w:space="0" w:color="auto"/>
        <w:bottom w:val="none" w:sz="0" w:space="0" w:color="auto"/>
        <w:right w:val="none" w:sz="0" w:space="0" w:color="auto"/>
      </w:divBdr>
    </w:div>
    <w:div w:id="1849640124">
      <w:bodyDiv w:val="1"/>
      <w:marLeft w:val="0"/>
      <w:marRight w:val="0"/>
      <w:marTop w:val="0"/>
      <w:marBottom w:val="0"/>
      <w:divBdr>
        <w:top w:val="none" w:sz="0" w:space="0" w:color="auto"/>
        <w:left w:val="none" w:sz="0" w:space="0" w:color="auto"/>
        <w:bottom w:val="none" w:sz="0" w:space="0" w:color="auto"/>
        <w:right w:val="none" w:sz="0" w:space="0" w:color="auto"/>
      </w:divBdr>
    </w:div>
    <w:div w:id="1858541890">
      <w:bodyDiv w:val="1"/>
      <w:marLeft w:val="0"/>
      <w:marRight w:val="0"/>
      <w:marTop w:val="0"/>
      <w:marBottom w:val="0"/>
      <w:divBdr>
        <w:top w:val="none" w:sz="0" w:space="0" w:color="auto"/>
        <w:left w:val="none" w:sz="0" w:space="0" w:color="auto"/>
        <w:bottom w:val="none" w:sz="0" w:space="0" w:color="auto"/>
        <w:right w:val="none" w:sz="0" w:space="0" w:color="auto"/>
      </w:divBdr>
      <w:divsChild>
        <w:div w:id="1539510980">
          <w:marLeft w:val="0"/>
          <w:marRight w:val="0"/>
          <w:marTop w:val="0"/>
          <w:marBottom w:val="0"/>
          <w:divBdr>
            <w:top w:val="none" w:sz="0" w:space="0" w:color="auto"/>
            <w:left w:val="none" w:sz="0" w:space="0" w:color="auto"/>
            <w:bottom w:val="none" w:sz="0" w:space="0" w:color="auto"/>
            <w:right w:val="none" w:sz="0" w:space="0" w:color="auto"/>
          </w:divBdr>
          <w:divsChild>
            <w:div w:id="712920275">
              <w:marLeft w:val="0"/>
              <w:marRight w:val="0"/>
              <w:marTop w:val="0"/>
              <w:marBottom w:val="0"/>
              <w:divBdr>
                <w:top w:val="none" w:sz="0" w:space="0" w:color="auto"/>
                <w:left w:val="none" w:sz="0" w:space="0" w:color="auto"/>
                <w:bottom w:val="none" w:sz="0" w:space="0" w:color="auto"/>
                <w:right w:val="none" w:sz="0" w:space="0" w:color="auto"/>
              </w:divBdr>
              <w:divsChild>
                <w:div w:id="795022322">
                  <w:marLeft w:val="0"/>
                  <w:marRight w:val="0"/>
                  <w:marTop w:val="0"/>
                  <w:marBottom w:val="0"/>
                  <w:divBdr>
                    <w:top w:val="none" w:sz="0" w:space="0" w:color="auto"/>
                    <w:left w:val="none" w:sz="0" w:space="0" w:color="auto"/>
                    <w:bottom w:val="none" w:sz="0" w:space="0" w:color="auto"/>
                    <w:right w:val="none" w:sz="0" w:space="0" w:color="auto"/>
                  </w:divBdr>
                  <w:divsChild>
                    <w:div w:id="1032149393">
                      <w:marLeft w:val="0"/>
                      <w:marRight w:val="0"/>
                      <w:marTop w:val="0"/>
                      <w:marBottom w:val="0"/>
                      <w:divBdr>
                        <w:top w:val="none" w:sz="0" w:space="0" w:color="auto"/>
                        <w:left w:val="none" w:sz="0" w:space="0" w:color="auto"/>
                        <w:bottom w:val="none" w:sz="0" w:space="0" w:color="auto"/>
                        <w:right w:val="none" w:sz="0" w:space="0" w:color="auto"/>
                      </w:divBdr>
                      <w:divsChild>
                        <w:div w:id="916785885">
                          <w:marLeft w:val="0"/>
                          <w:marRight w:val="0"/>
                          <w:marTop w:val="0"/>
                          <w:marBottom w:val="225"/>
                          <w:divBdr>
                            <w:top w:val="none" w:sz="0" w:space="0" w:color="auto"/>
                            <w:left w:val="none" w:sz="0" w:space="0" w:color="auto"/>
                            <w:bottom w:val="none" w:sz="0" w:space="0" w:color="auto"/>
                            <w:right w:val="none" w:sz="0" w:space="0" w:color="auto"/>
                          </w:divBdr>
                          <w:divsChild>
                            <w:div w:id="339623014">
                              <w:marLeft w:val="0"/>
                              <w:marRight w:val="0"/>
                              <w:marTop w:val="0"/>
                              <w:marBottom w:val="0"/>
                              <w:divBdr>
                                <w:top w:val="none" w:sz="0" w:space="0" w:color="auto"/>
                                <w:left w:val="none" w:sz="0" w:space="0" w:color="auto"/>
                                <w:bottom w:val="none" w:sz="0" w:space="0" w:color="auto"/>
                                <w:right w:val="none" w:sz="0" w:space="0" w:color="auto"/>
                              </w:divBdr>
                              <w:divsChild>
                                <w:div w:id="20936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568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Visio_2003-2010_Drawing5.vsd"/><Relationship Id="rId21" Type="http://schemas.openxmlformats.org/officeDocument/2006/relationships/image" Target="media/image4.emf"/><Relationship Id="rId42" Type="http://schemas.openxmlformats.org/officeDocument/2006/relationships/oleObject" Target="embeddings/Microsoft_Visio_2003-2010_Drawing13.vsd"/><Relationship Id="rId47" Type="http://schemas.openxmlformats.org/officeDocument/2006/relationships/oleObject" Target="embeddings/Microsoft_Visio_2003-2010_Drawing15.vsd"/><Relationship Id="rId63" Type="http://schemas.openxmlformats.org/officeDocument/2006/relationships/oleObject" Target="embeddings/Microsoft_Visio_2003-2010_Drawing21.vsd"/><Relationship Id="rId68" Type="http://schemas.openxmlformats.org/officeDocument/2006/relationships/image" Target="media/image30.emf"/><Relationship Id="rId84" Type="http://schemas.openxmlformats.org/officeDocument/2006/relationships/oleObject" Target="embeddings/Microsoft_Visio_2003-2010_Drawing32.vsd"/><Relationship Id="rId89" Type="http://schemas.openxmlformats.org/officeDocument/2006/relationships/oleObject" Target="embeddings/Microsoft_Visio_2003-2010_Drawing36.vsd"/><Relationship Id="rId7" Type="http://schemas.openxmlformats.org/officeDocument/2006/relationships/footnotes" Target="footnotes.xml"/><Relationship Id="rId71" Type="http://schemas.openxmlformats.org/officeDocument/2006/relationships/oleObject" Target="embeddings/Microsoft_Visio_2003-2010_Drawing25.vsd"/><Relationship Id="rId92" Type="http://schemas.openxmlformats.org/officeDocument/2006/relationships/hyperlink" Target="file:///\\Hpcf12\isa_pl_pm$\10_Applikationen\VG\04-Applikationsdokumentation\PDS-VG\PDS_ParcelInfoService_V0224.docx" TargetMode="Externa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8.emf"/><Relationship Id="rId11" Type="http://schemas.openxmlformats.org/officeDocument/2006/relationships/image" Target="media/image2.emf"/><Relationship Id="rId24" Type="http://schemas.openxmlformats.org/officeDocument/2006/relationships/oleObject" Target="embeddings/Microsoft_Visio_2003-2010_Drawing4.vsd"/><Relationship Id="rId32" Type="http://schemas.openxmlformats.org/officeDocument/2006/relationships/oleObject" Target="embeddings/Microsoft_Visio_2003-2010_Drawing8.vsd"/><Relationship Id="rId37" Type="http://schemas.openxmlformats.org/officeDocument/2006/relationships/image" Target="media/image12.emf"/><Relationship Id="rId40" Type="http://schemas.openxmlformats.org/officeDocument/2006/relationships/oleObject" Target="embeddings/Microsoft_Visio_2003-2010_Drawing12.vsd"/><Relationship Id="rId45" Type="http://schemas.openxmlformats.org/officeDocument/2006/relationships/oleObject" Target="embeddings/Microsoft_Visio_2003-2010_Drawing14.vsd"/><Relationship Id="rId53" Type="http://schemas.openxmlformats.org/officeDocument/2006/relationships/image" Target="media/image21.emf"/><Relationship Id="rId58" Type="http://schemas.openxmlformats.org/officeDocument/2006/relationships/image" Target="media/image25.emf"/><Relationship Id="rId66" Type="http://schemas.openxmlformats.org/officeDocument/2006/relationships/image" Target="media/image29.emf"/><Relationship Id="rId74" Type="http://schemas.openxmlformats.org/officeDocument/2006/relationships/image" Target="media/image33.emf"/><Relationship Id="rId79" Type="http://schemas.openxmlformats.org/officeDocument/2006/relationships/oleObject" Target="embeddings/Microsoft_Visio_2003-2010_Drawing29.vsd"/><Relationship Id="rId87" Type="http://schemas.openxmlformats.org/officeDocument/2006/relationships/oleObject" Target="embeddings/Microsoft_Visio_2003-2010_Drawing34.vsd"/><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oleObject" Target="embeddings/Microsoft_Visio_2003-2010_Drawing20.vsd"/><Relationship Id="rId82" Type="http://schemas.openxmlformats.org/officeDocument/2006/relationships/image" Target="media/image37.emf"/><Relationship Id="rId90" Type="http://schemas.openxmlformats.org/officeDocument/2006/relationships/hyperlink" Target="STK_Stakeholderliste.docx" TargetMode="External"/><Relationship Id="rId95" Type="http://schemas.openxmlformats.org/officeDocument/2006/relationships/hyperlink" Target="PADASA/SD_Systemdesign_VG-PADASA_V0102.docx" TargetMode="External"/><Relationship Id="rId19" Type="http://schemas.openxmlformats.org/officeDocument/2006/relationships/image" Target="media/image3.emf"/><Relationship Id="rId14" Type="http://schemas.openxmlformats.org/officeDocument/2006/relationships/header" Target="header2.xml"/><Relationship Id="rId22" Type="http://schemas.openxmlformats.org/officeDocument/2006/relationships/oleObject" Target="embeddings/Microsoft_Visio_2003-2010_Drawing3.vsd"/><Relationship Id="rId27" Type="http://schemas.openxmlformats.org/officeDocument/2006/relationships/image" Target="media/image7.emf"/><Relationship Id="rId30" Type="http://schemas.openxmlformats.org/officeDocument/2006/relationships/oleObject" Target="embeddings/Microsoft_Visio_2003-2010_Drawing7.vsd"/><Relationship Id="rId35" Type="http://schemas.openxmlformats.org/officeDocument/2006/relationships/image" Target="media/image11.emf"/><Relationship Id="rId43" Type="http://schemas.openxmlformats.org/officeDocument/2006/relationships/image" Target="media/image15.emf"/><Relationship Id="rId48" Type="http://schemas.openxmlformats.org/officeDocument/2006/relationships/image" Target="media/image18.emf"/><Relationship Id="rId56" Type="http://schemas.openxmlformats.org/officeDocument/2006/relationships/image" Target="media/image23.png"/><Relationship Id="rId64" Type="http://schemas.openxmlformats.org/officeDocument/2006/relationships/image" Target="media/image28.emf"/><Relationship Id="rId69" Type="http://schemas.openxmlformats.org/officeDocument/2006/relationships/oleObject" Target="embeddings/Microsoft_Visio_2003-2010_Drawing24.vsd"/><Relationship Id="rId77" Type="http://schemas.openxmlformats.org/officeDocument/2006/relationships/oleObject" Target="embeddings/Microsoft_Visio_2003-2010_Drawing28.vsd"/><Relationship Id="rId100" Type="http://schemas.openxmlformats.org/officeDocument/2006/relationships/hyperlink" Target="PDS/SY_Schnittstelle_PDS_DISCO_V0102.docx" TargetMode="Externa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oleObject" Target="embeddings/Microsoft_Visio_2003-2010_Drawing17.vsd"/><Relationship Id="rId72" Type="http://schemas.openxmlformats.org/officeDocument/2006/relationships/image" Target="media/image32.emf"/><Relationship Id="rId80" Type="http://schemas.openxmlformats.org/officeDocument/2006/relationships/image" Target="media/image36.emf"/><Relationship Id="rId85" Type="http://schemas.openxmlformats.org/officeDocument/2006/relationships/image" Target="media/image38.emf"/><Relationship Id="rId93" Type="http://schemas.openxmlformats.org/officeDocument/2006/relationships/hyperlink" Target="file:///\\Hpcf12\isa_pl_pm$\10_Applikationen\VG\04-Applikationsdokumentation\DT-VG\PLDTVG.wsdl" TargetMode="External"/><Relationship Id="rId98" Type="http://schemas.openxmlformats.org/officeDocument/2006/relationships/hyperlink" Target="file:///\\Hpcf12\isa_pl_pm$\10_Applikationen\DISCO\07-Release-Changemanagement\Anforderungsdokumentation\ZUBOFI\SY_Schnittstelle_ZUBOFI_SMT_V0105.docx" TargetMode="External"/><Relationship Id="rId3" Type="http://schemas.openxmlformats.org/officeDocument/2006/relationships/numbering" Target="numbering.xml"/><Relationship Id="rId12" Type="http://schemas.openxmlformats.org/officeDocument/2006/relationships/oleObject" Target="embeddings/Microsoft_Visio_2003-2010_Drawing1.vsd"/><Relationship Id="rId17" Type="http://schemas.openxmlformats.org/officeDocument/2006/relationships/header" Target="header3.xml"/><Relationship Id="rId25" Type="http://schemas.openxmlformats.org/officeDocument/2006/relationships/image" Target="media/image6.emf"/><Relationship Id="rId33" Type="http://schemas.openxmlformats.org/officeDocument/2006/relationships/image" Target="media/image10.emf"/><Relationship Id="rId38" Type="http://schemas.openxmlformats.org/officeDocument/2006/relationships/oleObject" Target="embeddings/Microsoft_Visio_2003-2010_Drawing11.vsd"/><Relationship Id="rId46" Type="http://schemas.openxmlformats.org/officeDocument/2006/relationships/image" Target="media/image17.emf"/><Relationship Id="rId59" Type="http://schemas.openxmlformats.org/officeDocument/2006/relationships/oleObject" Target="embeddings/Microsoft_Visio_2003-2010_Drawing19.vsd"/><Relationship Id="rId67" Type="http://schemas.openxmlformats.org/officeDocument/2006/relationships/oleObject" Target="embeddings/Microsoft_Visio_2003-2010_Drawing23.vsd"/><Relationship Id="rId103" Type="http://schemas.microsoft.com/office/2011/relationships/people" Target="people.xml"/><Relationship Id="rId20" Type="http://schemas.openxmlformats.org/officeDocument/2006/relationships/oleObject" Target="embeddings/Microsoft_Visio_2003-2010_Drawing2.vsd"/><Relationship Id="rId41" Type="http://schemas.openxmlformats.org/officeDocument/2006/relationships/image" Target="media/image14.emf"/><Relationship Id="rId54" Type="http://schemas.openxmlformats.org/officeDocument/2006/relationships/oleObject" Target="embeddings/Microsoft_Visio_2003-2010_Drawing18.vsd"/><Relationship Id="rId62" Type="http://schemas.openxmlformats.org/officeDocument/2006/relationships/image" Target="media/image27.emf"/><Relationship Id="rId70" Type="http://schemas.openxmlformats.org/officeDocument/2006/relationships/image" Target="media/image31.emf"/><Relationship Id="rId75" Type="http://schemas.openxmlformats.org/officeDocument/2006/relationships/oleObject" Target="embeddings/Microsoft_Visio_2003-2010_Drawing27.vsd"/><Relationship Id="rId83" Type="http://schemas.openxmlformats.org/officeDocument/2006/relationships/oleObject" Target="embeddings/Microsoft_Visio_2003-2010_Drawing31.vsd"/><Relationship Id="rId88" Type="http://schemas.openxmlformats.org/officeDocument/2006/relationships/oleObject" Target="embeddings/Microsoft_Visio_2003-2010_Drawing35.vsd"/><Relationship Id="rId91" Type="http://schemas.openxmlformats.org/officeDocument/2006/relationships/hyperlink" Target="ACH/ACH_V4_3_Anbindung_Umsysteme.pdf" TargetMode="External"/><Relationship Id="rId96" Type="http://schemas.openxmlformats.org/officeDocument/2006/relationships/hyperlink" Target="../../01-Anwenderdokumentation/Erfassungsregeln/VAE_Agreement_zu_Erfassungsregeln_20170530.V3.4.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5.emf"/><Relationship Id="rId28" Type="http://schemas.openxmlformats.org/officeDocument/2006/relationships/oleObject" Target="embeddings/Microsoft_Visio_2003-2010_Drawing6.vsd"/><Relationship Id="rId36" Type="http://schemas.openxmlformats.org/officeDocument/2006/relationships/oleObject" Target="embeddings/Microsoft_Visio_2003-2010_Drawing10.vsd"/><Relationship Id="rId49" Type="http://schemas.openxmlformats.org/officeDocument/2006/relationships/oleObject" Target="embeddings/Microsoft_Visio_2003-2010_Drawing16.vsd"/><Relationship Id="rId57" Type="http://schemas.openxmlformats.org/officeDocument/2006/relationships/image" Target="media/image24.png"/><Relationship Id="rId10" Type="http://schemas.openxmlformats.org/officeDocument/2006/relationships/oleObject" Target="embeddings/Microsoft_Visio_2003-2010_Drawing.vsd"/><Relationship Id="rId31" Type="http://schemas.openxmlformats.org/officeDocument/2006/relationships/image" Target="media/image9.emf"/><Relationship Id="rId44" Type="http://schemas.openxmlformats.org/officeDocument/2006/relationships/image" Target="media/image16.emf"/><Relationship Id="rId52" Type="http://schemas.openxmlformats.org/officeDocument/2006/relationships/image" Target="media/image20.emf"/><Relationship Id="rId60" Type="http://schemas.openxmlformats.org/officeDocument/2006/relationships/image" Target="media/image26.emf"/><Relationship Id="rId65" Type="http://schemas.openxmlformats.org/officeDocument/2006/relationships/oleObject" Target="embeddings/Microsoft_Visio_2003-2010_Drawing22.vsd"/><Relationship Id="rId73" Type="http://schemas.openxmlformats.org/officeDocument/2006/relationships/oleObject" Target="embeddings/Microsoft_Visio_2003-2010_Drawing26.vsd"/><Relationship Id="rId78" Type="http://schemas.openxmlformats.org/officeDocument/2006/relationships/image" Target="media/image35.emf"/><Relationship Id="rId81" Type="http://schemas.openxmlformats.org/officeDocument/2006/relationships/oleObject" Target="embeddings/Microsoft_Visio_2003-2010_Drawing30.vsd"/><Relationship Id="rId86" Type="http://schemas.openxmlformats.org/officeDocument/2006/relationships/oleObject" Target="embeddings/Microsoft_Visio_2003-2010_Drawing33.vsd"/><Relationship Id="rId94" Type="http://schemas.openxmlformats.org/officeDocument/2006/relationships/hyperlink" Target="file:///\\Hpcf12\isa_pl_pm$\10_Applikationen\DISCO\03-Betriebsdokumentation\VG-DisCo\CaptureRequest.wsdl" TargetMode="External"/><Relationship Id="rId99" Type="http://schemas.openxmlformats.org/officeDocument/2006/relationships/hyperlink" Target="SMT/SY_Schnittstelle_SMT_DisCo_V0104.docx" TargetMode="External"/><Relationship Id="rId101" Type="http://schemas.openxmlformats.org/officeDocument/2006/relationships/hyperlink" Target="file:///\\Hpcf12\isa_pl_pm$\10_Applikationen\DISCO\03-Betriebsdokumentation\SPS_DISCO_R2_Webreport_Guide_v1.3.docx" TargetMode="Externa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3.emf"/><Relationship Id="rId34" Type="http://schemas.openxmlformats.org/officeDocument/2006/relationships/oleObject" Target="embeddings/Microsoft_Visio_2003-2010_Drawing9.vsd"/><Relationship Id="rId50" Type="http://schemas.openxmlformats.org/officeDocument/2006/relationships/image" Target="media/image19.emf"/><Relationship Id="rId55" Type="http://schemas.openxmlformats.org/officeDocument/2006/relationships/image" Target="media/image22.png"/><Relationship Id="rId76" Type="http://schemas.openxmlformats.org/officeDocument/2006/relationships/image" Target="media/image34.emf"/><Relationship Id="rId97" Type="http://schemas.openxmlformats.org/officeDocument/2006/relationships/hyperlink" Target="file:///\\Hpcf07\postlog$\Projekte\ABA_Analyse_Bild_und_Adressverarbeitung\M9_Eliminierung_VG\03_Konzept\AMPplus\AMPplus_SRS_Schnittstellen_X02.04.docx" TargetMode="External"/><Relationship Id="rId104"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lauenboescb\AppData\Roaming\Postforms.Net\Templates2011\1itSD_HERMES_systemdesign.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49CE2DB823B4905B31FEE2B1F52180C"/>
        <w:category>
          <w:name w:val="Allgemein"/>
          <w:gallery w:val="placeholder"/>
        </w:category>
        <w:types>
          <w:type w:val="bbPlcHdr"/>
        </w:types>
        <w:behaviors>
          <w:behavior w:val="content"/>
        </w:behaviors>
        <w:guid w:val="{DD59B8A0-FEB2-4393-831D-2E7C449479C8}"/>
      </w:docPartPr>
      <w:docPartBody>
        <w:p w:rsidR="00E83A18" w:rsidRDefault="00ED7871" w:rsidP="00ED7871">
          <w:pPr>
            <w:pStyle w:val="049CE2DB823B4905B31FEE2B1F52180C9"/>
          </w:pPr>
          <w:r w:rsidRPr="00FD6F09">
            <w:rPr>
              <w:rStyle w:val="Platzhaltertext"/>
            </w:rPr>
            <w:t>Absender eingeben</w:t>
          </w:r>
        </w:p>
      </w:docPartBody>
    </w:docPart>
    <w:docPart>
      <w:docPartPr>
        <w:name w:val="7A4D0156D94A40E6A02E01C166B57570"/>
        <w:category>
          <w:name w:val="Allgemein"/>
          <w:gallery w:val="placeholder"/>
        </w:category>
        <w:types>
          <w:type w:val="bbPlcHdr"/>
        </w:types>
        <w:behaviors>
          <w:behavior w:val="content"/>
        </w:behaviors>
        <w:guid w:val="{A038C192-5E32-4D0F-AC34-BC6008AB4390}"/>
      </w:docPartPr>
      <w:docPartBody>
        <w:p w:rsidR="00E83A18" w:rsidRDefault="00E83A18">
          <w:pPr>
            <w:pStyle w:val="7A4D0156D94A40E6A02E01C166B57570"/>
          </w:pPr>
          <w:r w:rsidRPr="00C72904">
            <w:rPr>
              <w:rStyle w:val="Platzhaltertext"/>
            </w:rPr>
            <w:t>Klicken Sie hier, um Text einzugeben.</w:t>
          </w:r>
        </w:p>
      </w:docPartBody>
    </w:docPart>
    <w:docPart>
      <w:docPartPr>
        <w:name w:val="A2BF1961A5EE4AFAA4F9F4F7E833AC61"/>
        <w:category>
          <w:name w:val="Allgemein"/>
          <w:gallery w:val="placeholder"/>
        </w:category>
        <w:types>
          <w:type w:val="bbPlcHdr"/>
        </w:types>
        <w:behaviors>
          <w:behavior w:val="content"/>
        </w:behaviors>
        <w:guid w:val="{0C5B2EDB-1599-488F-A42B-1FD201937948}"/>
      </w:docPartPr>
      <w:docPartBody>
        <w:p w:rsidR="00E83A18" w:rsidRDefault="00E83A18">
          <w:pPr>
            <w:pStyle w:val="A2BF1961A5EE4AFAA4F9F4F7E833AC61"/>
          </w:pPr>
          <w:r w:rsidRPr="00186094">
            <w:rPr>
              <w:rStyle w:val="Platzhaltertext"/>
            </w:rPr>
            <w:t>Klicken Sie hier, um Text einzugeben.</w:t>
          </w:r>
        </w:p>
      </w:docPartBody>
    </w:docPart>
    <w:docPart>
      <w:docPartPr>
        <w:name w:val="DBC5CB475AC24561A8490150A1C6F8A4"/>
        <w:category>
          <w:name w:val="Allgemein"/>
          <w:gallery w:val="placeholder"/>
        </w:category>
        <w:types>
          <w:type w:val="bbPlcHdr"/>
        </w:types>
        <w:behaviors>
          <w:behavior w:val="content"/>
        </w:behaviors>
        <w:guid w:val="{7CBEEB3B-79DC-4AB0-9301-DFED333C2907}"/>
      </w:docPartPr>
      <w:docPartBody>
        <w:p w:rsidR="00E83A18" w:rsidRDefault="00ED7871" w:rsidP="00ED7871">
          <w:pPr>
            <w:pStyle w:val="DBC5CB475AC24561A8490150A1C6F8A49"/>
          </w:pPr>
          <w:r w:rsidRPr="00024553">
            <w:rPr>
              <w:rStyle w:val="Platzhaltertext"/>
              <w:b/>
              <w:sz w:val="28"/>
              <w:szCs w:val="28"/>
            </w:rPr>
            <w:t>Titel eingeben</w:t>
          </w:r>
        </w:p>
      </w:docPartBody>
    </w:docPart>
    <w:docPart>
      <w:docPartPr>
        <w:name w:val="1835554217D84C3FA375A66A7479B6E6"/>
        <w:category>
          <w:name w:val="Allgemein"/>
          <w:gallery w:val="placeholder"/>
        </w:category>
        <w:types>
          <w:type w:val="bbPlcHdr"/>
        </w:types>
        <w:behaviors>
          <w:behavior w:val="content"/>
        </w:behaviors>
        <w:guid w:val="{2D874CBA-8045-445B-B0EB-DD14BC188545}"/>
      </w:docPartPr>
      <w:docPartBody>
        <w:p w:rsidR="00E83A18" w:rsidRDefault="00E83A18">
          <w:pPr>
            <w:pStyle w:val="1835554217D84C3FA375A66A7479B6E6"/>
          </w:pPr>
          <w:r w:rsidRPr="00186094">
            <w:rPr>
              <w:rStyle w:val="Platzhaltertext"/>
            </w:rPr>
            <w:t>Klicken Sie hier, um Text einzugeben.</w:t>
          </w:r>
        </w:p>
      </w:docPartBody>
    </w:docPart>
    <w:docPart>
      <w:docPartPr>
        <w:name w:val="06E7CBD14B6A4D6F8B7A19528AC931CA"/>
        <w:category>
          <w:name w:val="Allgemein"/>
          <w:gallery w:val="placeholder"/>
        </w:category>
        <w:types>
          <w:type w:val="bbPlcHdr"/>
        </w:types>
        <w:behaviors>
          <w:behavior w:val="content"/>
        </w:behaviors>
        <w:guid w:val="{A92F4FEB-D3AF-4B26-A99F-0828D6C50DBE}"/>
      </w:docPartPr>
      <w:docPartBody>
        <w:p w:rsidR="00E83A18" w:rsidRDefault="00ED7871" w:rsidP="00ED7871">
          <w:pPr>
            <w:pStyle w:val="06E7CBD14B6A4D6F8B7A19528AC931CA9"/>
          </w:pPr>
          <w:r w:rsidRPr="00FD6F09">
            <w:rPr>
              <w:rStyle w:val="Platzhaltertext"/>
            </w:rPr>
            <w:t>Autor/-in eingeben</w:t>
          </w:r>
        </w:p>
      </w:docPartBody>
    </w:docPart>
    <w:docPart>
      <w:docPartPr>
        <w:name w:val="9F2A5E9452ED4E1A93566A82FA925ADC"/>
        <w:category>
          <w:name w:val="Allgemein"/>
          <w:gallery w:val="placeholder"/>
        </w:category>
        <w:types>
          <w:type w:val="bbPlcHdr"/>
        </w:types>
        <w:behaviors>
          <w:behavior w:val="content"/>
        </w:behaviors>
        <w:guid w:val="{30163150-63F9-4449-8B97-8A712B6152A8}"/>
      </w:docPartPr>
      <w:docPartBody>
        <w:p w:rsidR="00E83A18" w:rsidRDefault="00E83A18">
          <w:pPr>
            <w:pStyle w:val="9F2A5E9452ED4E1A93566A82FA925ADC"/>
          </w:pPr>
          <w:r w:rsidRPr="00186094">
            <w:rPr>
              <w:rStyle w:val="Platzhaltertext"/>
            </w:rPr>
            <w:t>Klicken Sie hier, um Text einzugeben.</w:t>
          </w:r>
        </w:p>
      </w:docPartBody>
    </w:docPart>
    <w:docPart>
      <w:docPartPr>
        <w:name w:val="72EA36209E664BC5A3B9D01F09B2D3FA"/>
        <w:category>
          <w:name w:val="Allgemein"/>
          <w:gallery w:val="placeholder"/>
        </w:category>
        <w:types>
          <w:type w:val="bbPlcHdr"/>
        </w:types>
        <w:behaviors>
          <w:behavior w:val="content"/>
        </w:behaviors>
        <w:guid w:val="{9ACF4143-D6BC-484A-A1FF-F5181135258B}"/>
      </w:docPartPr>
      <w:docPartBody>
        <w:p w:rsidR="00E83A18" w:rsidRDefault="00ED7871" w:rsidP="00ED7871">
          <w:pPr>
            <w:pStyle w:val="72EA36209E664BC5A3B9D01F09B2D3FA9"/>
          </w:pPr>
          <w:r w:rsidRPr="00FD6F09">
            <w:rPr>
              <w:rStyle w:val="Platzhaltertext"/>
            </w:rPr>
            <w:t>Ausgabestelle eingeben</w:t>
          </w:r>
        </w:p>
      </w:docPartBody>
    </w:docPart>
    <w:docPart>
      <w:docPartPr>
        <w:name w:val="CADBCA5F42E84B749F88C2D1BA3B2F7A"/>
        <w:category>
          <w:name w:val="Allgemein"/>
          <w:gallery w:val="placeholder"/>
        </w:category>
        <w:types>
          <w:type w:val="bbPlcHdr"/>
        </w:types>
        <w:behaviors>
          <w:behavior w:val="content"/>
        </w:behaviors>
        <w:guid w:val="{AF370EE8-600F-4DF8-9DCF-A761B66C69DA}"/>
      </w:docPartPr>
      <w:docPartBody>
        <w:p w:rsidR="00E83A18" w:rsidRDefault="00E83A18">
          <w:pPr>
            <w:pStyle w:val="CADBCA5F42E84B749F88C2D1BA3B2F7A"/>
          </w:pPr>
          <w:r w:rsidRPr="00FD6F09">
            <w:rPr>
              <w:rStyle w:val="Platzhaltertext"/>
            </w:rPr>
            <w:t>Klassifizierung eingeben</w:t>
          </w:r>
        </w:p>
      </w:docPartBody>
    </w:docPart>
    <w:docPart>
      <w:docPartPr>
        <w:name w:val="31399EA100E44AE89BEF2400FFDABFA9"/>
        <w:category>
          <w:name w:val="Allgemein"/>
          <w:gallery w:val="placeholder"/>
        </w:category>
        <w:types>
          <w:type w:val="bbPlcHdr"/>
        </w:types>
        <w:behaviors>
          <w:behavior w:val="content"/>
        </w:behaviors>
        <w:guid w:val="{18B02D5E-9931-4CC5-B4ED-11CA96BBE97C}"/>
      </w:docPartPr>
      <w:docPartBody>
        <w:p w:rsidR="00E83A18" w:rsidRDefault="00ED7871" w:rsidP="00ED7871">
          <w:pPr>
            <w:pStyle w:val="31399EA100E44AE89BEF2400FFDABFA99"/>
          </w:pPr>
          <w:r w:rsidRPr="00FD6F09">
            <w:rPr>
              <w:rStyle w:val="Platzhaltertext"/>
            </w:rPr>
            <w:t>Datum auswählen</w:t>
          </w:r>
        </w:p>
      </w:docPartBody>
    </w:docPart>
    <w:docPart>
      <w:docPartPr>
        <w:name w:val="7CF3D11FE1524DCFA49C18765F16C645"/>
        <w:category>
          <w:name w:val="Allgemein"/>
          <w:gallery w:val="placeholder"/>
        </w:category>
        <w:types>
          <w:type w:val="bbPlcHdr"/>
        </w:types>
        <w:behaviors>
          <w:behavior w:val="content"/>
        </w:behaviors>
        <w:guid w:val="{0C24431F-AB48-4E95-AE77-E1552E294C20}"/>
      </w:docPartPr>
      <w:docPartBody>
        <w:p w:rsidR="00E83A18" w:rsidRDefault="00E83A18">
          <w:pPr>
            <w:pStyle w:val="7CF3D11FE1524DCFA49C18765F16C645"/>
          </w:pPr>
          <w:r w:rsidRPr="00186094">
            <w:rPr>
              <w:rStyle w:val="Platzhaltertext"/>
            </w:rPr>
            <w:t>Klicken Sie hier, um Text einzugeben.</w:t>
          </w:r>
        </w:p>
      </w:docPartBody>
    </w:docPart>
    <w:docPart>
      <w:docPartPr>
        <w:name w:val="BB4A8351764F46DE97303F3B51EF5D99"/>
        <w:category>
          <w:name w:val="Allgemein"/>
          <w:gallery w:val="placeholder"/>
        </w:category>
        <w:types>
          <w:type w:val="bbPlcHdr"/>
        </w:types>
        <w:behaviors>
          <w:behavior w:val="content"/>
        </w:behaviors>
        <w:guid w:val="{E56A0477-C89B-4F0E-9717-4674F9B33291}"/>
      </w:docPartPr>
      <w:docPartBody>
        <w:p w:rsidR="00E83A18" w:rsidRDefault="00ED7871" w:rsidP="00ED7871">
          <w:pPr>
            <w:pStyle w:val="BB4A8351764F46DE97303F3B51EF5D999"/>
          </w:pPr>
          <w:r>
            <w:rPr>
              <w:rStyle w:val="Platzhaltertext"/>
            </w:rPr>
            <w:t>Version</w:t>
          </w:r>
          <w:r w:rsidRPr="00FD6F09">
            <w:rPr>
              <w:rStyle w:val="Platzhaltertext"/>
            </w:rPr>
            <w:t xml:space="preserve"> eingeben</w:t>
          </w:r>
        </w:p>
      </w:docPartBody>
    </w:docPart>
    <w:docPart>
      <w:docPartPr>
        <w:name w:val="59368CA4735D4135BF24139C64D1FC8A"/>
        <w:category>
          <w:name w:val="Allgemein"/>
          <w:gallery w:val="placeholder"/>
        </w:category>
        <w:types>
          <w:type w:val="bbPlcHdr"/>
        </w:types>
        <w:behaviors>
          <w:behavior w:val="content"/>
        </w:behaviors>
        <w:guid w:val="{260A425B-36A9-4A2E-BAF6-9324B0BD9F0D}"/>
      </w:docPartPr>
      <w:docPartBody>
        <w:p w:rsidR="00A50A74" w:rsidRDefault="003E4E5D" w:rsidP="003E4E5D">
          <w:pPr>
            <w:pStyle w:val="59368CA4735D4135BF24139C64D1FC8A"/>
          </w:pPr>
          <w:r w:rsidRPr="00FD6F09">
            <w:rPr>
              <w:rStyle w:val="Platzhaltertext"/>
            </w:rPr>
            <w:t>Freigabe und Änderungskontrolle eingeben</w:t>
          </w:r>
        </w:p>
      </w:docPartBody>
    </w:docPart>
    <w:docPart>
      <w:docPartPr>
        <w:name w:val="78B314E02D9349FAB974BBD10826E4B5"/>
        <w:category>
          <w:name w:val="Allgemein"/>
          <w:gallery w:val="placeholder"/>
        </w:category>
        <w:types>
          <w:type w:val="bbPlcHdr"/>
        </w:types>
        <w:behaviors>
          <w:behavior w:val="content"/>
        </w:behaviors>
        <w:guid w:val="{7A563B84-8EB1-436A-BBF8-93A2C28ADE3C}"/>
      </w:docPartPr>
      <w:docPartBody>
        <w:p w:rsidR="00A50A74" w:rsidRDefault="00ED7871" w:rsidP="00ED7871">
          <w:pPr>
            <w:pStyle w:val="78B314E02D9349FAB974BBD10826E4B59"/>
          </w:pPr>
          <w:r w:rsidRPr="00687778">
            <w:rPr>
              <w:rStyle w:val="Platzhaltertext"/>
            </w:rPr>
            <w:t>Datum</w:t>
          </w:r>
          <w:r>
            <w:rPr>
              <w:rStyle w:val="Platzhaltertext"/>
            </w:rPr>
            <w:t xml:space="preserve"> auswählen</w:t>
          </w:r>
        </w:p>
      </w:docPartBody>
    </w:docPart>
    <w:docPart>
      <w:docPartPr>
        <w:name w:val="D80055CD672643A5B7DB28A9056680EE"/>
        <w:category>
          <w:name w:val="Allgemein"/>
          <w:gallery w:val="placeholder"/>
        </w:category>
        <w:types>
          <w:type w:val="bbPlcHdr"/>
        </w:types>
        <w:behaviors>
          <w:behavior w:val="content"/>
        </w:behaviors>
        <w:guid w:val="{ED710522-17E2-40A6-A3D1-F05BA92DA49B}"/>
      </w:docPartPr>
      <w:docPartBody>
        <w:p w:rsidR="00A50A74" w:rsidRDefault="00ED7871" w:rsidP="00ED7871">
          <w:pPr>
            <w:pStyle w:val="D80055CD672643A5B7DB28A9056680EE9"/>
          </w:pPr>
          <w:r>
            <w:rPr>
              <w:rStyle w:val="Platzhaltertext"/>
            </w:rPr>
            <w:t>Name oder Rolle, OE</w:t>
          </w:r>
        </w:p>
      </w:docPartBody>
    </w:docPart>
    <w:docPart>
      <w:docPartPr>
        <w:name w:val="173F7C1198B440379E6EBF3E587C6C8C"/>
        <w:category>
          <w:name w:val="Allgemein"/>
          <w:gallery w:val="placeholder"/>
        </w:category>
        <w:types>
          <w:type w:val="bbPlcHdr"/>
        </w:types>
        <w:behaviors>
          <w:behavior w:val="content"/>
        </w:behaviors>
        <w:guid w:val="{86A355C7-A595-41EA-80F3-5AB3AFCE0638}"/>
      </w:docPartPr>
      <w:docPartBody>
        <w:p w:rsidR="00A50A74" w:rsidRDefault="00ED7871" w:rsidP="00ED7871">
          <w:pPr>
            <w:pStyle w:val="173F7C1198B440379E6EBF3E587C6C8C9"/>
          </w:pPr>
          <w:r w:rsidRPr="00687778">
            <w:rPr>
              <w:rStyle w:val="Platzhaltertext"/>
            </w:rPr>
            <w:t>Datum</w:t>
          </w:r>
          <w:r>
            <w:rPr>
              <w:rStyle w:val="Platzhaltertext"/>
            </w:rPr>
            <w:t xml:space="preserve"> auswählen</w:t>
          </w:r>
        </w:p>
      </w:docPartBody>
    </w:docPart>
    <w:docPart>
      <w:docPartPr>
        <w:name w:val="A1E6A6A256164B658E56AB2EDAF99FFA"/>
        <w:category>
          <w:name w:val="Allgemein"/>
          <w:gallery w:val="placeholder"/>
        </w:category>
        <w:types>
          <w:type w:val="bbPlcHdr"/>
        </w:types>
        <w:behaviors>
          <w:behavior w:val="content"/>
        </w:behaviors>
        <w:guid w:val="{661D55BB-B91C-4B2E-9D9B-EF4F088F3111}"/>
      </w:docPartPr>
      <w:docPartBody>
        <w:p w:rsidR="00A50A74" w:rsidRDefault="00ED7871" w:rsidP="00ED7871">
          <w:pPr>
            <w:pStyle w:val="A1E6A6A256164B658E56AB2EDAF99FFA9"/>
          </w:pPr>
          <w:r>
            <w:rPr>
              <w:rStyle w:val="Platzhaltertext"/>
            </w:rPr>
            <w:t>gez. Name</w:t>
          </w:r>
        </w:p>
      </w:docPartBody>
    </w:docPart>
    <w:docPart>
      <w:docPartPr>
        <w:name w:val="C916351C294E4E459B440B3D7E40100C"/>
        <w:category>
          <w:name w:val="Allgemein"/>
          <w:gallery w:val="placeholder"/>
        </w:category>
        <w:types>
          <w:type w:val="bbPlcHdr"/>
        </w:types>
        <w:behaviors>
          <w:behavior w:val="content"/>
        </w:behaviors>
        <w:guid w:val="{E963546C-C464-443B-8FEA-4CD91BA2F2D3}"/>
      </w:docPartPr>
      <w:docPartBody>
        <w:p w:rsidR="00113A42" w:rsidRDefault="00817B11" w:rsidP="00817B11">
          <w:pPr>
            <w:pStyle w:val="C916351C294E4E459B440B3D7E40100C"/>
          </w:pPr>
          <w:r w:rsidRPr="00C72904">
            <w:rPr>
              <w:rStyle w:val="Platzhaltertext"/>
            </w:rPr>
            <w:t>Klicken Sie hier, um Text einzugeben.</w:t>
          </w:r>
        </w:p>
      </w:docPartBody>
    </w:docPart>
    <w:docPart>
      <w:docPartPr>
        <w:name w:val="651C480E508C4987BCE77C01EACD8E01"/>
        <w:category>
          <w:name w:val="Allgemein"/>
          <w:gallery w:val="placeholder"/>
        </w:category>
        <w:types>
          <w:type w:val="bbPlcHdr"/>
        </w:types>
        <w:behaviors>
          <w:behavior w:val="content"/>
        </w:behaviors>
        <w:guid w:val="{C4D23D0B-4F12-4679-ACEC-95578C5321BA}"/>
      </w:docPartPr>
      <w:docPartBody>
        <w:p w:rsidR="00113A42" w:rsidRDefault="00ED7871" w:rsidP="00ED7871">
          <w:pPr>
            <w:pStyle w:val="651C480E508C4987BCE77C01EACD8E019"/>
          </w:pPr>
          <w:r>
            <w:rPr>
              <w:rStyle w:val="Platzhaltertext"/>
            </w:rPr>
            <w:t>Projektleiter/-in</w:t>
          </w:r>
          <w:r w:rsidRPr="00071AB5">
            <w:rPr>
              <w:rStyle w:val="Platzhaltertext"/>
            </w:rPr>
            <w:t xml:space="preserve"> eingeben</w:t>
          </w:r>
        </w:p>
      </w:docPartBody>
    </w:docPart>
    <w:docPart>
      <w:docPartPr>
        <w:name w:val="13593895F85C461DAB489695FE253C32"/>
        <w:category>
          <w:name w:val="Allgemein"/>
          <w:gallery w:val="placeholder"/>
        </w:category>
        <w:types>
          <w:type w:val="bbPlcHdr"/>
        </w:types>
        <w:behaviors>
          <w:behavior w:val="content"/>
        </w:behaviors>
        <w:guid w:val="{534D41AF-18FF-403F-904D-683E4AC327D2}"/>
      </w:docPartPr>
      <w:docPartBody>
        <w:p w:rsidR="005162ED" w:rsidRDefault="00ED7871" w:rsidP="00ED7871">
          <w:pPr>
            <w:pStyle w:val="13593895F85C461DAB489695FE253C329"/>
          </w:pPr>
          <w:r>
            <w:rPr>
              <w:rStyle w:val="Platzhaltertext"/>
            </w:rPr>
            <w:t>Version</w:t>
          </w:r>
          <w:r w:rsidRPr="00FD6F09">
            <w:rPr>
              <w:rStyle w:val="Platzhaltertext"/>
            </w:rPr>
            <w:t xml:space="preserve"> eingeben</w:t>
          </w:r>
        </w:p>
      </w:docPartBody>
    </w:docPart>
    <w:docPart>
      <w:docPartPr>
        <w:name w:val="186A2FE8B9EB49F3AAAF7F05D17326B3"/>
        <w:category>
          <w:name w:val="Allgemein"/>
          <w:gallery w:val="placeholder"/>
        </w:category>
        <w:types>
          <w:type w:val="bbPlcHdr"/>
        </w:types>
        <w:behaviors>
          <w:behavior w:val="content"/>
        </w:behaviors>
        <w:guid w:val="{9811F997-2B96-4343-9C38-CB49EFAD04F0}"/>
      </w:docPartPr>
      <w:docPartBody>
        <w:p w:rsidR="00FE4192" w:rsidRDefault="00ED7871" w:rsidP="00ED7871">
          <w:pPr>
            <w:pStyle w:val="186A2FE8B9EB49F3AAAF7F05D17326B35"/>
          </w:pPr>
          <w:r w:rsidRPr="00C37C33">
            <w:rPr>
              <w:rStyle w:val="Platzhaltertext"/>
            </w:rPr>
            <w:t>Autor/-in eingeben</w:t>
          </w:r>
        </w:p>
      </w:docPartBody>
    </w:docPart>
    <w:docPart>
      <w:docPartPr>
        <w:name w:val="EAF1A3EDFB10444DA519B632DAFC658E"/>
        <w:category>
          <w:name w:val="Allgemein"/>
          <w:gallery w:val="placeholder"/>
        </w:category>
        <w:types>
          <w:type w:val="bbPlcHdr"/>
        </w:types>
        <w:behaviors>
          <w:behavior w:val="content"/>
        </w:behaviors>
        <w:guid w:val="{6E30F151-CF35-4FCB-9B8B-B2BE3E9AF18E}"/>
      </w:docPartPr>
      <w:docPartBody>
        <w:p w:rsidR="001073F8" w:rsidRDefault="00E910A7" w:rsidP="00E910A7">
          <w:pPr>
            <w:pStyle w:val="EAF1A3EDFB10444DA519B632DAFC658E"/>
          </w:pPr>
          <w:r>
            <w:rPr>
              <w:rStyle w:val="Platzhaltertext"/>
            </w:rPr>
            <w:t>Name oder Rolle, OE</w:t>
          </w:r>
        </w:p>
      </w:docPartBody>
    </w:docPart>
    <w:docPart>
      <w:docPartPr>
        <w:name w:val="F6BDC17708A642EBB04EFF5060640F4F"/>
        <w:category>
          <w:name w:val="Allgemein"/>
          <w:gallery w:val="placeholder"/>
        </w:category>
        <w:types>
          <w:type w:val="bbPlcHdr"/>
        </w:types>
        <w:behaviors>
          <w:behavior w:val="content"/>
        </w:behaviors>
        <w:guid w:val="{07B43D09-BF07-4361-9AE6-44C16FB3CAD2}"/>
      </w:docPartPr>
      <w:docPartBody>
        <w:p w:rsidR="001073F8" w:rsidRDefault="00E910A7" w:rsidP="00E910A7">
          <w:pPr>
            <w:pStyle w:val="F6BDC17708A642EBB04EFF5060640F4F"/>
          </w:pPr>
          <w:r w:rsidRPr="00687778">
            <w:rPr>
              <w:rStyle w:val="Platzhaltertext"/>
            </w:rPr>
            <w:t>Datum</w:t>
          </w:r>
          <w:r>
            <w:rPr>
              <w:rStyle w:val="Platzhaltertext"/>
            </w:rPr>
            <w:t xml:space="preserve"> auswählen</w:t>
          </w:r>
        </w:p>
      </w:docPartBody>
    </w:docPart>
    <w:docPart>
      <w:docPartPr>
        <w:name w:val="D00E0D039BE04D83856AC267A1992B48"/>
        <w:category>
          <w:name w:val="Allgemein"/>
          <w:gallery w:val="placeholder"/>
        </w:category>
        <w:types>
          <w:type w:val="bbPlcHdr"/>
        </w:types>
        <w:behaviors>
          <w:behavior w:val="content"/>
        </w:behaviors>
        <w:guid w:val="{921CE31F-3AC5-42E2-87B8-88D6E9AD4CA6}"/>
      </w:docPartPr>
      <w:docPartBody>
        <w:p w:rsidR="001073F8" w:rsidRDefault="00E910A7" w:rsidP="00E910A7">
          <w:pPr>
            <w:pStyle w:val="D00E0D039BE04D83856AC267A1992B48"/>
          </w:pPr>
          <w:r>
            <w:rPr>
              <w:rStyle w:val="Platzhaltertext"/>
            </w:rPr>
            <w:t>gez. Name</w:t>
          </w:r>
        </w:p>
      </w:docPartBody>
    </w:docPart>
    <w:docPart>
      <w:docPartPr>
        <w:name w:val="0251F59D1CDB4F20956B8812DE9B5438"/>
        <w:category>
          <w:name w:val="Allgemein"/>
          <w:gallery w:val="placeholder"/>
        </w:category>
        <w:types>
          <w:type w:val="bbPlcHdr"/>
        </w:types>
        <w:behaviors>
          <w:behavior w:val="content"/>
        </w:behaviors>
        <w:guid w:val="{5805D647-40C2-4087-918F-F3F32EE985A8}"/>
      </w:docPartPr>
      <w:docPartBody>
        <w:p w:rsidR="009D268F" w:rsidRDefault="001073F8" w:rsidP="001073F8">
          <w:pPr>
            <w:pStyle w:val="0251F59D1CDB4F20956B8812DE9B5438"/>
          </w:pPr>
          <w:r w:rsidRPr="00C37C33">
            <w:rPr>
              <w:rStyle w:val="Platzhaltertext"/>
            </w:rPr>
            <w:t>Autor/-in eingeben</w:t>
          </w:r>
        </w:p>
      </w:docPartBody>
    </w:docPart>
    <w:docPart>
      <w:docPartPr>
        <w:name w:val="EBAAFCE987F043D79B8B895D312AF3DD"/>
        <w:category>
          <w:name w:val="Allgemein"/>
          <w:gallery w:val="placeholder"/>
        </w:category>
        <w:types>
          <w:type w:val="bbPlcHdr"/>
        </w:types>
        <w:behaviors>
          <w:behavior w:val="content"/>
        </w:behaviors>
        <w:guid w:val="{6D444238-3935-4C34-B7CC-C5013524B424}"/>
      </w:docPartPr>
      <w:docPartBody>
        <w:p w:rsidR="009D268F" w:rsidRDefault="001073F8" w:rsidP="001073F8">
          <w:pPr>
            <w:pStyle w:val="EBAAFCE987F043D79B8B895D312AF3DD"/>
          </w:pPr>
          <w:r w:rsidRPr="00687778">
            <w:rPr>
              <w:rStyle w:val="Platzhaltertext"/>
            </w:rPr>
            <w:t>Datum</w:t>
          </w:r>
          <w:r>
            <w:rPr>
              <w:rStyle w:val="Platzhaltertext"/>
            </w:rPr>
            <w:t xml:space="preserve"> auswählen</w:t>
          </w:r>
        </w:p>
      </w:docPartBody>
    </w:docPart>
    <w:docPart>
      <w:docPartPr>
        <w:name w:val="E8839BBB22F2480AA8FC4A1F252D30DE"/>
        <w:category>
          <w:name w:val="Allgemein"/>
          <w:gallery w:val="placeholder"/>
        </w:category>
        <w:types>
          <w:type w:val="bbPlcHdr"/>
        </w:types>
        <w:behaviors>
          <w:behavior w:val="content"/>
        </w:behaviors>
        <w:guid w:val="{EA8C853F-5DE8-4B9F-A8B5-60BFB28E184C}"/>
      </w:docPartPr>
      <w:docPartBody>
        <w:p w:rsidR="003C213A" w:rsidRDefault="003C213A" w:rsidP="003C213A">
          <w:pPr>
            <w:pStyle w:val="E8839BBB22F2480AA8FC4A1F252D30DE"/>
          </w:pPr>
          <w:r w:rsidRPr="00C37C33">
            <w:rPr>
              <w:rStyle w:val="Platzhaltertext"/>
            </w:rPr>
            <w:t>Autor/-in eingeben</w:t>
          </w:r>
        </w:p>
      </w:docPartBody>
    </w:docPart>
    <w:docPart>
      <w:docPartPr>
        <w:name w:val="B71DDD3C48704259AB8EB72B72D2235D"/>
        <w:category>
          <w:name w:val="Allgemein"/>
          <w:gallery w:val="placeholder"/>
        </w:category>
        <w:types>
          <w:type w:val="bbPlcHdr"/>
        </w:types>
        <w:behaviors>
          <w:behavior w:val="content"/>
        </w:behaviors>
        <w:guid w:val="{3B34CF71-A47E-44FC-81B7-14A10BF0A648}"/>
      </w:docPartPr>
      <w:docPartBody>
        <w:p w:rsidR="003C213A" w:rsidRDefault="003C213A" w:rsidP="003C213A">
          <w:pPr>
            <w:pStyle w:val="B71DDD3C48704259AB8EB72B72D2235D"/>
          </w:pPr>
          <w:r w:rsidRPr="00687778">
            <w:rPr>
              <w:rStyle w:val="Platzhaltertext"/>
            </w:rPr>
            <w:t>Datum</w:t>
          </w:r>
          <w:r>
            <w:rPr>
              <w:rStyle w:val="Platzhaltertext"/>
            </w:rPr>
            <w:t xml:space="preserve"> auswählen</w:t>
          </w:r>
        </w:p>
      </w:docPartBody>
    </w:docPart>
    <w:docPart>
      <w:docPartPr>
        <w:name w:val="E1A19E51E8954203ADD09A7C65FED4C9"/>
        <w:category>
          <w:name w:val="Allgemein"/>
          <w:gallery w:val="placeholder"/>
        </w:category>
        <w:types>
          <w:type w:val="bbPlcHdr"/>
        </w:types>
        <w:behaviors>
          <w:behavior w:val="content"/>
        </w:behaviors>
        <w:guid w:val="{459C3604-D5DD-48DA-B838-26FA48FA1ED0}"/>
      </w:docPartPr>
      <w:docPartBody>
        <w:p w:rsidR="003C213A" w:rsidRDefault="003C213A" w:rsidP="003C213A">
          <w:pPr>
            <w:pStyle w:val="E1A19E51E8954203ADD09A7C65FED4C9"/>
          </w:pPr>
          <w:r w:rsidRPr="00C37C33">
            <w:rPr>
              <w:rStyle w:val="Platzhaltertext"/>
            </w:rPr>
            <w:t>Autor/-in eingeben</w:t>
          </w:r>
        </w:p>
      </w:docPartBody>
    </w:docPart>
    <w:docPart>
      <w:docPartPr>
        <w:name w:val="A7D25C69092347D9B0B21989BBCAF55C"/>
        <w:category>
          <w:name w:val="Allgemein"/>
          <w:gallery w:val="placeholder"/>
        </w:category>
        <w:types>
          <w:type w:val="bbPlcHdr"/>
        </w:types>
        <w:behaviors>
          <w:behavior w:val="content"/>
        </w:behaviors>
        <w:guid w:val="{4AC36EFD-16A9-46F5-A76B-F001CD37A630}"/>
      </w:docPartPr>
      <w:docPartBody>
        <w:p w:rsidR="003C213A" w:rsidRDefault="003C213A" w:rsidP="003C213A">
          <w:pPr>
            <w:pStyle w:val="A7D25C69092347D9B0B21989BBCAF55C"/>
          </w:pPr>
          <w:r w:rsidRPr="00687778">
            <w:rPr>
              <w:rStyle w:val="Platzhaltertext"/>
            </w:rPr>
            <w:t>Datum</w:t>
          </w:r>
          <w:r>
            <w:rPr>
              <w:rStyle w:val="Platzhaltertext"/>
            </w:rPr>
            <w:t xml:space="preserve"> auswählen</w:t>
          </w:r>
        </w:p>
      </w:docPartBody>
    </w:docPart>
    <w:docPart>
      <w:docPartPr>
        <w:name w:val="4E60A680D4EF405980CF62506173AD27"/>
        <w:category>
          <w:name w:val="Allgemein"/>
          <w:gallery w:val="placeholder"/>
        </w:category>
        <w:types>
          <w:type w:val="bbPlcHdr"/>
        </w:types>
        <w:behaviors>
          <w:behavior w:val="content"/>
        </w:behaviors>
        <w:guid w:val="{3A8EA813-03BF-4F98-AC04-5F311D48613A}"/>
      </w:docPartPr>
      <w:docPartBody>
        <w:p w:rsidR="00802F86" w:rsidRDefault="00802F86" w:rsidP="00802F86">
          <w:pPr>
            <w:pStyle w:val="4E60A680D4EF405980CF62506173AD27"/>
          </w:pPr>
          <w:r>
            <w:rPr>
              <w:rStyle w:val="Platzhaltertext"/>
            </w:rPr>
            <w:t>Name oder Rolle, OE</w:t>
          </w:r>
        </w:p>
      </w:docPartBody>
    </w:docPart>
    <w:docPart>
      <w:docPartPr>
        <w:name w:val="F847D5C9B1AC45F784CED9692D332266"/>
        <w:category>
          <w:name w:val="Allgemein"/>
          <w:gallery w:val="placeholder"/>
        </w:category>
        <w:types>
          <w:type w:val="bbPlcHdr"/>
        </w:types>
        <w:behaviors>
          <w:behavior w:val="content"/>
        </w:behaviors>
        <w:guid w:val="{4A475832-0617-4B85-8590-72F2E15BF36C}"/>
      </w:docPartPr>
      <w:docPartBody>
        <w:p w:rsidR="00B8736B" w:rsidRDefault="00B8736B" w:rsidP="00B8736B">
          <w:pPr>
            <w:pStyle w:val="F847D5C9B1AC45F784CED9692D332266"/>
          </w:pPr>
          <w:r w:rsidRPr="00C37C33">
            <w:rPr>
              <w:rStyle w:val="Platzhaltertext"/>
            </w:rPr>
            <w:t>Autor/-in eingeben</w:t>
          </w:r>
        </w:p>
      </w:docPartBody>
    </w:docPart>
    <w:docPart>
      <w:docPartPr>
        <w:name w:val="34BDC9A7035F44ED9F77BCED2E0993E3"/>
        <w:category>
          <w:name w:val="Allgemein"/>
          <w:gallery w:val="placeholder"/>
        </w:category>
        <w:types>
          <w:type w:val="bbPlcHdr"/>
        </w:types>
        <w:behaviors>
          <w:behavior w:val="content"/>
        </w:behaviors>
        <w:guid w:val="{4B437CFD-590E-400B-A31B-64A1E2CD6721}"/>
      </w:docPartPr>
      <w:docPartBody>
        <w:p w:rsidR="00B8736B" w:rsidRDefault="00B8736B" w:rsidP="00B8736B">
          <w:pPr>
            <w:pStyle w:val="34BDC9A7035F44ED9F77BCED2E0993E3"/>
          </w:pPr>
          <w:r w:rsidRPr="00687778">
            <w:rPr>
              <w:rStyle w:val="Platzhaltertext"/>
            </w:rPr>
            <w:t>Datum</w:t>
          </w:r>
          <w:r>
            <w:rPr>
              <w:rStyle w:val="Platzhaltertext"/>
            </w:rPr>
            <w:t xml:space="preserve"> auswählen</w:t>
          </w:r>
        </w:p>
      </w:docPartBody>
    </w:docPart>
    <w:docPart>
      <w:docPartPr>
        <w:name w:val="FC8A6CB9EDB74A00888364C37F684A31"/>
        <w:category>
          <w:name w:val="Allgemein"/>
          <w:gallery w:val="placeholder"/>
        </w:category>
        <w:types>
          <w:type w:val="bbPlcHdr"/>
        </w:types>
        <w:behaviors>
          <w:behavior w:val="content"/>
        </w:behaviors>
        <w:guid w:val="{975D6BE3-9F35-4185-AF87-81A2C294DF24}"/>
      </w:docPartPr>
      <w:docPartBody>
        <w:p w:rsidR="0030335D" w:rsidRDefault="0030335D" w:rsidP="0030335D">
          <w:pPr>
            <w:pStyle w:val="FC8A6CB9EDB74A00888364C37F684A31"/>
          </w:pPr>
          <w:r w:rsidRPr="00C37C33">
            <w:rPr>
              <w:rStyle w:val="Platzhaltertext"/>
            </w:rPr>
            <w:t>Autor/-in eingeben</w:t>
          </w:r>
        </w:p>
      </w:docPartBody>
    </w:docPart>
    <w:docPart>
      <w:docPartPr>
        <w:name w:val="6D1FAE809C8A41FCA16832F2CECFF0D0"/>
        <w:category>
          <w:name w:val="Allgemein"/>
          <w:gallery w:val="placeholder"/>
        </w:category>
        <w:types>
          <w:type w:val="bbPlcHdr"/>
        </w:types>
        <w:behaviors>
          <w:behavior w:val="content"/>
        </w:behaviors>
        <w:guid w:val="{C482F902-E12E-4701-9F36-F2EA5BDB25E0}"/>
      </w:docPartPr>
      <w:docPartBody>
        <w:p w:rsidR="0030335D" w:rsidRDefault="0030335D" w:rsidP="0030335D">
          <w:pPr>
            <w:pStyle w:val="6D1FAE809C8A41FCA16832F2CECFF0D0"/>
          </w:pPr>
          <w:r w:rsidRPr="00687778">
            <w:rPr>
              <w:rStyle w:val="Platzhaltertext"/>
            </w:rPr>
            <w:t>Datum</w:t>
          </w:r>
          <w:r>
            <w:rPr>
              <w:rStyle w:val="Platzhaltertext"/>
            </w:rPr>
            <w:t xml:space="preserve"> auswählen</w:t>
          </w:r>
        </w:p>
      </w:docPartBody>
    </w:docPart>
    <w:docPart>
      <w:docPartPr>
        <w:name w:val="4EDB84014FDF4F5191C70B3404BA1F8C"/>
        <w:category>
          <w:name w:val="Allgemein"/>
          <w:gallery w:val="placeholder"/>
        </w:category>
        <w:types>
          <w:type w:val="bbPlcHdr"/>
        </w:types>
        <w:behaviors>
          <w:behavior w:val="content"/>
        </w:behaviors>
        <w:guid w:val="{5D70994E-B7A3-4D97-8882-19E08B7768C0}"/>
      </w:docPartPr>
      <w:docPartBody>
        <w:p w:rsidR="0041669C" w:rsidRDefault="00B60837" w:rsidP="00B60837">
          <w:pPr>
            <w:pStyle w:val="4EDB84014FDF4F5191C70B3404BA1F8C"/>
          </w:pPr>
          <w:r w:rsidRPr="00C37C33">
            <w:rPr>
              <w:rStyle w:val="Platzhaltertext"/>
            </w:rPr>
            <w:t>Autor/-in eingeben</w:t>
          </w:r>
        </w:p>
      </w:docPartBody>
    </w:docPart>
    <w:docPart>
      <w:docPartPr>
        <w:name w:val="A7F40B7C59C94B35AA360F2CE9466D6E"/>
        <w:category>
          <w:name w:val="Allgemein"/>
          <w:gallery w:val="placeholder"/>
        </w:category>
        <w:types>
          <w:type w:val="bbPlcHdr"/>
        </w:types>
        <w:behaviors>
          <w:behavior w:val="content"/>
        </w:behaviors>
        <w:guid w:val="{E093516B-5FDB-4FC4-8ACF-2FA6FDD60CB0}"/>
      </w:docPartPr>
      <w:docPartBody>
        <w:p w:rsidR="0041669C" w:rsidRDefault="00B60837" w:rsidP="00B60837">
          <w:pPr>
            <w:pStyle w:val="A7F40B7C59C94B35AA360F2CE9466D6E"/>
          </w:pPr>
          <w:r w:rsidRPr="00687778">
            <w:rPr>
              <w:rStyle w:val="Platzhaltertext"/>
            </w:rPr>
            <w:t>Datum</w:t>
          </w:r>
          <w:r>
            <w:rPr>
              <w:rStyle w:val="Platzhaltertext"/>
            </w:rPr>
            <w:t xml:space="preserve"> auswählen</w:t>
          </w:r>
        </w:p>
      </w:docPartBody>
    </w:docPart>
    <w:docPart>
      <w:docPartPr>
        <w:name w:val="ACFB6E23D9C041FA98D0FD281BB91DCB"/>
        <w:category>
          <w:name w:val="Allgemein"/>
          <w:gallery w:val="placeholder"/>
        </w:category>
        <w:types>
          <w:type w:val="bbPlcHdr"/>
        </w:types>
        <w:behaviors>
          <w:behavior w:val="content"/>
        </w:behaviors>
        <w:guid w:val="{82419CBE-24DB-4187-9D61-30CFC644A556}"/>
      </w:docPartPr>
      <w:docPartBody>
        <w:p w:rsidR="00684EDC" w:rsidRDefault="0041669C" w:rsidP="0041669C">
          <w:pPr>
            <w:pStyle w:val="ACFB6E23D9C041FA98D0FD281BB91DCB"/>
          </w:pPr>
          <w:r w:rsidRPr="00C37C33">
            <w:rPr>
              <w:rStyle w:val="Platzhaltertext"/>
            </w:rPr>
            <w:t>Autor/-in eingeben</w:t>
          </w:r>
        </w:p>
      </w:docPartBody>
    </w:docPart>
    <w:docPart>
      <w:docPartPr>
        <w:name w:val="796CF186207E4F628EA14AB5BA562ECF"/>
        <w:category>
          <w:name w:val="Allgemein"/>
          <w:gallery w:val="placeholder"/>
        </w:category>
        <w:types>
          <w:type w:val="bbPlcHdr"/>
        </w:types>
        <w:behaviors>
          <w:behavior w:val="content"/>
        </w:behaviors>
        <w:guid w:val="{548242B1-1B8C-4581-8A65-5948FDA683C8}"/>
      </w:docPartPr>
      <w:docPartBody>
        <w:p w:rsidR="00684EDC" w:rsidRDefault="0041669C" w:rsidP="0041669C">
          <w:pPr>
            <w:pStyle w:val="796CF186207E4F628EA14AB5BA562ECF"/>
          </w:pPr>
          <w:r w:rsidRPr="00687778">
            <w:rPr>
              <w:rStyle w:val="Platzhaltertext"/>
            </w:rPr>
            <w:t>Datum</w:t>
          </w:r>
          <w:r>
            <w:rPr>
              <w:rStyle w:val="Platzhaltertext"/>
            </w:rPr>
            <w:t xml:space="preserve"> auswählen</w:t>
          </w:r>
        </w:p>
      </w:docPartBody>
    </w:docPart>
    <w:docPart>
      <w:docPartPr>
        <w:name w:val="216CE4AE7FCB4200A53095624EABCD45"/>
        <w:category>
          <w:name w:val="Allgemein"/>
          <w:gallery w:val="placeholder"/>
        </w:category>
        <w:types>
          <w:type w:val="bbPlcHdr"/>
        </w:types>
        <w:behaviors>
          <w:behavior w:val="content"/>
        </w:behaviors>
        <w:guid w:val="{31E6362D-09F9-4A2D-8416-C49E793B548F}"/>
      </w:docPartPr>
      <w:docPartBody>
        <w:p w:rsidR="006F34AC" w:rsidRDefault="00946D4B" w:rsidP="00946D4B">
          <w:pPr>
            <w:pStyle w:val="216CE4AE7FCB4200A53095624EABCD45"/>
          </w:pPr>
          <w:r>
            <w:rPr>
              <w:rStyle w:val="Platzhaltertext"/>
            </w:rPr>
            <w:t>Name oder Rolle, OE</w:t>
          </w:r>
        </w:p>
      </w:docPartBody>
    </w:docPart>
    <w:docPart>
      <w:docPartPr>
        <w:name w:val="353502CF425A4468BF4EE0F08B36DBB1"/>
        <w:category>
          <w:name w:val="Allgemein"/>
          <w:gallery w:val="placeholder"/>
        </w:category>
        <w:types>
          <w:type w:val="bbPlcHdr"/>
        </w:types>
        <w:behaviors>
          <w:behavior w:val="content"/>
        </w:behaviors>
        <w:guid w:val="{0E916E38-4AB9-4A82-A3B9-0C63BF51FF28}"/>
      </w:docPartPr>
      <w:docPartBody>
        <w:p w:rsidR="006F34AC" w:rsidRDefault="00946D4B" w:rsidP="00946D4B">
          <w:pPr>
            <w:pStyle w:val="353502CF425A4468BF4EE0F08B36DBB1"/>
          </w:pPr>
          <w:r w:rsidRPr="00687778">
            <w:rPr>
              <w:rStyle w:val="Platzhaltertext"/>
            </w:rPr>
            <w:t>Datum</w:t>
          </w:r>
          <w:r>
            <w:rPr>
              <w:rStyle w:val="Platzhaltertext"/>
            </w:rPr>
            <w:t xml:space="preserve"> auswählen</w:t>
          </w:r>
        </w:p>
      </w:docPartBody>
    </w:docPart>
    <w:docPart>
      <w:docPartPr>
        <w:name w:val="D437AF4CFB27476C97EDA4E8E32D9E1E"/>
        <w:category>
          <w:name w:val="Allgemein"/>
          <w:gallery w:val="placeholder"/>
        </w:category>
        <w:types>
          <w:type w:val="bbPlcHdr"/>
        </w:types>
        <w:behaviors>
          <w:behavior w:val="content"/>
        </w:behaviors>
        <w:guid w:val="{A453A3E1-C875-4F84-A302-37985F38A2EB}"/>
      </w:docPartPr>
      <w:docPartBody>
        <w:p w:rsidR="006F34AC" w:rsidRDefault="00946D4B" w:rsidP="00946D4B">
          <w:pPr>
            <w:pStyle w:val="D437AF4CFB27476C97EDA4E8E32D9E1E"/>
          </w:pPr>
          <w:r>
            <w:rPr>
              <w:rStyle w:val="Platzhaltertext"/>
            </w:rPr>
            <w:t>gez. Name</w:t>
          </w:r>
        </w:p>
      </w:docPartBody>
    </w:docPart>
    <w:docPart>
      <w:docPartPr>
        <w:name w:val="882FF0B79EC643DA9E48454810303F77"/>
        <w:category>
          <w:name w:val="Allgemein"/>
          <w:gallery w:val="placeholder"/>
        </w:category>
        <w:types>
          <w:type w:val="bbPlcHdr"/>
        </w:types>
        <w:behaviors>
          <w:behavior w:val="content"/>
        </w:behaviors>
        <w:guid w:val="{7C871B03-D883-41A8-B215-BAE1A5A2B96D}"/>
      </w:docPartPr>
      <w:docPartBody>
        <w:p w:rsidR="006F34AC" w:rsidRDefault="00946D4B" w:rsidP="00946D4B">
          <w:pPr>
            <w:pStyle w:val="882FF0B79EC643DA9E48454810303F77"/>
          </w:pPr>
          <w:r>
            <w:rPr>
              <w:rStyle w:val="Platzhaltertext"/>
            </w:rPr>
            <w:t>Name oder Rolle, OE</w:t>
          </w:r>
        </w:p>
      </w:docPartBody>
    </w:docPart>
    <w:docPart>
      <w:docPartPr>
        <w:name w:val="1219DF246300456289B8C8E08B8F91C4"/>
        <w:category>
          <w:name w:val="Allgemein"/>
          <w:gallery w:val="placeholder"/>
        </w:category>
        <w:types>
          <w:type w:val="bbPlcHdr"/>
        </w:types>
        <w:behaviors>
          <w:behavior w:val="content"/>
        </w:behaviors>
        <w:guid w:val="{DF9C8693-650E-4A14-B8D6-9DAAE52A88B2}"/>
      </w:docPartPr>
      <w:docPartBody>
        <w:p w:rsidR="006F34AC" w:rsidRDefault="00946D4B" w:rsidP="00946D4B">
          <w:pPr>
            <w:pStyle w:val="1219DF246300456289B8C8E08B8F91C4"/>
          </w:pPr>
          <w:r>
            <w:rPr>
              <w:rStyle w:val="Platzhaltertext"/>
            </w:rPr>
            <w:t>Name oder Rolle, OE</w:t>
          </w:r>
        </w:p>
      </w:docPartBody>
    </w:docPart>
    <w:docPart>
      <w:docPartPr>
        <w:name w:val="C7A1D56180C74BC78DFC295B05754836"/>
        <w:category>
          <w:name w:val="Allgemein"/>
          <w:gallery w:val="placeholder"/>
        </w:category>
        <w:types>
          <w:type w:val="bbPlcHdr"/>
        </w:types>
        <w:behaviors>
          <w:behavior w:val="content"/>
        </w:behaviors>
        <w:guid w:val="{6CB3E679-17BB-471A-ACC4-DB440834B1CF}"/>
      </w:docPartPr>
      <w:docPartBody>
        <w:p w:rsidR="006F34AC" w:rsidRDefault="00946D4B" w:rsidP="00946D4B">
          <w:pPr>
            <w:pStyle w:val="C7A1D56180C74BC78DFC295B05754836"/>
          </w:pPr>
          <w:r>
            <w:rPr>
              <w:rStyle w:val="Platzhaltertext"/>
            </w:rPr>
            <w:t>Name oder Rolle, OE</w:t>
          </w:r>
        </w:p>
      </w:docPartBody>
    </w:docPart>
    <w:docPart>
      <w:docPartPr>
        <w:name w:val="02B79618E80041E8892F7C303219125D"/>
        <w:category>
          <w:name w:val="Allgemein"/>
          <w:gallery w:val="placeholder"/>
        </w:category>
        <w:types>
          <w:type w:val="bbPlcHdr"/>
        </w:types>
        <w:behaviors>
          <w:behavior w:val="content"/>
        </w:behaviors>
        <w:guid w:val="{C4C99A4E-4B69-4E22-8938-ADF8BCDE654C}"/>
      </w:docPartPr>
      <w:docPartBody>
        <w:p w:rsidR="006F34AC" w:rsidRDefault="00946D4B" w:rsidP="00946D4B">
          <w:pPr>
            <w:pStyle w:val="02B79618E80041E8892F7C303219125D"/>
          </w:pPr>
          <w:r w:rsidRPr="00687778">
            <w:rPr>
              <w:rStyle w:val="Platzhaltertext"/>
            </w:rPr>
            <w:t>Datum</w:t>
          </w:r>
          <w:r>
            <w:rPr>
              <w:rStyle w:val="Platzhaltertext"/>
            </w:rPr>
            <w:t xml:space="preserve"> auswählen</w:t>
          </w:r>
        </w:p>
      </w:docPartBody>
    </w:docPart>
    <w:docPart>
      <w:docPartPr>
        <w:name w:val="DF3441F04871443F9ACD794A01163B1A"/>
        <w:category>
          <w:name w:val="Allgemein"/>
          <w:gallery w:val="placeholder"/>
        </w:category>
        <w:types>
          <w:type w:val="bbPlcHdr"/>
        </w:types>
        <w:behaviors>
          <w:behavior w:val="content"/>
        </w:behaviors>
        <w:guid w:val="{D0D76450-B43C-4C6D-AED4-A2C2DD3B0805}"/>
      </w:docPartPr>
      <w:docPartBody>
        <w:p w:rsidR="006F34AC" w:rsidRDefault="00946D4B" w:rsidP="00946D4B">
          <w:pPr>
            <w:pStyle w:val="DF3441F04871443F9ACD794A01163B1A"/>
          </w:pPr>
          <w:r>
            <w:rPr>
              <w:rStyle w:val="Platzhaltertext"/>
            </w:rPr>
            <w:t>gez. Name</w:t>
          </w:r>
        </w:p>
      </w:docPartBody>
    </w:docPart>
    <w:docPart>
      <w:docPartPr>
        <w:name w:val="361C8E9E00874A19A864793C3BBECE6B"/>
        <w:category>
          <w:name w:val="Allgemein"/>
          <w:gallery w:val="placeholder"/>
        </w:category>
        <w:types>
          <w:type w:val="bbPlcHdr"/>
        </w:types>
        <w:behaviors>
          <w:behavior w:val="content"/>
        </w:behaviors>
        <w:guid w:val="{D6C38E07-E465-4C1E-A667-E429DFA0C714}"/>
      </w:docPartPr>
      <w:docPartBody>
        <w:p w:rsidR="00277C8A" w:rsidRDefault="00277C8A" w:rsidP="00277C8A">
          <w:pPr>
            <w:pStyle w:val="361C8E9E00874A19A864793C3BBECE6B"/>
          </w:pPr>
          <w:r w:rsidRPr="00C37C33">
            <w:rPr>
              <w:rStyle w:val="Platzhaltertext"/>
            </w:rPr>
            <w:t>Autor/-in eingeben</w:t>
          </w:r>
        </w:p>
      </w:docPartBody>
    </w:docPart>
    <w:docPart>
      <w:docPartPr>
        <w:name w:val="9991A21F3C8F43A28708D2A7B6640202"/>
        <w:category>
          <w:name w:val="Allgemein"/>
          <w:gallery w:val="placeholder"/>
        </w:category>
        <w:types>
          <w:type w:val="bbPlcHdr"/>
        </w:types>
        <w:behaviors>
          <w:behavior w:val="content"/>
        </w:behaviors>
        <w:guid w:val="{492DAE1A-2DE5-4316-BFB5-78B8E0F6D0A3}"/>
      </w:docPartPr>
      <w:docPartBody>
        <w:p w:rsidR="00277C8A" w:rsidRDefault="00277C8A" w:rsidP="00277C8A">
          <w:pPr>
            <w:pStyle w:val="9991A21F3C8F43A28708D2A7B6640202"/>
          </w:pPr>
          <w:r w:rsidRPr="00687778">
            <w:rPr>
              <w:rStyle w:val="Platzhaltertext"/>
            </w:rPr>
            <w:t>Datum</w:t>
          </w:r>
          <w:r>
            <w:rPr>
              <w:rStyle w:val="Platzhaltertext"/>
            </w:rPr>
            <w:t xml:space="preserve"> auswählen</w:t>
          </w:r>
        </w:p>
      </w:docPartBody>
    </w:docPart>
    <w:docPart>
      <w:docPartPr>
        <w:name w:val="C122CC0294B84EA79F5687E3F0547402"/>
        <w:category>
          <w:name w:val="Allgemein"/>
          <w:gallery w:val="placeholder"/>
        </w:category>
        <w:types>
          <w:type w:val="bbPlcHdr"/>
        </w:types>
        <w:behaviors>
          <w:behavior w:val="content"/>
        </w:behaviors>
        <w:guid w:val="{C84F3B08-1CB8-4616-A6B7-1ADB994B4F38}"/>
      </w:docPartPr>
      <w:docPartBody>
        <w:p w:rsidR="00277C8A" w:rsidRDefault="00277C8A" w:rsidP="00277C8A">
          <w:pPr>
            <w:pStyle w:val="C122CC0294B84EA79F5687E3F0547402"/>
          </w:pPr>
          <w:r w:rsidRPr="00C37C33">
            <w:rPr>
              <w:rStyle w:val="Platzhaltertext"/>
            </w:rPr>
            <w:t>Autor/-in eingeben</w:t>
          </w:r>
        </w:p>
      </w:docPartBody>
    </w:docPart>
    <w:docPart>
      <w:docPartPr>
        <w:name w:val="8663846555DC40F9A88D26314F35676D"/>
        <w:category>
          <w:name w:val="Allgemein"/>
          <w:gallery w:val="placeholder"/>
        </w:category>
        <w:types>
          <w:type w:val="bbPlcHdr"/>
        </w:types>
        <w:behaviors>
          <w:behavior w:val="content"/>
        </w:behaviors>
        <w:guid w:val="{A2E715D5-3933-4E13-95E8-AC135A9BB193}"/>
      </w:docPartPr>
      <w:docPartBody>
        <w:p w:rsidR="00277C8A" w:rsidRDefault="00277C8A" w:rsidP="00277C8A">
          <w:pPr>
            <w:pStyle w:val="8663846555DC40F9A88D26314F35676D"/>
          </w:pPr>
          <w:r w:rsidRPr="00687778">
            <w:rPr>
              <w:rStyle w:val="Platzhaltertext"/>
            </w:rPr>
            <w:t>Datum</w:t>
          </w:r>
          <w:r>
            <w:rPr>
              <w:rStyle w:val="Platzhaltertext"/>
            </w:rPr>
            <w:t xml:space="preserve"> auswählen</w:t>
          </w:r>
        </w:p>
      </w:docPartBody>
    </w:docPart>
    <w:docPart>
      <w:docPartPr>
        <w:name w:val="74C1B768E2B14426944E27EA1F070BF7"/>
        <w:category>
          <w:name w:val="Allgemein"/>
          <w:gallery w:val="placeholder"/>
        </w:category>
        <w:types>
          <w:type w:val="bbPlcHdr"/>
        </w:types>
        <w:behaviors>
          <w:behavior w:val="content"/>
        </w:behaviors>
        <w:guid w:val="{1318A7E3-0AF4-4B0C-9A00-E1410AA0E7FD}"/>
      </w:docPartPr>
      <w:docPartBody>
        <w:p w:rsidR="0040372C" w:rsidRDefault="00941718" w:rsidP="00941718">
          <w:pPr>
            <w:pStyle w:val="74C1B768E2B14426944E27EA1F070BF7"/>
          </w:pPr>
          <w:r w:rsidRPr="00C37C33">
            <w:rPr>
              <w:rStyle w:val="Platzhaltertext"/>
            </w:rPr>
            <w:t>Autor/-in eingeben</w:t>
          </w:r>
        </w:p>
      </w:docPartBody>
    </w:docPart>
    <w:docPart>
      <w:docPartPr>
        <w:name w:val="2022C2F58E75433F833E44892676474A"/>
        <w:category>
          <w:name w:val="Allgemein"/>
          <w:gallery w:val="placeholder"/>
        </w:category>
        <w:types>
          <w:type w:val="bbPlcHdr"/>
        </w:types>
        <w:behaviors>
          <w:behavior w:val="content"/>
        </w:behaviors>
        <w:guid w:val="{B67C7FDA-7111-46E5-AA59-7E6B61DCD40E}"/>
      </w:docPartPr>
      <w:docPartBody>
        <w:p w:rsidR="0040372C" w:rsidRDefault="00941718" w:rsidP="00941718">
          <w:pPr>
            <w:pStyle w:val="2022C2F58E75433F833E44892676474A"/>
          </w:pPr>
          <w:r w:rsidRPr="00687778">
            <w:rPr>
              <w:rStyle w:val="Platzhaltertext"/>
            </w:rPr>
            <w:t>Datum</w:t>
          </w:r>
          <w:r>
            <w:rPr>
              <w:rStyle w:val="Platzhaltertext"/>
            </w:rPr>
            <w:t xml:space="preserve"> auswählen</w:t>
          </w:r>
        </w:p>
      </w:docPartBody>
    </w:docPart>
    <w:docPart>
      <w:docPartPr>
        <w:name w:val="4155069A50494835999C47F057EFCE3F"/>
        <w:category>
          <w:name w:val="Allgemein"/>
          <w:gallery w:val="placeholder"/>
        </w:category>
        <w:types>
          <w:type w:val="bbPlcHdr"/>
        </w:types>
        <w:behaviors>
          <w:behavior w:val="content"/>
        </w:behaviors>
        <w:guid w:val="{79866375-7255-40D0-8A21-BB43CE868EBD}"/>
      </w:docPartPr>
      <w:docPartBody>
        <w:p w:rsidR="00857678" w:rsidRDefault="00463F1F" w:rsidP="00463F1F">
          <w:pPr>
            <w:pStyle w:val="4155069A50494835999C47F057EFCE3F"/>
          </w:pPr>
          <w:r w:rsidRPr="00C37C33">
            <w:rPr>
              <w:rStyle w:val="Platzhaltertext"/>
            </w:rPr>
            <w:t>Autor/-in eingeben</w:t>
          </w:r>
        </w:p>
      </w:docPartBody>
    </w:docPart>
    <w:docPart>
      <w:docPartPr>
        <w:name w:val="6F204FA714C04F6D955B12135CAD4B21"/>
        <w:category>
          <w:name w:val="Allgemein"/>
          <w:gallery w:val="placeholder"/>
        </w:category>
        <w:types>
          <w:type w:val="bbPlcHdr"/>
        </w:types>
        <w:behaviors>
          <w:behavior w:val="content"/>
        </w:behaviors>
        <w:guid w:val="{98F0A79E-337B-431C-A687-002A17044E29}"/>
      </w:docPartPr>
      <w:docPartBody>
        <w:p w:rsidR="00857678" w:rsidRDefault="00463F1F" w:rsidP="00463F1F">
          <w:pPr>
            <w:pStyle w:val="6F204FA714C04F6D955B12135CAD4B21"/>
          </w:pPr>
          <w:r w:rsidRPr="00687778">
            <w:rPr>
              <w:rStyle w:val="Platzhaltertext"/>
            </w:rPr>
            <w:t>Datum</w:t>
          </w:r>
          <w:r>
            <w:rPr>
              <w:rStyle w:val="Platzhaltertext"/>
            </w:rPr>
            <w:t xml:space="preserve"> auswählen</w:t>
          </w:r>
        </w:p>
      </w:docPartBody>
    </w:docPart>
    <w:docPart>
      <w:docPartPr>
        <w:name w:val="1DD9C870EE1D478CA665D9CBDF9E3C46"/>
        <w:category>
          <w:name w:val="Allgemein"/>
          <w:gallery w:val="placeholder"/>
        </w:category>
        <w:types>
          <w:type w:val="bbPlcHdr"/>
        </w:types>
        <w:behaviors>
          <w:behavior w:val="content"/>
        </w:behaviors>
        <w:guid w:val="{E841FFD5-8C0B-4542-9D9B-D522256C3181}"/>
      </w:docPartPr>
      <w:docPartBody>
        <w:p w:rsidR="00CA4915" w:rsidRDefault="005411B7" w:rsidP="005411B7">
          <w:pPr>
            <w:pStyle w:val="1DD9C870EE1D478CA665D9CBDF9E3C46"/>
          </w:pPr>
          <w:r w:rsidRPr="00C37C33">
            <w:rPr>
              <w:rStyle w:val="Platzhaltertext"/>
            </w:rPr>
            <w:t>Autor/-in eingeben</w:t>
          </w:r>
        </w:p>
      </w:docPartBody>
    </w:docPart>
    <w:docPart>
      <w:docPartPr>
        <w:name w:val="47F8F79D369C4A3AB5251832C255C317"/>
        <w:category>
          <w:name w:val="Allgemein"/>
          <w:gallery w:val="placeholder"/>
        </w:category>
        <w:types>
          <w:type w:val="bbPlcHdr"/>
        </w:types>
        <w:behaviors>
          <w:behavior w:val="content"/>
        </w:behaviors>
        <w:guid w:val="{CBC1FC09-3B8A-4CB2-A1E2-8F4F617E3D2B}"/>
      </w:docPartPr>
      <w:docPartBody>
        <w:p w:rsidR="00CA4915" w:rsidRDefault="005411B7" w:rsidP="005411B7">
          <w:pPr>
            <w:pStyle w:val="47F8F79D369C4A3AB5251832C255C317"/>
          </w:pPr>
          <w:r w:rsidRPr="00687778">
            <w:rPr>
              <w:rStyle w:val="Platzhaltertext"/>
            </w:rPr>
            <w:t>Datum</w:t>
          </w:r>
          <w:r>
            <w:rPr>
              <w:rStyle w:val="Platzhaltertext"/>
            </w:rPr>
            <w:t xml:space="preserve"> auswählen</w:t>
          </w:r>
        </w:p>
      </w:docPartBody>
    </w:docPart>
    <w:docPart>
      <w:docPartPr>
        <w:name w:val="4EE5246783824AE48F05A0DB17BC0208"/>
        <w:category>
          <w:name w:val="Allgemein"/>
          <w:gallery w:val="placeholder"/>
        </w:category>
        <w:types>
          <w:type w:val="bbPlcHdr"/>
        </w:types>
        <w:behaviors>
          <w:behavior w:val="content"/>
        </w:behaviors>
        <w:guid w:val="{42862E50-8260-4B83-8596-3DE016A5C111}"/>
      </w:docPartPr>
      <w:docPartBody>
        <w:p w:rsidR="003D23E9" w:rsidRDefault="003D23E9" w:rsidP="003D23E9">
          <w:pPr>
            <w:pStyle w:val="4EE5246783824AE48F05A0DB17BC0208"/>
          </w:pPr>
          <w:r w:rsidRPr="00C37C33">
            <w:rPr>
              <w:rStyle w:val="Platzhaltertext"/>
            </w:rPr>
            <w:t>Autor/-in eingeben</w:t>
          </w:r>
        </w:p>
      </w:docPartBody>
    </w:docPart>
    <w:docPart>
      <w:docPartPr>
        <w:name w:val="724132B5B9094589BB01182979E3FE1A"/>
        <w:category>
          <w:name w:val="Allgemein"/>
          <w:gallery w:val="placeholder"/>
        </w:category>
        <w:types>
          <w:type w:val="bbPlcHdr"/>
        </w:types>
        <w:behaviors>
          <w:behavior w:val="content"/>
        </w:behaviors>
        <w:guid w:val="{E828AFBD-908A-45C1-B09E-7BF23DDC7C8D}"/>
      </w:docPartPr>
      <w:docPartBody>
        <w:p w:rsidR="003D23E9" w:rsidRDefault="003D23E9" w:rsidP="003D23E9">
          <w:pPr>
            <w:pStyle w:val="724132B5B9094589BB01182979E3FE1A"/>
          </w:pPr>
          <w:r w:rsidRPr="00687778">
            <w:rPr>
              <w:rStyle w:val="Platzhaltertext"/>
            </w:rPr>
            <w:t>Datum</w:t>
          </w:r>
          <w:r>
            <w:rPr>
              <w:rStyle w:val="Platzhaltertext"/>
            </w:rPr>
            <w:t xml:space="preserve"> auswählen</w:t>
          </w:r>
        </w:p>
      </w:docPartBody>
    </w:docPart>
    <w:docPart>
      <w:docPartPr>
        <w:name w:val="82D92167D46541D687E3C2DEDFDE3B26"/>
        <w:category>
          <w:name w:val="Allgemein"/>
          <w:gallery w:val="placeholder"/>
        </w:category>
        <w:types>
          <w:type w:val="bbPlcHdr"/>
        </w:types>
        <w:behaviors>
          <w:behavior w:val="content"/>
        </w:behaviors>
        <w:guid w:val="{71D26063-C7D5-4D51-A2C8-29B630BFA25C}"/>
      </w:docPartPr>
      <w:docPartBody>
        <w:p w:rsidR="005878EC" w:rsidRDefault="00DA7189" w:rsidP="00DA7189">
          <w:pPr>
            <w:pStyle w:val="82D92167D46541D687E3C2DEDFDE3B26"/>
          </w:pPr>
          <w:r w:rsidRPr="00C37C33">
            <w:rPr>
              <w:rStyle w:val="Platzhaltertext"/>
            </w:rPr>
            <w:t>Autor/-in eingeben</w:t>
          </w:r>
        </w:p>
      </w:docPartBody>
    </w:docPart>
    <w:docPart>
      <w:docPartPr>
        <w:name w:val="065C9DDEDA3F402F92EF83A02C6500ED"/>
        <w:category>
          <w:name w:val="Allgemein"/>
          <w:gallery w:val="placeholder"/>
        </w:category>
        <w:types>
          <w:type w:val="bbPlcHdr"/>
        </w:types>
        <w:behaviors>
          <w:behavior w:val="content"/>
        </w:behaviors>
        <w:guid w:val="{1A2DDE25-B113-4305-8322-C7CF8E64A502}"/>
      </w:docPartPr>
      <w:docPartBody>
        <w:p w:rsidR="005878EC" w:rsidRDefault="00DA7189" w:rsidP="00DA7189">
          <w:pPr>
            <w:pStyle w:val="065C9DDEDA3F402F92EF83A02C6500ED"/>
          </w:pPr>
          <w:r w:rsidRPr="00687778">
            <w:rPr>
              <w:rStyle w:val="Platzhaltertext"/>
            </w:rPr>
            <w:t>Datum</w:t>
          </w:r>
          <w:r>
            <w:rPr>
              <w:rStyle w:val="Platzhaltertext"/>
            </w:rPr>
            <w:t xml:space="preserve"> auswählen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Frutiger 45 Light">
    <w:panose1 w:val="020B0403030504020204"/>
    <w:charset w:val="00"/>
    <w:family w:val="swiss"/>
    <w:pitch w:val="variable"/>
    <w:sig w:usb0="800000AF" w:usb1="5000204A" w:usb2="00000000" w:usb3="00000000" w:csb0="0000009B"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2"/>
  </w:compat>
  <w:rsids>
    <w:rsidRoot w:val="00E83A18"/>
    <w:rsid w:val="00064931"/>
    <w:rsid w:val="000C0778"/>
    <w:rsid w:val="000C4189"/>
    <w:rsid w:val="001073F8"/>
    <w:rsid w:val="00111D7D"/>
    <w:rsid w:val="00113A42"/>
    <w:rsid w:val="00127A04"/>
    <w:rsid w:val="001A7351"/>
    <w:rsid w:val="001E324D"/>
    <w:rsid w:val="002447D9"/>
    <w:rsid w:val="00277C8A"/>
    <w:rsid w:val="00292F6A"/>
    <w:rsid w:val="002B731B"/>
    <w:rsid w:val="002C3986"/>
    <w:rsid w:val="0030335D"/>
    <w:rsid w:val="0032558E"/>
    <w:rsid w:val="00356CAC"/>
    <w:rsid w:val="00367890"/>
    <w:rsid w:val="003B467E"/>
    <w:rsid w:val="003C213A"/>
    <w:rsid w:val="003D23E9"/>
    <w:rsid w:val="003E4E5D"/>
    <w:rsid w:val="003E5958"/>
    <w:rsid w:val="003F08E3"/>
    <w:rsid w:val="0040372C"/>
    <w:rsid w:val="0041669C"/>
    <w:rsid w:val="00420529"/>
    <w:rsid w:val="00463F1F"/>
    <w:rsid w:val="004E3165"/>
    <w:rsid w:val="004F33F1"/>
    <w:rsid w:val="005162ED"/>
    <w:rsid w:val="005411B7"/>
    <w:rsid w:val="005878EC"/>
    <w:rsid w:val="0059516B"/>
    <w:rsid w:val="005B04BE"/>
    <w:rsid w:val="005D5C92"/>
    <w:rsid w:val="00637DD4"/>
    <w:rsid w:val="00661737"/>
    <w:rsid w:val="00667C34"/>
    <w:rsid w:val="00684EDC"/>
    <w:rsid w:val="00685304"/>
    <w:rsid w:val="00691A90"/>
    <w:rsid w:val="006F34AC"/>
    <w:rsid w:val="00720497"/>
    <w:rsid w:val="0072492F"/>
    <w:rsid w:val="007554BF"/>
    <w:rsid w:val="007864AC"/>
    <w:rsid w:val="007E1A66"/>
    <w:rsid w:val="00802F86"/>
    <w:rsid w:val="0080326C"/>
    <w:rsid w:val="00817B11"/>
    <w:rsid w:val="00822F8E"/>
    <w:rsid w:val="0084039C"/>
    <w:rsid w:val="00857678"/>
    <w:rsid w:val="00903ED0"/>
    <w:rsid w:val="00936F90"/>
    <w:rsid w:val="00941718"/>
    <w:rsid w:val="00946D4B"/>
    <w:rsid w:val="00952533"/>
    <w:rsid w:val="0096169D"/>
    <w:rsid w:val="009D268F"/>
    <w:rsid w:val="00A50A74"/>
    <w:rsid w:val="00A707CF"/>
    <w:rsid w:val="00A85209"/>
    <w:rsid w:val="00B07BD1"/>
    <w:rsid w:val="00B44F1D"/>
    <w:rsid w:val="00B60837"/>
    <w:rsid w:val="00B8736B"/>
    <w:rsid w:val="00BC51B7"/>
    <w:rsid w:val="00C21990"/>
    <w:rsid w:val="00C34BE7"/>
    <w:rsid w:val="00C40748"/>
    <w:rsid w:val="00C95152"/>
    <w:rsid w:val="00CA4915"/>
    <w:rsid w:val="00CA635A"/>
    <w:rsid w:val="00CB3789"/>
    <w:rsid w:val="00CC4FC4"/>
    <w:rsid w:val="00D20B72"/>
    <w:rsid w:val="00D22038"/>
    <w:rsid w:val="00D5158C"/>
    <w:rsid w:val="00D60CB9"/>
    <w:rsid w:val="00DA4B23"/>
    <w:rsid w:val="00DA7189"/>
    <w:rsid w:val="00E14897"/>
    <w:rsid w:val="00E40BFB"/>
    <w:rsid w:val="00E83A18"/>
    <w:rsid w:val="00E910A7"/>
    <w:rsid w:val="00E92DB8"/>
    <w:rsid w:val="00ED0229"/>
    <w:rsid w:val="00ED7871"/>
    <w:rsid w:val="00EF24CA"/>
    <w:rsid w:val="00F43DC2"/>
    <w:rsid w:val="00F71794"/>
    <w:rsid w:val="00FA75C3"/>
    <w:rsid w:val="00FE419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CH" w:eastAsia="de-CH"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trPr>
      <w:hidden/>
    </w:tr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DA7189"/>
    <w:rPr>
      <w:vanish/>
      <w:color w:val="ED7D31" w:themeColor="accent2"/>
    </w:rPr>
  </w:style>
  <w:style w:type="paragraph" w:customStyle="1" w:styleId="049CE2DB823B4905B31FEE2B1F52180C">
    <w:name w:val="049CE2DB823B4905B31FEE2B1F52180C"/>
    <w:rsid w:val="003E4E5D"/>
  </w:style>
  <w:style w:type="paragraph" w:customStyle="1" w:styleId="7A4D0156D94A40E6A02E01C166B57570">
    <w:name w:val="7A4D0156D94A40E6A02E01C166B57570"/>
    <w:rsid w:val="003E4E5D"/>
  </w:style>
  <w:style w:type="paragraph" w:customStyle="1" w:styleId="A2BF1961A5EE4AFAA4F9F4F7E833AC61">
    <w:name w:val="A2BF1961A5EE4AFAA4F9F4F7E833AC61"/>
    <w:rsid w:val="003E4E5D"/>
  </w:style>
  <w:style w:type="paragraph" w:customStyle="1" w:styleId="DBC5CB475AC24561A8490150A1C6F8A4">
    <w:name w:val="DBC5CB475AC24561A8490150A1C6F8A4"/>
    <w:rsid w:val="003E4E5D"/>
  </w:style>
  <w:style w:type="paragraph" w:customStyle="1" w:styleId="1835554217D84C3FA375A66A7479B6E6">
    <w:name w:val="1835554217D84C3FA375A66A7479B6E6"/>
    <w:rsid w:val="003E4E5D"/>
  </w:style>
  <w:style w:type="paragraph" w:customStyle="1" w:styleId="06E7CBD14B6A4D6F8B7A19528AC931CA">
    <w:name w:val="06E7CBD14B6A4D6F8B7A19528AC931CA"/>
    <w:rsid w:val="003E4E5D"/>
  </w:style>
  <w:style w:type="paragraph" w:customStyle="1" w:styleId="9F2A5E9452ED4E1A93566A82FA925ADC">
    <w:name w:val="9F2A5E9452ED4E1A93566A82FA925ADC"/>
    <w:rsid w:val="003E4E5D"/>
  </w:style>
  <w:style w:type="paragraph" w:customStyle="1" w:styleId="72EA36209E664BC5A3B9D01F09B2D3FA">
    <w:name w:val="72EA36209E664BC5A3B9D01F09B2D3FA"/>
    <w:rsid w:val="003E4E5D"/>
  </w:style>
  <w:style w:type="paragraph" w:customStyle="1" w:styleId="CADBCA5F42E84B749F88C2D1BA3B2F7A">
    <w:name w:val="CADBCA5F42E84B749F88C2D1BA3B2F7A"/>
    <w:rsid w:val="003E4E5D"/>
  </w:style>
  <w:style w:type="paragraph" w:customStyle="1" w:styleId="31399EA100E44AE89BEF2400FFDABFA9">
    <w:name w:val="31399EA100E44AE89BEF2400FFDABFA9"/>
    <w:rsid w:val="003E4E5D"/>
  </w:style>
  <w:style w:type="paragraph" w:customStyle="1" w:styleId="7CF3D11FE1524DCFA49C18765F16C645">
    <w:name w:val="7CF3D11FE1524DCFA49C18765F16C645"/>
    <w:rsid w:val="003E4E5D"/>
  </w:style>
  <w:style w:type="paragraph" w:customStyle="1" w:styleId="BB4A8351764F46DE97303F3B51EF5D99">
    <w:name w:val="BB4A8351764F46DE97303F3B51EF5D99"/>
    <w:rsid w:val="003E4E5D"/>
  </w:style>
  <w:style w:type="paragraph" w:customStyle="1" w:styleId="D2957D99830D43A5906D4BB0AE6AD91B">
    <w:name w:val="D2957D99830D43A5906D4BB0AE6AD91B"/>
    <w:rsid w:val="003E4E5D"/>
  </w:style>
  <w:style w:type="paragraph" w:customStyle="1" w:styleId="B57C953F8A6C40C59901EB24994B3D25">
    <w:name w:val="B57C953F8A6C40C59901EB24994B3D25"/>
    <w:rsid w:val="003E4E5D"/>
  </w:style>
  <w:style w:type="paragraph" w:customStyle="1" w:styleId="AEF66F7ECE35411CA3DAC089725B9481">
    <w:name w:val="AEF66F7ECE35411CA3DAC089725B9481"/>
    <w:rsid w:val="003E4E5D"/>
  </w:style>
  <w:style w:type="paragraph" w:customStyle="1" w:styleId="084EE3210A7D4FF0A3CC0653B5455A74">
    <w:name w:val="084EE3210A7D4FF0A3CC0653B5455A74"/>
    <w:rsid w:val="003E4E5D"/>
  </w:style>
  <w:style w:type="paragraph" w:customStyle="1" w:styleId="4E828F8764CA4B6C8A186557882A2E09">
    <w:name w:val="4E828F8764CA4B6C8A186557882A2E09"/>
    <w:rsid w:val="003E4E5D"/>
  </w:style>
  <w:style w:type="paragraph" w:customStyle="1" w:styleId="93E106A7E79F4507AA4D559A73AC5984">
    <w:name w:val="93E106A7E79F4507AA4D559A73AC5984"/>
    <w:rsid w:val="003E4E5D"/>
  </w:style>
  <w:style w:type="paragraph" w:customStyle="1" w:styleId="399ACF344DE4418CBCD9FB4E4C4A2D37">
    <w:name w:val="399ACF344DE4418CBCD9FB4E4C4A2D37"/>
    <w:rsid w:val="003E4E5D"/>
  </w:style>
  <w:style w:type="paragraph" w:customStyle="1" w:styleId="C9E20C64F3564D60B1BAA1A9FE290908">
    <w:name w:val="C9E20C64F3564D60B1BAA1A9FE290908"/>
    <w:rsid w:val="003E4E5D"/>
  </w:style>
  <w:style w:type="paragraph" w:customStyle="1" w:styleId="F49DE78469904CF5BD733CEC6A2A1F88">
    <w:name w:val="F49DE78469904CF5BD733CEC6A2A1F88"/>
    <w:rsid w:val="00E83A18"/>
  </w:style>
  <w:style w:type="paragraph" w:customStyle="1" w:styleId="A679B8DAF45743BD95B70459C2970F2C">
    <w:name w:val="A679B8DAF45743BD95B70459C2970F2C"/>
    <w:rsid w:val="00E83A18"/>
  </w:style>
  <w:style w:type="paragraph" w:customStyle="1" w:styleId="A8942BACE41A482696913A166DA6DE93">
    <w:name w:val="A8942BACE41A482696913A166DA6DE93"/>
    <w:rsid w:val="00E83A18"/>
  </w:style>
  <w:style w:type="paragraph" w:customStyle="1" w:styleId="E1D0AB33A1604DB7B03C865FEC2E02FF">
    <w:name w:val="E1D0AB33A1604DB7B03C865FEC2E02FF"/>
    <w:rsid w:val="00E83A18"/>
  </w:style>
  <w:style w:type="paragraph" w:customStyle="1" w:styleId="5C4D0327A9E74690A6171AC964DB869D">
    <w:name w:val="5C4D0327A9E74690A6171AC964DB869D"/>
    <w:rsid w:val="00E83A18"/>
  </w:style>
  <w:style w:type="paragraph" w:customStyle="1" w:styleId="8B077AE59DED40B391A40D7608F03B8D">
    <w:name w:val="8B077AE59DED40B391A40D7608F03B8D"/>
    <w:rsid w:val="00E83A18"/>
  </w:style>
  <w:style w:type="paragraph" w:customStyle="1" w:styleId="18BCAA598DE94B8A86085136CFF9A6F7">
    <w:name w:val="18BCAA598DE94B8A86085136CFF9A6F7"/>
    <w:rsid w:val="00E83A18"/>
  </w:style>
  <w:style w:type="paragraph" w:customStyle="1" w:styleId="6705F9C81A0B4F24B6698BE7D002BFBC">
    <w:name w:val="6705F9C81A0B4F24B6698BE7D002BFBC"/>
    <w:rsid w:val="00E83A18"/>
  </w:style>
  <w:style w:type="paragraph" w:customStyle="1" w:styleId="1BDE08E621FA46579CCD5D6548FF6B18">
    <w:name w:val="1BDE08E621FA46579CCD5D6548FF6B18"/>
    <w:rsid w:val="00E83A18"/>
  </w:style>
  <w:style w:type="paragraph" w:customStyle="1" w:styleId="0BBD108D36CB4AF9B753221C83FD9296">
    <w:name w:val="0BBD108D36CB4AF9B753221C83FD9296"/>
    <w:rsid w:val="00E83A18"/>
  </w:style>
  <w:style w:type="paragraph" w:customStyle="1" w:styleId="85DC8F358FD2447A8AAEE25E9C7ACA3E">
    <w:name w:val="85DC8F358FD2447A8AAEE25E9C7ACA3E"/>
    <w:rsid w:val="00E83A18"/>
  </w:style>
  <w:style w:type="paragraph" w:customStyle="1" w:styleId="645ED2EF646C450FBB28E57F800826E8">
    <w:name w:val="645ED2EF646C450FBB28E57F800826E8"/>
    <w:rsid w:val="00E83A18"/>
  </w:style>
  <w:style w:type="paragraph" w:customStyle="1" w:styleId="F684E7962EDF43F09216BBFAB70F0093">
    <w:name w:val="F684E7962EDF43F09216BBFAB70F0093"/>
    <w:rsid w:val="00E83A18"/>
  </w:style>
  <w:style w:type="paragraph" w:customStyle="1" w:styleId="59368CA4735D4135BF24139C64D1FC8A">
    <w:name w:val="59368CA4735D4135BF24139C64D1FC8A"/>
    <w:rsid w:val="003E4E5D"/>
  </w:style>
  <w:style w:type="paragraph" w:customStyle="1" w:styleId="F933DD41106F4B6FB2C2CEE786D9E56B">
    <w:name w:val="F933DD41106F4B6FB2C2CEE786D9E56B"/>
    <w:rsid w:val="003E4E5D"/>
  </w:style>
  <w:style w:type="paragraph" w:customStyle="1" w:styleId="78B314E02D9349FAB974BBD10826E4B5">
    <w:name w:val="78B314E02D9349FAB974BBD10826E4B5"/>
    <w:rsid w:val="003E4E5D"/>
  </w:style>
  <w:style w:type="paragraph" w:customStyle="1" w:styleId="D80055CD672643A5B7DB28A9056680EE">
    <w:name w:val="D80055CD672643A5B7DB28A9056680EE"/>
    <w:rsid w:val="003E4E5D"/>
  </w:style>
  <w:style w:type="paragraph" w:customStyle="1" w:styleId="173F7C1198B440379E6EBF3E587C6C8C">
    <w:name w:val="173F7C1198B440379E6EBF3E587C6C8C"/>
    <w:rsid w:val="003E4E5D"/>
  </w:style>
  <w:style w:type="paragraph" w:customStyle="1" w:styleId="A1E6A6A256164B658E56AB2EDAF99FFA">
    <w:name w:val="A1E6A6A256164B658E56AB2EDAF99FFA"/>
    <w:rsid w:val="003E4E5D"/>
  </w:style>
  <w:style w:type="paragraph" w:customStyle="1" w:styleId="7AFAC095CD5F417981A559A74F889F67">
    <w:name w:val="7AFAC095CD5F417981A559A74F889F67"/>
    <w:rsid w:val="003E4E5D"/>
  </w:style>
  <w:style w:type="paragraph" w:customStyle="1" w:styleId="762A41A727B648B482827080415BDC13">
    <w:name w:val="762A41A727B648B482827080415BDC13"/>
    <w:rsid w:val="003E4E5D"/>
  </w:style>
  <w:style w:type="paragraph" w:customStyle="1" w:styleId="1DA0C1FB8C52466DAD62B34EB7F15B2C">
    <w:name w:val="1DA0C1FB8C52466DAD62B34EB7F15B2C"/>
    <w:rsid w:val="003E4E5D"/>
  </w:style>
  <w:style w:type="paragraph" w:customStyle="1" w:styleId="050D22CAAAC548ABBC20B377BC451255">
    <w:name w:val="050D22CAAAC548ABBC20B377BC451255"/>
    <w:rsid w:val="003E4E5D"/>
  </w:style>
  <w:style w:type="paragraph" w:customStyle="1" w:styleId="264738C32C0A4E798F1C4F985319021C">
    <w:name w:val="264738C32C0A4E798F1C4F985319021C"/>
    <w:rsid w:val="003E4E5D"/>
  </w:style>
  <w:style w:type="paragraph" w:customStyle="1" w:styleId="D6A46832EDAA4B9594639DCEBF046660">
    <w:name w:val="D6A46832EDAA4B9594639DCEBF046660"/>
    <w:rsid w:val="003E4E5D"/>
  </w:style>
  <w:style w:type="paragraph" w:customStyle="1" w:styleId="F4107A40A4C34A8B9839A80888BDB71C">
    <w:name w:val="F4107A40A4C34A8B9839A80888BDB71C"/>
    <w:rsid w:val="003E4E5D"/>
  </w:style>
  <w:style w:type="paragraph" w:customStyle="1" w:styleId="40933C18D7A247CCA6938002F46E207A">
    <w:name w:val="40933C18D7A247CCA6938002F46E207A"/>
    <w:rsid w:val="003E4E5D"/>
  </w:style>
  <w:style w:type="paragraph" w:customStyle="1" w:styleId="24AA3DCB670F4D1DACF8E090650690CF">
    <w:name w:val="24AA3DCB670F4D1DACF8E090650690CF"/>
    <w:rsid w:val="003E4E5D"/>
  </w:style>
  <w:style w:type="paragraph" w:customStyle="1" w:styleId="A8C471ADEB3749AFA8B8DBA31DBF2614">
    <w:name w:val="A8C471ADEB3749AFA8B8DBA31DBF2614"/>
    <w:rsid w:val="00A50A74"/>
  </w:style>
  <w:style w:type="paragraph" w:customStyle="1" w:styleId="99426FBD333046C8B7F881AEF19FFD6E">
    <w:name w:val="99426FBD333046C8B7F881AEF19FFD6E"/>
    <w:rsid w:val="00A50A74"/>
  </w:style>
  <w:style w:type="paragraph" w:customStyle="1" w:styleId="CC8A4848E5DD4358A4076941655E123F">
    <w:name w:val="CC8A4848E5DD4358A4076941655E123F"/>
    <w:rsid w:val="00A50A74"/>
  </w:style>
  <w:style w:type="paragraph" w:customStyle="1" w:styleId="C916351C294E4E459B440B3D7E40100C">
    <w:name w:val="C916351C294E4E459B440B3D7E40100C"/>
    <w:rsid w:val="00817B11"/>
  </w:style>
  <w:style w:type="paragraph" w:customStyle="1" w:styleId="651C480E508C4987BCE77C01EACD8E01">
    <w:name w:val="651C480E508C4987BCE77C01EACD8E01"/>
    <w:rsid w:val="00817B11"/>
  </w:style>
  <w:style w:type="paragraph" w:customStyle="1" w:styleId="3DDEE16E133145BEB18A59487645EB98">
    <w:name w:val="3DDEE16E133145BEB18A59487645EB98"/>
    <w:rsid w:val="00817B11"/>
  </w:style>
  <w:style w:type="paragraph" w:customStyle="1" w:styleId="587209D00C444D52AC2C57D994E4230E">
    <w:name w:val="587209D00C444D52AC2C57D994E4230E"/>
    <w:rsid w:val="00817B11"/>
  </w:style>
  <w:style w:type="paragraph" w:customStyle="1" w:styleId="13593895F85C461DAB489695FE253C32">
    <w:name w:val="13593895F85C461DAB489695FE253C32"/>
    <w:rsid w:val="00E40BFB"/>
  </w:style>
  <w:style w:type="paragraph" w:customStyle="1" w:styleId="049CE2DB823B4905B31FEE2B1F52180C1">
    <w:name w:val="049CE2DB823B4905B31FEE2B1F52180C1"/>
    <w:rsid w:val="005B04BE"/>
    <w:pPr>
      <w:spacing w:after="0" w:line="240" w:lineRule="auto"/>
    </w:pPr>
    <w:rPr>
      <w:rFonts w:ascii="Frutiger 45 Light" w:eastAsia="Times New Roman" w:hAnsi="Frutiger 45 Light" w:cs="Times New Roman"/>
      <w:sz w:val="20"/>
      <w:szCs w:val="24"/>
      <w:lang w:eastAsia="de-DE"/>
    </w:rPr>
  </w:style>
  <w:style w:type="paragraph" w:customStyle="1" w:styleId="DBC5CB475AC24561A8490150A1C6F8A41">
    <w:name w:val="DBC5CB475AC24561A8490150A1C6F8A41"/>
    <w:rsid w:val="005B04BE"/>
    <w:pPr>
      <w:spacing w:after="0" w:line="240" w:lineRule="auto"/>
    </w:pPr>
    <w:rPr>
      <w:rFonts w:ascii="Frutiger 45 Light" w:eastAsia="Times New Roman" w:hAnsi="Frutiger 45 Light" w:cs="Times New Roman"/>
      <w:sz w:val="20"/>
      <w:szCs w:val="24"/>
      <w:lang w:eastAsia="de-DE"/>
    </w:rPr>
  </w:style>
  <w:style w:type="paragraph" w:customStyle="1" w:styleId="651C480E508C4987BCE77C01EACD8E011">
    <w:name w:val="651C480E508C4987BCE77C01EACD8E011"/>
    <w:rsid w:val="005B04BE"/>
    <w:pPr>
      <w:spacing w:after="0" w:line="240" w:lineRule="auto"/>
    </w:pPr>
    <w:rPr>
      <w:rFonts w:ascii="Frutiger 45 Light" w:eastAsia="Times New Roman" w:hAnsi="Frutiger 45 Light" w:cs="Times New Roman"/>
      <w:sz w:val="20"/>
      <w:szCs w:val="24"/>
      <w:lang w:eastAsia="de-DE"/>
    </w:rPr>
  </w:style>
  <w:style w:type="paragraph" w:customStyle="1" w:styleId="06E7CBD14B6A4D6F8B7A19528AC931CA1">
    <w:name w:val="06E7CBD14B6A4D6F8B7A19528AC931CA1"/>
    <w:rsid w:val="005B04BE"/>
    <w:pPr>
      <w:tabs>
        <w:tab w:val="left" w:pos="1701"/>
      </w:tabs>
      <w:spacing w:after="0" w:line="240" w:lineRule="auto"/>
    </w:pPr>
    <w:rPr>
      <w:rFonts w:ascii="Frutiger 45 Light" w:eastAsia="Times New Roman" w:hAnsi="Frutiger 45 Light" w:cs="Times New Roman"/>
      <w:sz w:val="20"/>
      <w:szCs w:val="20"/>
      <w:lang w:eastAsia="de-DE"/>
    </w:rPr>
  </w:style>
  <w:style w:type="paragraph" w:customStyle="1" w:styleId="72EA36209E664BC5A3B9D01F09B2D3FA1">
    <w:name w:val="72EA36209E664BC5A3B9D01F09B2D3FA1"/>
    <w:rsid w:val="005B04BE"/>
    <w:pPr>
      <w:spacing w:after="0" w:line="240" w:lineRule="auto"/>
    </w:pPr>
    <w:rPr>
      <w:rFonts w:ascii="Frutiger 45 Light" w:eastAsia="Times New Roman" w:hAnsi="Frutiger 45 Light" w:cs="Times New Roman"/>
      <w:sz w:val="20"/>
      <w:szCs w:val="24"/>
      <w:lang w:eastAsia="de-DE"/>
    </w:rPr>
  </w:style>
  <w:style w:type="paragraph" w:customStyle="1" w:styleId="31399EA100E44AE89BEF2400FFDABFA91">
    <w:name w:val="31399EA100E44AE89BEF2400FFDABFA91"/>
    <w:rsid w:val="005B04BE"/>
    <w:pPr>
      <w:spacing w:after="0" w:line="240" w:lineRule="auto"/>
    </w:pPr>
    <w:rPr>
      <w:rFonts w:ascii="Frutiger 45 Light" w:eastAsia="Times New Roman" w:hAnsi="Frutiger 45 Light" w:cs="Times New Roman"/>
      <w:sz w:val="20"/>
      <w:szCs w:val="24"/>
      <w:lang w:eastAsia="de-DE"/>
    </w:rPr>
  </w:style>
  <w:style w:type="paragraph" w:customStyle="1" w:styleId="BB4A8351764F46DE97303F3B51EF5D991">
    <w:name w:val="BB4A8351764F46DE97303F3B51EF5D991"/>
    <w:rsid w:val="005B04BE"/>
    <w:pPr>
      <w:spacing w:after="0" w:line="240" w:lineRule="auto"/>
    </w:pPr>
    <w:rPr>
      <w:rFonts w:ascii="Frutiger 45 Light" w:eastAsia="Times New Roman" w:hAnsi="Frutiger 45 Light" w:cs="Times New Roman"/>
      <w:sz w:val="20"/>
      <w:szCs w:val="24"/>
      <w:lang w:eastAsia="de-DE"/>
    </w:rPr>
  </w:style>
  <w:style w:type="paragraph" w:customStyle="1" w:styleId="13593895F85C461DAB489695FE253C321">
    <w:name w:val="13593895F85C461DAB489695FE253C321"/>
    <w:rsid w:val="005B04BE"/>
    <w:pPr>
      <w:spacing w:after="0" w:line="240" w:lineRule="auto"/>
    </w:pPr>
    <w:rPr>
      <w:rFonts w:ascii="Frutiger 45 Light" w:eastAsia="Times New Roman" w:hAnsi="Frutiger 45 Light" w:cs="Times New Roman"/>
      <w:sz w:val="20"/>
      <w:szCs w:val="24"/>
      <w:lang w:eastAsia="de-DE"/>
    </w:rPr>
  </w:style>
  <w:style w:type="paragraph" w:customStyle="1" w:styleId="F933DD41106F4B6FB2C2CEE786D9E56B1">
    <w:name w:val="F933DD41106F4B6FB2C2CEE786D9E56B1"/>
    <w:rsid w:val="005B04BE"/>
    <w:pPr>
      <w:spacing w:after="0" w:line="240" w:lineRule="auto"/>
    </w:pPr>
    <w:rPr>
      <w:rFonts w:ascii="Frutiger 45 Light" w:eastAsia="Times New Roman" w:hAnsi="Frutiger 45 Light" w:cs="Times New Roman"/>
      <w:sz w:val="20"/>
      <w:szCs w:val="24"/>
      <w:lang w:eastAsia="de-DE"/>
    </w:rPr>
  </w:style>
  <w:style w:type="paragraph" w:customStyle="1" w:styleId="78B314E02D9349FAB974BBD10826E4B51">
    <w:name w:val="78B314E02D9349FAB974BBD10826E4B51"/>
    <w:rsid w:val="005B04BE"/>
    <w:pPr>
      <w:spacing w:after="0" w:line="240" w:lineRule="auto"/>
    </w:pPr>
    <w:rPr>
      <w:rFonts w:ascii="Frutiger 45 Light" w:eastAsia="Times New Roman" w:hAnsi="Frutiger 45 Light" w:cs="Times New Roman"/>
      <w:sz w:val="20"/>
      <w:szCs w:val="24"/>
      <w:lang w:eastAsia="de-DE"/>
    </w:rPr>
  </w:style>
  <w:style w:type="paragraph" w:customStyle="1" w:styleId="D80055CD672643A5B7DB28A9056680EE1">
    <w:name w:val="D80055CD672643A5B7DB28A9056680EE1"/>
    <w:rsid w:val="005B04BE"/>
    <w:pPr>
      <w:spacing w:after="0" w:line="240" w:lineRule="auto"/>
    </w:pPr>
    <w:rPr>
      <w:rFonts w:ascii="Frutiger 45 Light" w:eastAsia="Times New Roman" w:hAnsi="Frutiger 45 Light" w:cs="Times New Roman"/>
      <w:sz w:val="20"/>
      <w:szCs w:val="24"/>
      <w:lang w:eastAsia="de-DE"/>
    </w:rPr>
  </w:style>
  <w:style w:type="paragraph" w:customStyle="1" w:styleId="173F7C1198B440379E6EBF3E587C6C8C1">
    <w:name w:val="173F7C1198B440379E6EBF3E587C6C8C1"/>
    <w:rsid w:val="005B04BE"/>
    <w:pPr>
      <w:spacing w:after="0" w:line="240" w:lineRule="auto"/>
    </w:pPr>
    <w:rPr>
      <w:rFonts w:ascii="Frutiger 45 Light" w:eastAsia="Times New Roman" w:hAnsi="Frutiger 45 Light" w:cs="Times New Roman"/>
      <w:sz w:val="20"/>
      <w:szCs w:val="24"/>
      <w:lang w:eastAsia="de-DE"/>
    </w:rPr>
  </w:style>
  <w:style w:type="paragraph" w:customStyle="1" w:styleId="A1E6A6A256164B658E56AB2EDAF99FFA1">
    <w:name w:val="A1E6A6A256164B658E56AB2EDAF99FFA1"/>
    <w:rsid w:val="005B04BE"/>
    <w:pPr>
      <w:spacing w:after="0" w:line="240" w:lineRule="auto"/>
    </w:pPr>
    <w:rPr>
      <w:rFonts w:ascii="Frutiger 45 Light" w:eastAsia="Times New Roman" w:hAnsi="Frutiger 45 Light" w:cs="Times New Roman"/>
      <w:sz w:val="20"/>
      <w:szCs w:val="24"/>
      <w:lang w:eastAsia="de-DE"/>
    </w:rPr>
  </w:style>
  <w:style w:type="paragraph" w:customStyle="1" w:styleId="7AFAC095CD5F417981A559A74F889F671">
    <w:name w:val="7AFAC095CD5F417981A559A74F889F671"/>
    <w:rsid w:val="005B04BE"/>
    <w:pPr>
      <w:spacing w:after="0" w:line="240" w:lineRule="auto"/>
    </w:pPr>
    <w:rPr>
      <w:rFonts w:ascii="Frutiger 45 Light" w:eastAsia="Times New Roman" w:hAnsi="Frutiger 45 Light" w:cs="Times New Roman"/>
      <w:sz w:val="20"/>
      <w:szCs w:val="24"/>
      <w:lang w:eastAsia="de-DE"/>
    </w:rPr>
  </w:style>
  <w:style w:type="paragraph" w:customStyle="1" w:styleId="762A41A727B648B482827080415BDC131">
    <w:name w:val="762A41A727B648B482827080415BDC131"/>
    <w:rsid w:val="005B04BE"/>
    <w:pPr>
      <w:spacing w:after="0" w:line="240" w:lineRule="auto"/>
    </w:pPr>
    <w:rPr>
      <w:rFonts w:ascii="Frutiger 45 Light" w:eastAsia="Times New Roman" w:hAnsi="Frutiger 45 Light" w:cs="Times New Roman"/>
      <w:sz w:val="20"/>
      <w:szCs w:val="24"/>
      <w:lang w:eastAsia="de-DE"/>
    </w:rPr>
  </w:style>
  <w:style w:type="paragraph" w:customStyle="1" w:styleId="1DA0C1FB8C52466DAD62B34EB7F15B2C1">
    <w:name w:val="1DA0C1FB8C52466DAD62B34EB7F15B2C1"/>
    <w:rsid w:val="005B04BE"/>
    <w:pPr>
      <w:spacing w:after="0" w:line="240" w:lineRule="auto"/>
    </w:pPr>
    <w:rPr>
      <w:rFonts w:ascii="Frutiger 45 Light" w:eastAsia="Times New Roman" w:hAnsi="Frutiger 45 Light" w:cs="Times New Roman"/>
      <w:sz w:val="20"/>
      <w:szCs w:val="24"/>
      <w:lang w:eastAsia="de-DE"/>
    </w:rPr>
  </w:style>
  <w:style w:type="paragraph" w:customStyle="1" w:styleId="C48F03D0A92349C1BC4F6A0990631F69">
    <w:name w:val="C48F03D0A92349C1BC4F6A0990631F69"/>
    <w:rsid w:val="005B04BE"/>
    <w:pPr>
      <w:tabs>
        <w:tab w:val="right" w:pos="592"/>
        <w:tab w:val="right" w:pos="10348"/>
      </w:tabs>
      <w:spacing w:after="0" w:line="240" w:lineRule="auto"/>
    </w:pPr>
    <w:rPr>
      <w:rFonts w:ascii="Frutiger 45 Light" w:eastAsia="Times New Roman" w:hAnsi="Frutiger 45 Light" w:cs="Times New Roman"/>
      <w:noProof/>
      <w:sz w:val="12"/>
      <w:szCs w:val="12"/>
      <w:lang w:eastAsia="de-DE"/>
    </w:rPr>
  </w:style>
  <w:style w:type="paragraph" w:customStyle="1" w:styleId="907052639EA24C1787F7D171824FC9C0">
    <w:name w:val="907052639EA24C1787F7D171824FC9C0"/>
    <w:rsid w:val="005B04BE"/>
    <w:pPr>
      <w:tabs>
        <w:tab w:val="right" w:pos="592"/>
        <w:tab w:val="right" w:pos="10348"/>
      </w:tabs>
      <w:spacing w:after="0" w:line="240" w:lineRule="auto"/>
    </w:pPr>
    <w:rPr>
      <w:rFonts w:ascii="Frutiger 45 Light" w:eastAsia="Times New Roman" w:hAnsi="Frutiger 45 Light" w:cs="Times New Roman"/>
      <w:noProof/>
      <w:sz w:val="12"/>
      <w:szCs w:val="12"/>
      <w:lang w:eastAsia="de-DE"/>
    </w:rPr>
  </w:style>
  <w:style w:type="paragraph" w:customStyle="1" w:styleId="049CE2DB823B4905B31FEE2B1F52180C2">
    <w:name w:val="049CE2DB823B4905B31FEE2B1F52180C2"/>
    <w:rsid w:val="005B04BE"/>
    <w:pPr>
      <w:spacing w:after="0" w:line="240" w:lineRule="auto"/>
    </w:pPr>
    <w:rPr>
      <w:rFonts w:ascii="Frutiger 45 Light" w:eastAsia="Times New Roman" w:hAnsi="Frutiger 45 Light" w:cs="Times New Roman"/>
      <w:sz w:val="20"/>
      <w:szCs w:val="24"/>
      <w:lang w:eastAsia="de-DE"/>
    </w:rPr>
  </w:style>
  <w:style w:type="paragraph" w:customStyle="1" w:styleId="DBC5CB475AC24561A8490150A1C6F8A42">
    <w:name w:val="DBC5CB475AC24561A8490150A1C6F8A42"/>
    <w:rsid w:val="005B04BE"/>
    <w:pPr>
      <w:spacing w:after="0" w:line="240" w:lineRule="auto"/>
    </w:pPr>
    <w:rPr>
      <w:rFonts w:ascii="Frutiger 45 Light" w:eastAsia="Times New Roman" w:hAnsi="Frutiger 45 Light" w:cs="Times New Roman"/>
      <w:sz w:val="20"/>
      <w:szCs w:val="24"/>
      <w:lang w:eastAsia="de-DE"/>
    </w:rPr>
  </w:style>
  <w:style w:type="paragraph" w:customStyle="1" w:styleId="651C480E508C4987BCE77C01EACD8E012">
    <w:name w:val="651C480E508C4987BCE77C01EACD8E012"/>
    <w:rsid w:val="005B04BE"/>
    <w:pPr>
      <w:spacing w:after="0" w:line="240" w:lineRule="auto"/>
    </w:pPr>
    <w:rPr>
      <w:rFonts w:ascii="Frutiger 45 Light" w:eastAsia="Times New Roman" w:hAnsi="Frutiger 45 Light" w:cs="Times New Roman"/>
      <w:sz w:val="20"/>
      <w:szCs w:val="24"/>
      <w:lang w:eastAsia="de-DE"/>
    </w:rPr>
  </w:style>
  <w:style w:type="paragraph" w:customStyle="1" w:styleId="06E7CBD14B6A4D6F8B7A19528AC931CA2">
    <w:name w:val="06E7CBD14B6A4D6F8B7A19528AC931CA2"/>
    <w:rsid w:val="005B04BE"/>
    <w:pPr>
      <w:tabs>
        <w:tab w:val="left" w:pos="1701"/>
      </w:tabs>
      <w:spacing w:after="0" w:line="240" w:lineRule="auto"/>
    </w:pPr>
    <w:rPr>
      <w:rFonts w:ascii="Frutiger 45 Light" w:eastAsia="Times New Roman" w:hAnsi="Frutiger 45 Light" w:cs="Times New Roman"/>
      <w:sz w:val="20"/>
      <w:szCs w:val="20"/>
      <w:lang w:eastAsia="de-DE"/>
    </w:rPr>
  </w:style>
  <w:style w:type="paragraph" w:customStyle="1" w:styleId="72EA36209E664BC5A3B9D01F09B2D3FA2">
    <w:name w:val="72EA36209E664BC5A3B9D01F09B2D3FA2"/>
    <w:rsid w:val="005B04BE"/>
    <w:pPr>
      <w:spacing w:after="0" w:line="240" w:lineRule="auto"/>
    </w:pPr>
    <w:rPr>
      <w:rFonts w:ascii="Frutiger 45 Light" w:eastAsia="Times New Roman" w:hAnsi="Frutiger 45 Light" w:cs="Times New Roman"/>
      <w:sz w:val="20"/>
      <w:szCs w:val="24"/>
      <w:lang w:eastAsia="de-DE"/>
    </w:rPr>
  </w:style>
  <w:style w:type="paragraph" w:customStyle="1" w:styleId="31399EA100E44AE89BEF2400FFDABFA92">
    <w:name w:val="31399EA100E44AE89BEF2400FFDABFA92"/>
    <w:rsid w:val="005B04BE"/>
    <w:pPr>
      <w:spacing w:after="0" w:line="240" w:lineRule="auto"/>
    </w:pPr>
    <w:rPr>
      <w:rFonts w:ascii="Frutiger 45 Light" w:eastAsia="Times New Roman" w:hAnsi="Frutiger 45 Light" w:cs="Times New Roman"/>
      <w:sz w:val="20"/>
      <w:szCs w:val="24"/>
      <w:lang w:eastAsia="de-DE"/>
    </w:rPr>
  </w:style>
  <w:style w:type="paragraph" w:customStyle="1" w:styleId="BB4A8351764F46DE97303F3B51EF5D992">
    <w:name w:val="BB4A8351764F46DE97303F3B51EF5D992"/>
    <w:rsid w:val="005B04BE"/>
    <w:pPr>
      <w:spacing w:after="0" w:line="240" w:lineRule="auto"/>
    </w:pPr>
    <w:rPr>
      <w:rFonts w:ascii="Frutiger 45 Light" w:eastAsia="Times New Roman" w:hAnsi="Frutiger 45 Light" w:cs="Times New Roman"/>
      <w:sz w:val="20"/>
      <w:szCs w:val="24"/>
      <w:lang w:eastAsia="de-DE"/>
    </w:rPr>
  </w:style>
  <w:style w:type="paragraph" w:customStyle="1" w:styleId="13593895F85C461DAB489695FE253C322">
    <w:name w:val="13593895F85C461DAB489695FE253C322"/>
    <w:rsid w:val="005B04BE"/>
    <w:pPr>
      <w:spacing w:after="0" w:line="240" w:lineRule="auto"/>
    </w:pPr>
    <w:rPr>
      <w:rFonts w:ascii="Frutiger 45 Light" w:eastAsia="Times New Roman" w:hAnsi="Frutiger 45 Light" w:cs="Times New Roman"/>
      <w:sz w:val="20"/>
      <w:szCs w:val="24"/>
      <w:lang w:eastAsia="de-DE"/>
    </w:rPr>
  </w:style>
  <w:style w:type="paragraph" w:customStyle="1" w:styleId="F933DD41106F4B6FB2C2CEE786D9E56B2">
    <w:name w:val="F933DD41106F4B6FB2C2CEE786D9E56B2"/>
    <w:rsid w:val="005B04BE"/>
    <w:pPr>
      <w:spacing w:after="0" w:line="240" w:lineRule="auto"/>
    </w:pPr>
    <w:rPr>
      <w:rFonts w:ascii="Frutiger 45 Light" w:eastAsia="Times New Roman" w:hAnsi="Frutiger 45 Light" w:cs="Times New Roman"/>
      <w:sz w:val="20"/>
      <w:szCs w:val="24"/>
      <w:lang w:eastAsia="de-DE"/>
    </w:rPr>
  </w:style>
  <w:style w:type="paragraph" w:customStyle="1" w:styleId="78B314E02D9349FAB974BBD10826E4B52">
    <w:name w:val="78B314E02D9349FAB974BBD10826E4B52"/>
    <w:rsid w:val="005B04BE"/>
    <w:pPr>
      <w:spacing w:after="0" w:line="240" w:lineRule="auto"/>
    </w:pPr>
    <w:rPr>
      <w:rFonts w:ascii="Frutiger 45 Light" w:eastAsia="Times New Roman" w:hAnsi="Frutiger 45 Light" w:cs="Times New Roman"/>
      <w:sz w:val="20"/>
      <w:szCs w:val="24"/>
      <w:lang w:eastAsia="de-DE"/>
    </w:rPr>
  </w:style>
  <w:style w:type="paragraph" w:customStyle="1" w:styleId="D80055CD672643A5B7DB28A9056680EE2">
    <w:name w:val="D80055CD672643A5B7DB28A9056680EE2"/>
    <w:rsid w:val="005B04BE"/>
    <w:pPr>
      <w:spacing w:after="0" w:line="240" w:lineRule="auto"/>
    </w:pPr>
    <w:rPr>
      <w:rFonts w:ascii="Frutiger 45 Light" w:eastAsia="Times New Roman" w:hAnsi="Frutiger 45 Light" w:cs="Times New Roman"/>
      <w:sz w:val="20"/>
      <w:szCs w:val="24"/>
      <w:lang w:eastAsia="de-DE"/>
    </w:rPr>
  </w:style>
  <w:style w:type="paragraph" w:customStyle="1" w:styleId="173F7C1198B440379E6EBF3E587C6C8C2">
    <w:name w:val="173F7C1198B440379E6EBF3E587C6C8C2"/>
    <w:rsid w:val="005B04BE"/>
    <w:pPr>
      <w:spacing w:after="0" w:line="240" w:lineRule="auto"/>
    </w:pPr>
    <w:rPr>
      <w:rFonts w:ascii="Frutiger 45 Light" w:eastAsia="Times New Roman" w:hAnsi="Frutiger 45 Light" w:cs="Times New Roman"/>
      <w:sz w:val="20"/>
      <w:szCs w:val="24"/>
      <w:lang w:eastAsia="de-DE"/>
    </w:rPr>
  </w:style>
  <w:style w:type="paragraph" w:customStyle="1" w:styleId="A1E6A6A256164B658E56AB2EDAF99FFA2">
    <w:name w:val="A1E6A6A256164B658E56AB2EDAF99FFA2"/>
    <w:rsid w:val="005B04BE"/>
    <w:pPr>
      <w:spacing w:after="0" w:line="240" w:lineRule="auto"/>
    </w:pPr>
    <w:rPr>
      <w:rFonts w:ascii="Frutiger 45 Light" w:eastAsia="Times New Roman" w:hAnsi="Frutiger 45 Light" w:cs="Times New Roman"/>
      <w:sz w:val="20"/>
      <w:szCs w:val="24"/>
      <w:lang w:eastAsia="de-DE"/>
    </w:rPr>
  </w:style>
  <w:style w:type="paragraph" w:customStyle="1" w:styleId="7AFAC095CD5F417981A559A74F889F672">
    <w:name w:val="7AFAC095CD5F417981A559A74F889F672"/>
    <w:rsid w:val="005B04BE"/>
    <w:pPr>
      <w:spacing w:after="0" w:line="240" w:lineRule="auto"/>
    </w:pPr>
    <w:rPr>
      <w:rFonts w:ascii="Frutiger 45 Light" w:eastAsia="Times New Roman" w:hAnsi="Frutiger 45 Light" w:cs="Times New Roman"/>
      <w:sz w:val="20"/>
      <w:szCs w:val="24"/>
      <w:lang w:eastAsia="de-DE"/>
    </w:rPr>
  </w:style>
  <w:style w:type="paragraph" w:customStyle="1" w:styleId="762A41A727B648B482827080415BDC132">
    <w:name w:val="762A41A727B648B482827080415BDC132"/>
    <w:rsid w:val="005B04BE"/>
    <w:pPr>
      <w:spacing w:after="0" w:line="240" w:lineRule="auto"/>
    </w:pPr>
    <w:rPr>
      <w:rFonts w:ascii="Frutiger 45 Light" w:eastAsia="Times New Roman" w:hAnsi="Frutiger 45 Light" w:cs="Times New Roman"/>
      <w:sz w:val="20"/>
      <w:szCs w:val="24"/>
      <w:lang w:eastAsia="de-DE"/>
    </w:rPr>
  </w:style>
  <w:style w:type="paragraph" w:customStyle="1" w:styleId="1DA0C1FB8C52466DAD62B34EB7F15B2C2">
    <w:name w:val="1DA0C1FB8C52466DAD62B34EB7F15B2C2"/>
    <w:rsid w:val="005B04BE"/>
    <w:pPr>
      <w:spacing w:after="0" w:line="240" w:lineRule="auto"/>
    </w:pPr>
    <w:rPr>
      <w:rFonts w:ascii="Frutiger 45 Light" w:eastAsia="Times New Roman" w:hAnsi="Frutiger 45 Light" w:cs="Times New Roman"/>
      <w:sz w:val="20"/>
      <w:szCs w:val="24"/>
      <w:lang w:eastAsia="de-DE"/>
    </w:rPr>
  </w:style>
  <w:style w:type="paragraph" w:customStyle="1" w:styleId="C48F03D0A92349C1BC4F6A0990631F691">
    <w:name w:val="C48F03D0A92349C1BC4F6A0990631F691"/>
    <w:rsid w:val="005B04BE"/>
    <w:pPr>
      <w:tabs>
        <w:tab w:val="right" w:pos="592"/>
        <w:tab w:val="right" w:pos="10348"/>
      </w:tabs>
      <w:spacing w:after="0" w:line="240" w:lineRule="auto"/>
    </w:pPr>
    <w:rPr>
      <w:rFonts w:ascii="Frutiger 45 Light" w:eastAsia="Times New Roman" w:hAnsi="Frutiger 45 Light" w:cs="Times New Roman"/>
      <w:noProof/>
      <w:sz w:val="12"/>
      <w:szCs w:val="12"/>
      <w:lang w:eastAsia="de-DE"/>
    </w:rPr>
  </w:style>
  <w:style w:type="paragraph" w:customStyle="1" w:styleId="907052639EA24C1787F7D171824FC9C01">
    <w:name w:val="907052639EA24C1787F7D171824FC9C01"/>
    <w:rsid w:val="005B04BE"/>
    <w:pPr>
      <w:tabs>
        <w:tab w:val="right" w:pos="592"/>
        <w:tab w:val="right" w:pos="10348"/>
      </w:tabs>
      <w:spacing w:after="0" w:line="240" w:lineRule="auto"/>
    </w:pPr>
    <w:rPr>
      <w:rFonts w:ascii="Frutiger 45 Light" w:eastAsia="Times New Roman" w:hAnsi="Frutiger 45 Light" w:cs="Times New Roman"/>
      <w:noProof/>
      <w:sz w:val="12"/>
      <w:szCs w:val="12"/>
      <w:lang w:eastAsia="de-DE"/>
    </w:rPr>
  </w:style>
  <w:style w:type="paragraph" w:customStyle="1" w:styleId="049CE2DB823B4905B31FEE2B1F52180C3">
    <w:name w:val="049CE2DB823B4905B31FEE2B1F52180C3"/>
    <w:rsid w:val="005B04BE"/>
    <w:pPr>
      <w:spacing w:after="0" w:line="240" w:lineRule="auto"/>
    </w:pPr>
    <w:rPr>
      <w:rFonts w:ascii="Frutiger 45 Light" w:eastAsia="Times New Roman" w:hAnsi="Frutiger 45 Light" w:cs="Times New Roman"/>
      <w:sz w:val="20"/>
      <w:szCs w:val="24"/>
      <w:lang w:eastAsia="de-DE"/>
    </w:rPr>
  </w:style>
  <w:style w:type="paragraph" w:customStyle="1" w:styleId="DBC5CB475AC24561A8490150A1C6F8A43">
    <w:name w:val="DBC5CB475AC24561A8490150A1C6F8A43"/>
    <w:rsid w:val="005B04BE"/>
    <w:pPr>
      <w:spacing w:after="0" w:line="240" w:lineRule="auto"/>
    </w:pPr>
    <w:rPr>
      <w:rFonts w:ascii="Frutiger 45 Light" w:eastAsia="Times New Roman" w:hAnsi="Frutiger 45 Light" w:cs="Times New Roman"/>
      <w:sz w:val="20"/>
      <w:szCs w:val="24"/>
      <w:lang w:eastAsia="de-DE"/>
    </w:rPr>
  </w:style>
  <w:style w:type="paragraph" w:customStyle="1" w:styleId="651C480E508C4987BCE77C01EACD8E013">
    <w:name w:val="651C480E508C4987BCE77C01EACD8E013"/>
    <w:rsid w:val="005B04BE"/>
    <w:pPr>
      <w:spacing w:after="0" w:line="240" w:lineRule="auto"/>
    </w:pPr>
    <w:rPr>
      <w:rFonts w:ascii="Frutiger 45 Light" w:eastAsia="Times New Roman" w:hAnsi="Frutiger 45 Light" w:cs="Times New Roman"/>
      <w:sz w:val="20"/>
      <w:szCs w:val="24"/>
      <w:lang w:eastAsia="de-DE"/>
    </w:rPr>
  </w:style>
  <w:style w:type="paragraph" w:customStyle="1" w:styleId="06E7CBD14B6A4D6F8B7A19528AC931CA3">
    <w:name w:val="06E7CBD14B6A4D6F8B7A19528AC931CA3"/>
    <w:rsid w:val="005B04BE"/>
    <w:pPr>
      <w:tabs>
        <w:tab w:val="left" w:pos="1701"/>
      </w:tabs>
      <w:spacing w:after="0" w:line="240" w:lineRule="auto"/>
    </w:pPr>
    <w:rPr>
      <w:rFonts w:ascii="Frutiger 45 Light" w:eastAsia="Times New Roman" w:hAnsi="Frutiger 45 Light" w:cs="Times New Roman"/>
      <w:sz w:val="20"/>
      <w:szCs w:val="20"/>
      <w:lang w:eastAsia="de-DE"/>
    </w:rPr>
  </w:style>
  <w:style w:type="paragraph" w:customStyle="1" w:styleId="72EA36209E664BC5A3B9D01F09B2D3FA3">
    <w:name w:val="72EA36209E664BC5A3B9D01F09B2D3FA3"/>
    <w:rsid w:val="005B04BE"/>
    <w:pPr>
      <w:spacing w:after="0" w:line="240" w:lineRule="auto"/>
    </w:pPr>
    <w:rPr>
      <w:rFonts w:ascii="Frutiger 45 Light" w:eastAsia="Times New Roman" w:hAnsi="Frutiger 45 Light" w:cs="Times New Roman"/>
      <w:sz w:val="20"/>
      <w:szCs w:val="24"/>
      <w:lang w:eastAsia="de-DE"/>
    </w:rPr>
  </w:style>
  <w:style w:type="paragraph" w:customStyle="1" w:styleId="31399EA100E44AE89BEF2400FFDABFA93">
    <w:name w:val="31399EA100E44AE89BEF2400FFDABFA93"/>
    <w:rsid w:val="005B04BE"/>
    <w:pPr>
      <w:spacing w:after="0" w:line="240" w:lineRule="auto"/>
    </w:pPr>
    <w:rPr>
      <w:rFonts w:ascii="Frutiger 45 Light" w:eastAsia="Times New Roman" w:hAnsi="Frutiger 45 Light" w:cs="Times New Roman"/>
      <w:sz w:val="20"/>
      <w:szCs w:val="24"/>
      <w:lang w:eastAsia="de-DE"/>
    </w:rPr>
  </w:style>
  <w:style w:type="paragraph" w:customStyle="1" w:styleId="BB4A8351764F46DE97303F3B51EF5D993">
    <w:name w:val="BB4A8351764F46DE97303F3B51EF5D993"/>
    <w:rsid w:val="005B04BE"/>
    <w:pPr>
      <w:spacing w:after="0" w:line="240" w:lineRule="auto"/>
    </w:pPr>
    <w:rPr>
      <w:rFonts w:ascii="Frutiger 45 Light" w:eastAsia="Times New Roman" w:hAnsi="Frutiger 45 Light" w:cs="Times New Roman"/>
      <w:sz w:val="20"/>
      <w:szCs w:val="24"/>
      <w:lang w:eastAsia="de-DE"/>
    </w:rPr>
  </w:style>
  <w:style w:type="paragraph" w:customStyle="1" w:styleId="13593895F85C461DAB489695FE253C323">
    <w:name w:val="13593895F85C461DAB489695FE253C323"/>
    <w:rsid w:val="005B04BE"/>
    <w:pPr>
      <w:spacing w:after="0" w:line="240" w:lineRule="auto"/>
    </w:pPr>
    <w:rPr>
      <w:rFonts w:ascii="Frutiger 45 Light" w:eastAsia="Times New Roman" w:hAnsi="Frutiger 45 Light" w:cs="Times New Roman"/>
      <w:sz w:val="20"/>
      <w:szCs w:val="24"/>
      <w:lang w:eastAsia="de-DE"/>
    </w:rPr>
  </w:style>
  <w:style w:type="paragraph" w:customStyle="1" w:styleId="F933DD41106F4B6FB2C2CEE786D9E56B3">
    <w:name w:val="F933DD41106F4B6FB2C2CEE786D9E56B3"/>
    <w:rsid w:val="005B04BE"/>
    <w:pPr>
      <w:spacing w:after="0" w:line="240" w:lineRule="auto"/>
    </w:pPr>
    <w:rPr>
      <w:rFonts w:ascii="Frutiger 45 Light" w:eastAsia="Times New Roman" w:hAnsi="Frutiger 45 Light" w:cs="Times New Roman"/>
      <w:sz w:val="20"/>
      <w:szCs w:val="24"/>
      <w:lang w:eastAsia="de-DE"/>
    </w:rPr>
  </w:style>
  <w:style w:type="paragraph" w:customStyle="1" w:styleId="78B314E02D9349FAB974BBD10826E4B53">
    <w:name w:val="78B314E02D9349FAB974BBD10826E4B53"/>
    <w:rsid w:val="005B04BE"/>
    <w:pPr>
      <w:spacing w:after="0" w:line="240" w:lineRule="auto"/>
    </w:pPr>
    <w:rPr>
      <w:rFonts w:ascii="Frutiger 45 Light" w:eastAsia="Times New Roman" w:hAnsi="Frutiger 45 Light" w:cs="Times New Roman"/>
      <w:sz w:val="20"/>
      <w:szCs w:val="24"/>
      <w:lang w:eastAsia="de-DE"/>
    </w:rPr>
  </w:style>
  <w:style w:type="paragraph" w:customStyle="1" w:styleId="D80055CD672643A5B7DB28A9056680EE3">
    <w:name w:val="D80055CD672643A5B7DB28A9056680EE3"/>
    <w:rsid w:val="005B04BE"/>
    <w:pPr>
      <w:spacing w:after="0" w:line="240" w:lineRule="auto"/>
    </w:pPr>
    <w:rPr>
      <w:rFonts w:ascii="Frutiger 45 Light" w:eastAsia="Times New Roman" w:hAnsi="Frutiger 45 Light" w:cs="Times New Roman"/>
      <w:sz w:val="20"/>
      <w:szCs w:val="24"/>
      <w:lang w:eastAsia="de-DE"/>
    </w:rPr>
  </w:style>
  <w:style w:type="paragraph" w:customStyle="1" w:styleId="173F7C1198B440379E6EBF3E587C6C8C3">
    <w:name w:val="173F7C1198B440379E6EBF3E587C6C8C3"/>
    <w:rsid w:val="005B04BE"/>
    <w:pPr>
      <w:spacing w:after="0" w:line="240" w:lineRule="auto"/>
    </w:pPr>
    <w:rPr>
      <w:rFonts w:ascii="Frutiger 45 Light" w:eastAsia="Times New Roman" w:hAnsi="Frutiger 45 Light" w:cs="Times New Roman"/>
      <w:sz w:val="20"/>
      <w:szCs w:val="24"/>
      <w:lang w:eastAsia="de-DE"/>
    </w:rPr>
  </w:style>
  <w:style w:type="paragraph" w:customStyle="1" w:styleId="A1E6A6A256164B658E56AB2EDAF99FFA3">
    <w:name w:val="A1E6A6A256164B658E56AB2EDAF99FFA3"/>
    <w:rsid w:val="005B04BE"/>
    <w:pPr>
      <w:spacing w:after="0" w:line="240" w:lineRule="auto"/>
    </w:pPr>
    <w:rPr>
      <w:rFonts w:ascii="Frutiger 45 Light" w:eastAsia="Times New Roman" w:hAnsi="Frutiger 45 Light" w:cs="Times New Roman"/>
      <w:sz w:val="20"/>
      <w:szCs w:val="24"/>
      <w:lang w:eastAsia="de-DE"/>
    </w:rPr>
  </w:style>
  <w:style w:type="paragraph" w:customStyle="1" w:styleId="7AFAC095CD5F417981A559A74F889F673">
    <w:name w:val="7AFAC095CD5F417981A559A74F889F673"/>
    <w:rsid w:val="005B04BE"/>
    <w:pPr>
      <w:spacing w:after="0" w:line="240" w:lineRule="auto"/>
    </w:pPr>
    <w:rPr>
      <w:rFonts w:ascii="Frutiger 45 Light" w:eastAsia="Times New Roman" w:hAnsi="Frutiger 45 Light" w:cs="Times New Roman"/>
      <w:sz w:val="20"/>
      <w:szCs w:val="24"/>
      <w:lang w:eastAsia="de-DE"/>
    </w:rPr>
  </w:style>
  <w:style w:type="paragraph" w:customStyle="1" w:styleId="762A41A727B648B482827080415BDC133">
    <w:name w:val="762A41A727B648B482827080415BDC133"/>
    <w:rsid w:val="005B04BE"/>
    <w:pPr>
      <w:spacing w:after="0" w:line="240" w:lineRule="auto"/>
    </w:pPr>
    <w:rPr>
      <w:rFonts w:ascii="Frutiger 45 Light" w:eastAsia="Times New Roman" w:hAnsi="Frutiger 45 Light" w:cs="Times New Roman"/>
      <w:sz w:val="20"/>
      <w:szCs w:val="24"/>
      <w:lang w:eastAsia="de-DE"/>
    </w:rPr>
  </w:style>
  <w:style w:type="paragraph" w:customStyle="1" w:styleId="1DA0C1FB8C52466DAD62B34EB7F15B2C3">
    <w:name w:val="1DA0C1FB8C52466DAD62B34EB7F15B2C3"/>
    <w:rsid w:val="005B04BE"/>
    <w:pPr>
      <w:spacing w:after="0" w:line="240" w:lineRule="auto"/>
    </w:pPr>
    <w:rPr>
      <w:rFonts w:ascii="Frutiger 45 Light" w:eastAsia="Times New Roman" w:hAnsi="Frutiger 45 Light" w:cs="Times New Roman"/>
      <w:sz w:val="20"/>
      <w:szCs w:val="24"/>
      <w:lang w:eastAsia="de-DE"/>
    </w:rPr>
  </w:style>
  <w:style w:type="paragraph" w:customStyle="1" w:styleId="C48F03D0A92349C1BC4F6A0990631F692">
    <w:name w:val="C48F03D0A92349C1BC4F6A0990631F692"/>
    <w:rsid w:val="005B04BE"/>
    <w:pPr>
      <w:tabs>
        <w:tab w:val="right" w:pos="592"/>
        <w:tab w:val="right" w:pos="10348"/>
      </w:tabs>
      <w:spacing w:after="0" w:line="240" w:lineRule="auto"/>
    </w:pPr>
    <w:rPr>
      <w:rFonts w:ascii="Frutiger 45 Light" w:eastAsia="Times New Roman" w:hAnsi="Frutiger 45 Light" w:cs="Times New Roman"/>
      <w:noProof/>
      <w:sz w:val="12"/>
      <w:szCs w:val="12"/>
      <w:lang w:eastAsia="de-DE"/>
    </w:rPr>
  </w:style>
  <w:style w:type="paragraph" w:customStyle="1" w:styleId="907052639EA24C1787F7D171824FC9C02">
    <w:name w:val="907052639EA24C1787F7D171824FC9C02"/>
    <w:rsid w:val="005B04BE"/>
    <w:pPr>
      <w:tabs>
        <w:tab w:val="right" w:pos="592"/>
        <w:tab w:val="right" w:pos="10348"/>
      </w:tabs>
      <w:spacing w:after="0" w:line="240" w:lineRule="auto"/>
    </w:pPr>
    <w:rPr>
      <w:rFonts w:ascii="Frutiger 45 Light" w:eastAsia="Times New Roman" w:hAnsi="Frutiger 45 Light" w:cs="Times New Roman"/>
      <w:noProof/>
      <w:sz w:val="12"/>
      <w:szCs w:val="12"/>
      <w:lang w:eastAsia="de-DE"/>
    </w:rPr>
  </w:style>
  <w:style w:type="paragraph" w:customStyle="1" w:styleId="049CE2DB823B4905B31FEE2B1F52180C4">
    <w:name w:val="049CE2DB823B4905B31FEE2B1F52180C4"/>
    <w:rsid w:val="005B04BE"/>
    <w:pPr>
      <w:spacing w:after="0" w:line="240" w:lineRule="auto"/>
    </w:pPr>
    <w:rPr>
      <w:rFonts w:ascii="Frutiger 45 Light" w:eastAsia="Times New Roman" w:hAnsi="Frutiger 45 Light" w:cs="Times New Roman"/>
      <w:sz w:val="20"/>
      <w:szCs w:val="24"/>
      <w:lang w:eastAsia="de-DE"/>
    </w:rPr>
  </w:style>
  <w:style w:type="paragraph" w:customStyle="1" w:styleId="DBC5CB475AC24561A8490150A1C6F8A44">
    <w:name w:val="DBC5CB475AC24561A8490150A1C6F8A44"/>
    <w:rsid w:val="005B04BE"/>
    <w:pPr>
      <w:spacing w:after="0" w:line="240" w:lineRule="auto"/>
    </w:pPr>
    <w:rPr>
      <w:rFonts w:ascii="Frutiger 45 Light" w:eastAsia="Times New Roman" w:hAnsi="Frutiger 45 Light" w:cs="Times New Roman"/>
      <w:sz w:val="20"/>
      <w:szCs w:val="24"/>
      <w:lang w:eastAsia="de-DE"/>
    </w:rPr>
  </w:style>
  <w:style w:type="paragraph" w:customStyle="1" w:styleId="651C480E508C4987BCE77C01EACD8E014">
    <w:name w:val="651C480E508C4987BCE77C01EACD8E014"/>
    <w:rsid w:val="005B04BE"/>
    <w:pPr>
      <w:spacing w:after="0" w:line="240" w:lineRule="auto"/>
    </w:pPr>
    <w:rPr>
      <w:rFonts w:ascii="Frutiger 45 Light" w:eastAsia="Times New Roman" w:hAnsi="Frutiger 45 Light" w:cs="Times New Roman"/>
      <w:sz w:val="20"/>
      <w:szCs w:val="24"/>
      <w:lang w:eastAsia="de-DE"/>
    </w:rPr>
  </w:style>
  <w:style w:type="paragraph" w:customStyle="1" w:styleId="06E7CBD14B6A4D6F8B7A19528AC931CA4">
    <w:name w:val="06E7CBD14B6A4D6F8B7A19528AC931CA4"/>
    <w:rsid w:val="005B04BE"/>
    <w:pPr>
      <w:tabs>
        <w:tab w:val="left" w:pos="1701"/>
      </w:tabs>
      <w:spacing w:after="0" w:line="240" w:lineRule="auto"/>
    </w:pPr>
    <w:rPr>
      <w:rFonts w:ascii="Frutiger 45 Light" w:eastAsia="Times New Roman" w:hAnsi="Frutiger 45 Light" w:cs="Times New Roman"/>
      <w:sz w:val="20"/>
      <w:szCs w:val="20"/>
      <w:lang w:eastAsia="de-DE"/>
    </w:rPr>
  </w:style>
  <w:style w:type="paragraph" w:customStyle="1" w:styleId="72EA36209E664BC5A3B9D01F09B2D3FA4">
    <w:name w:val="72EA36209E664BC5A3B9D01F09B2D3FA4"/>
    <w:rsid w:val="005B04BE"/>
    <w:pPr>
      <w:spacing w:after="0" w:line="240" w:lineRule="auto"/>
    </w:pPr>
    <w:rPr>
      <w:rFonts w:ascii="Frutiger 45 Light" w:eastAsia="Times New Roman" w:hAnsi="Frutiger 45 Light" w:cs="Times New Roman"/>
      <w:sz w:val="20"/>
      <w:szCs w:val="24"/>
      <w:lang w:eastAsia="de-DE"/>
    </w:rPr>
  </w:style>
  <w:style w:type="paragraph" w:customStyle="1" w:styleId="31399EA100E44AE89BEF2400FFDABFA94">
    <w:name w:val="31399EA100E44AE89BEF2400FFDABFA94"/>
    <w:rsid w:val="005B04BE"/>
    <w:pPr>
      <w:spacing w:after="0" w:line="240" w:lineRule="auto"/>
    </w:pPr>
    <w:rPr>
      <w:rFonts w:ascii="Frutiger 45 Light" w:eastAsia="Times New Roman" w:hAnsi="Frutiger 45 Light" w:cs="Times New Roman"/>
      <w:sz w:val="20"/>
      <w:szCs w:val="24"/>
      <w:lang w:eastAsia="de-DE"/>
    </w:rPr>
  </w:style>
  <w:style w:type="paragraph" w:customStyle="1" w:styleId="BB4A8351764F46DE97303F3B51EF5D994">
    <w:name w:val="BB4A8351764F46DE97303F3B51EF5D994"/>
    <w:rsid w:val="005B04BE"/>
    <w:pPr>
      <w:spacing w:after="0" w:line="240" w:lineRule="auto"/>
    </w:pPr>
    <w:rPr>
      <w:rFonts w:ascii="Frutiger 45 Light" w:eastAsia="Times New Roman" w:hAnsi="Frutiger 45 Light" w:cs="Times New Roman"/>
      <w:sz w:val="20"/>
      <w:szCs w:val="24"/>
      <w:lang w:eastAsia="de-DE"/>
    </w:rPr>
  </w:style>
  <w:style w:type="paragraph" w:customStyle="1" w:styleId="13593895F85C461DAB489695FE253C324">
    <w:name w:val="13593895F85C461DAB489695FE253C324"/>
    <w:rsid w:val="005B04BE"/>
    <w:pPr>
      <w:spacing w:after="0" w:line="240" w:lineRule="auto"/>
    </w:pPr>
    <w:rPr>
      <w:rFonts w:ascii="Frutiger 45 Light" w:eastAsia="Times New Roman" w:hAnsi="Frutiger 45 Light" w:cs="Times New Roman"/>
      <w:sz w:val="20"/>
      <w:szCs w:val="24"/>
      <w:lang w:eastAsia="de-DE"/>
    </w:rPr>
  </w:style>
  <w:style w:type="paragraph" w:customStyle="1" w:styleId="186A2FE8B9EB49F3AAAF7F05D17326B3">
    <w:name w:val="186A2FE8B9EB49F3AAAF7F05D17326B3"/>
    <w:rsid w:val="005B04BE"/>
    <w:pPr>
      <w:spacing w:after="0" w:line="240" w:lineRule="auto"/>
    </w:pPr>
    <w:rPr>
      <w:rFonts w:ascii="Frutiger 45 Light" w:eastAsia="Times New Roman" w:hAnsi="Frutiger 45 Light" w:cs="Times New Roman"/>
      <w:sz w:val="20"/>
      <w:szCs w:val="24"/>
      <w:lang w:eastAsia="de-DE"/>
    </w:rPr>
  </w:style>
  <w:style w:type="paragraph" w:customStyle="1" w:styleId="78B314E02D9349FAB974BBD10826E4B54">
    <w:name w:val="78B314E02D9349FAB974BBD10826E4B54"/>
    <w:rsid w:val="005B04BE"/>
    <w:pPr>
      <w:spacing w:after="0" w:line="240" w:lineRule="auto"/>
    </w:pPr>
    <w:rPr>
      <w:rFonts w:ascii="Frutiger 45 Light" w:eastAsia="Times New Roman" w:hAnsi="Frutiger 45 Light" w:cs="Times New Roman"/>
      <w:sz w:val="20"/>
      <w:szCs w:val="24"/>
      <w:lang w:eastAsia="de-DE"/>
    </w:rPr>
  </w:style>
  <w:style w:type="paragraph" w:customStyle="1" w:styleId="D80055CD672643A5B7DB28A9056680EE4">
    <w:name w:val="D80055CD672643A5B7DB28A9056680EE4"/>
    <w:rsid w:val="005B04BE"/>
    <w:pPr>
      <w:spacing w:after="0" w:line="240" w:lineRule="auto"/>
    </w:pPr>
    <w:rPr>
      <w:rFonts w:ascii="Frutiger 45 Light" w:eastAsia="Times New Roman" w:hAnsi="Frutiger 45 Light" w:cs="Times New Roman"/>
      <w:sz w:val="20"/>
      <w:szCs w:val="24"/>
      <w:lang w:eastAsia="de-DE"/>
    </w:rPr>
  </w:style>
  <w:style w:type="paragraph" w:customStyle="1" w:styleId="173F7C1198B440379E6EBF3E587C6C8C4">
    <w:name w:val="173F7C1198B440379E6EBF3E587C6C8C4"/>
    <w:rsid w:val="005B04BE"/>
    <w:pPr>
      <w:spacing w:after="0" w:line="240" w:lineRule="auto"/>
    </w:pPr>
    <w:rPr>
      <w:rFonts w:ascii="Frutiger 45 Light" w:eastAsia="Times New Roman" w:hAnsi="Frutiger 45 Light" w:cs="Times New Roman"/>
      <w:sz w:val="20"/>
      <w:szCs w:val="24"/>
      <w:lang w:eastAsia="de-DE"/>
    </w:rPr>
  </w:style>
  <w:style w:type="paragraph" w:customStyle="1" w:styleId="A1E6A6A256164B658E56AB2EDAF99FFA4">
    <w:name w:val="A1E6A6A256164B658E56AB2EDAF99FFA4"/>
    <w:rsid w:val="005B04BE"/>
    <w:pPr>
      <w:spacing w:after="0" w:line="240" w:lineRule="auto"/>
    </w:pPr>
    <w:rPr>
      <w:rFonts w:ascii="Frutiger 45 Light" w:eastAsia="Times New Roman" w:hAnsi="Frutiger 45 Light" w:cs="Times New Roman"/>
      <w:sz w:val="20"/>
      <w:szCs w:val="24"/>
      <w:lang w:eastAsia="de-DE"/>
    </w:rPr>
  </w:style>
  <w:style w:type="paragraph" w:customStyle="1" w:styleId="7AFAC095CD5F417981A559A74F889F674">
    <w:name w:val="7AFAC095CD5F417981A559A74F889F674"/>
    <w:rsid w:val="005B04BE"/>
    <w:pPr>
      <w:spacing w:after="0" w:line="240" w:lineRule="auto"/>
    </w:pPr>
    <w:rPr>
      <w:rFonts w:ascii="Frutiger 45 Light" w:eastAsia="Times New Roman" w:hAnsi="Frutiger 45 Light" w:cs="Times New Roman"/>
      <w:sz w:val="20"/>
      <w:szCs w:val="24"/>
      <w:lang w:eastAsia="de-DE"/>
    </w:rPr>
  </w:style>
  <w:style w:type="paragraph" w:customStyle="1" w:styleId="762A41A727B648B482827080415BDC134">
    <w:name w:val="762A41A727B648B482827080415BDC134"/>
    <w:rsid w:val="005B04BE"/>
    <w:pPr>
      <w:spacing w:after="0" w:line="240" w:lineRule="auto"/>
    </w:pPr>
    <w:rPr>
      <w:rFonts w:ascii="Frutiger 45 Light" w:eastAsia="Times New Roman" w:hAnsi="Frutiger 45 Light" w:cs="Times New Roman"/>
      <w:sz w:val="20"/>
      <w:szCs w:val="24"/>
      <w:lang w:eastAsia="de-DE"/>
    </w:rPr>
  </w:style>
  <w:style w:type="paragraph" w:customStyle="1" w:styleId="1DA0C1FB8C52466DAD62B34EB7F15B2C4">
    <w:name w:val="1DA0C1FB8C52466DAD62B34EB7F15B2C4"/>
    <w:rsid w:val="005B04BE"/>
    <w:pPr>
      <w:spacing w:after="0" w:line="240" w:lineRule="auto"/>
    </w:pPr>
    <w:rPr>
      <w:rFonts w:ascii="Frutiger 45 Light" w:eastAsia="Times New Roman" w:hAnsi="Frutiger 45 Light" w:cs="Times New Roman"/>
      <w:sz w:val="20"/>
      <w:szCs w:val="24"/>
      <w:lang w:eastAsia="de-DE"/>
    </w:rPr>
  </w:style>
  <w:style w:type="paragraph" w:customStyle="1" w:styleId="C48F03D0A92349C1BC4F6A0990631F693">
    <w:name w:val="C48F03D0A92349C1BC4F6A0990631F693"/>
    <w:rsid w:val="005B04BE"/>
    <w:pPr>
      <w:tabs>
        <w:tab w:val="right" w:pos="592"/>
        <w:tab w:val="right" w:pos="10348"/>
      </w:tabs>
      <w:spacing w:after="0" w:line="240" w:lineRule="auto"/>
    </w:pPr>
    <w:rPr>
      <w:rFonts w:ascii="Frutiger 45 Light" w:eastAsia="Times New Roman" w:hAnsi="Frutiger 45 Light" w:cs="Times New Roman"/>
      <w:noProof/>
      <w:sz w:val="12"/>
      <w:szCs w:val="12"/>
      <w:lang w:eastAsia="de-DE"/>
    </w:rPr>
  </w:style>
  <w:style w:type="paragraph" w:customStyle="1" w:styleId="907052639EA24C1787F7D171824FC9C03">
    <w:name w:val="907052639EA24C1787F7D171824FC9C03"/>
    <w:rsid w:val="005B04BE"/>
    <w:pPr>
      <w:tabs>
        <w:tab w:val="right" w:pos="592"/>
        <w:tab w:val="right" w:pos="10348"/>
      </w:tabs>
      <w:spacing w:after="0" w:line="240" w:lineRule="auto"/>
    </w:pPr>
    <w:rPr>
      <w:rFonts w:ascii="Frutiger 45 Light" w:eastAsia="Times New Roman" w:hAnsi="Frutiger 45 Light" w:cs="Times New Roman"/>
      <w:noProof/>
      <w:sz w:val="12"/>
      <w:szCs w:val="12"/>
      <w:lang w:eastAsia="de-DE"/>
    </w:rPr>
  </w:style>
  <w:style w:type="paragraph" w:customStyle="1" w:styleId="049CE2DB823B4905B31FEE2B1F52180C5">
    <w:name w:val="049CE2DB823B4905B31FEE2B1F52180C5"/>
    <w:rsid w:val="005B04BE"/>
    <w:pPr>
      <w:spacing w:after="0" w:line="240" w:lineRule="auto"/>
    </w:pPr>
    <w:rPr>
      <w:rFonts w:ascii="Frutiger 45 Light" w:eastAsia="Times New Roman" w:hAnsi="Frutiger 45 Light" w:cs="Times New Roman"/>
      <w:sz w:val="20"/>
      <w:szCs w:val="24"/>
      <w:lang w:eastAsia="de-DE"/>
    </w:rPr>
  </w:style>
  <w:style w:type="paragraph" w:customStyle="1" w:styleId="DBC5CB475AC24561A8490150A1C6F8A45">
    <w:name w:val="DBC5CB475AC24561A8490150A1C6F8A45"/>
    <w:rsid w:val="005B04BE"/>
    <w:pPr>
      <w:spacing w:after="0" w:line="240" w:lineRule="auto"/>
    </w:pPr>
    <w:rPr>
      <w:rFonts w:ascii="Frutiger 45 Light" w:eastAsia="Times New Roman" w:hAnsi="Frutiger 45 Light" w:cs="Times New Roman"/>
      <w:sz w:val="20"/>
      <w:szCs w:val="24"/>
      <w:lang w:eastAsia="de-DE"/>
    </w:rPr>
  </w:style>
  <w:style w:type="paragraph" w:customStyle="1" w:styleId="651C480E508C4987BCE77C01EACD8E015">
    <w:name w:val="651C480E508C4987BCE77C01EACD8E015"/>
    <w:rsid w:val="005B04BE"/>
    <w:pPr>
      <w:spacing w:after="0" w:line="240" w:lineRule="auto"/>
    </w:pPr>
    <w:rPr>
      <w:rFonts w:ascii="Frutiger 45 Light" w:eastAsia="Times New Roman" w:hAnsi="Frutiger 45 Light" w:cs="Times New Roman"/>
      <w:sz w:val="20"/>
      <w:szCs w:val="24"/>
      <w:lang w:eastAsia="de-DE"/>
    </w:rPr>
  </w:style>
  <w:style w:type="paragraph" w:customStyle="1" w:styleId="06E7CBD14B6A4D6F8B7A19528AC931CA5">
    <w:name w:val="06E7CBD14B6A4D6F8B7A19528AC931CA5"/>
    <w:rsid w:val="005B04BE"/>
    <w:pPr>
      <w:tabs>
        <w:tab w:val="left" w:pos="1701"/>
      </w:tabs>
      <w:spacing w:after="0" w:line="240" w:lineRule="auto"/>
    </w:pPr>
    <w:rPr>
      <w:rFonts w:ascii="Frutiger 45 Light" w:eastAsia="Times New Roman" w:hAnsi="Frutiger 45 Light" w:cs="Times New Roman"/>
      <w:sz w:val="20"/>
      <w:szCs w:val="20"/>
      <w:lang w:eastAsia="de-DE"/>
    </w:rPr>
  </w:style>
  <w:style w:type="paragraph" w:customStyle="1" w:styleId="72EA36209E664BC5A3B9D01F09B2D3FA5">
    <w:name w:val="72EA36209E664BC5A3B9D01F09B2D3FA5"/>
    <w:rsid w:val="005B04BE"/>
    <w:pPr>
      <w:spacing w:after="0" w:line="240" w:lineRule="auto"/>
    </w:pPr>
    <w:rPr>
      <w:rFonts w:ascii="Frutiger 45 Light" w:eastAsia="Times New Roman" w:hAnsi="Frutiger 45 Light" w:cs="Times New Roman"/>
      <w:sz w:val="20"/>
      <w:szCs w:val="24"/>
      <w:lang w:eastAsia="de-DE"/>
    </w:rPr>
  </w:style>
  <w:style w:type="paragraph" w:customStyle="1" w:styleId="31399EA100E44AE89BEF2400FFDABFA95">
    <w:name w:val="31399EA100E44AE89BEF2400FFDABFA95"/>
    <w:rsid w:val="005B04BE"/>
    <w:pPr>
      <w:spacing w:after="0" w:line="240" w:lineRule="auto"/>
    </w:pPr>
    <w:rPr>
      <w:rFonts w:ascii="Frutiger 45 Light" w:eastAsia="Times New Roman" w:hAnsi="Frutiger 45 Light" w:cs="Times New Roman"/>
      <w:sz w:val="20"/>
      <w:szCs w:val="24"/>
      <w:lang w:eastAsia="de-DE"/>
    </w:rPr>
  </w:style>
  <w:style w:type="paragraph" w:customStyle="1" w:styleId="BB4A8351764F46DE97303F3B51EF5D995">
    <w:name w:val="BB4A8351764F46DE97303F3B51EF5D995"/>
    <w:rsid w:val="005B04BE"/>
    <w:pPr>
      <w:spacing w:after="0" w:line="240" w:lineRule="auto"/>
    </w:pPr>
    <w:rPr>
      <w:rFonts w:ascii="Frutiger 45 Light" w:eastAsia="Times New Roman" w:hAnsi="Frutiger 45 Light" w:cs="Times New Roman"/>
      <w:sz w:val="20"/>
      <w:szCs w:val="24"/>
      <w:lang w:eastAsia="de-DE"/>
    </w:rPr>
  </w:style>
  <w:style w:type="paragraph" w:customStyle="1" w:styleId="13593895F85C461DAB489695FE253C325">
    <w:name w:val="13593895F85C461DAB489695FE253C325"/>
    <w:rsid w:val="005B04BE"/>
    <w:pPr>
      <w:spacing w:after="0" w:line="240" w:lineRule="auto"/>
    </w:pPr>
    <w:rPr>
      <w:rFonts w:ascii="Frutiger 45 Light" w:eastAsia="Times New Roman" w:hAnsi="Frutiger 45 Light" w:cs="Times New Roman"/>
      <w:sz w:val="20"/>
      <w:szCs w:val="24"/>
      <w:lang w:eastAsia="de-DE"/>
    </w:rPr>
  </w:style>
  <w:style w:type="paragraph" w:customStyle="1" w:styleId="186A2FE8B9EB49F3AAAF7F05D17326B31">
    <w:name w:val="186A2FE8B9EB49F3AAAF7F05D17326B31"/>
    <w:rsid w:val="005B04BE"/>
    <w:pPr>
      <w:spacing w:after="0" w:line="240" w:lineRule="auto"/>
    </w:pPr>
    <w:rPr>
      <w:rFonts w:ascii="Frutiger 45 Light" w:eastAsia="Times New Roman" w:hAnsi="Frutiger 45 Light" w:cs="Times New Roman"/>
      <w:sz w:val="20"/>
      <w:szCs w:val="24"/>
      <w:lang w:eastAsia="de-DE"/>
    </w:rPr>
  </w:style>
  <w:style w:type="paragraph" w:customStyle="1" w:styleId="78B314E02D9349FAB974BBD10826E4B55">
    <w:name w:val="78B314E02D9349FAB974BBD10826E4B55"/>
    <w:rsid w:val="005B04BE"/>
    <w:pPr>
      <w:spacing w:after="0" w:line="240" w:lineRule="auto"/>
    </w:pPr>
    <w:rPr>
      <w:rFonts w:ascii="Frutiger 45 Light" w:eastAsia="Times New Roman" w:hAnsi="Frutiger 45 Light" w:cs="Times New Roman"/>
      <w:sz w:val="20"/>
      <w:szCs w:val="24"/>
      <w:lang w:eastAsia="de-DE"/>
    </w:rPr>
  </w:style>
  <w:style w:type="paragraph" w:customStyle="1" w:styleId="D80055CD672643A5B7DB28A9056680EE5">
    <w:name w:val="D80055CD672643A5B7DB28A9056680EE5"/>
    <w:rsid w:val="005B04BE"/>
    <w:pPr>
      <w:spacing w:after="0" w:line="240" w:lineRule="auto"/>
    </w:pPr>
    <w:rPr>
      <w:rFonts w:ascii="Frutiger 45 Light" w:eastAsia="Times New Roman" w:hAnsi="Frutiger 45 Light" w:cs="Times New Roman"/>
      <w:sz w:val="20"/>
      <w:szCs w:val="24"/>
      <w:lang w:eastAsia="de-DE"/>
    </w:rPr>
  </w:style>
  <w:style w:type="paragraph" w:customStyle="1" w:styleId="173F7C1198B440379E6EBF3E587C6C8C5">
    <w:name w:val="173F7C1198B440379E6EBF3E587C6C8C5"/>
    <w:rsid w:val="005B04BE"/>
    <w:pPr>
      <w:spacing w:after="0" w:line="240" w:lineRule="auto"/>
    </w:pPr>
    <w:rPr>
      <w:rFonts w:ascii="Frutiger 45 Light" w:eastAsia="Times New Roman" w:hAnsi="Frutiger 45 Light" w:cs="Times New Roman"/>
      <w:sz w:val="20"/>
      <w:szCs w:val="24"/>
      <w:lang w:eastAsia="de-DE"/>
    </w:rPr>
  </w:style>
  <w:style w:type="paragraph" w:customStyle="1" w:styleId="A1E6A6A256164B658E56AB2EDAF99FFA5">
    <w:name w:val="A1E6A6A256164B658E56AB2EDAF99FFA5"/>
    <w:rsid w:val="005B04BE"/>
    <w:pPr>
      <w:spacing w:after="0" w:line="240" w:lineRule="auto"/>
    </w:pPr>
    <w:rPr>
      <w:rFonts w:ascii="Frutiger 45 Light" w:eastAsia="Times New Roman" w:hAnsi="Frutiger 45 Light" w:cs="Times New Roman"/>
      <w:sz w:val="20"/>
      <w:szCs w:val="24"/>
      <w:lang w:eastAsia="de-DE"/>
    </w:rPr>
  </w:style>
  <w:style w:type="paragraph" w:customStyle="1" w:styleId="7AFAC095CD5F417981A559A74F889F675">
    <w:name w:val="7AFAC095CD5F417981A559A74F889F675"/>
    <w:rsid w:val="005B04BE"/>
    <w:pPr>
      <w:spacing w:after="0" w:line="240" w:lineRule="auto"/>
    </w:pPr>
    <w:rPr>
      <w:rFonts w:ascii="Frutiger 45 Light" w:eastAsia="Times New Roman" w:hAnsi="Frutiger 45 Light" w:cs="Times New Roman"/>
      <w:sz w:val="20"/>
      <w:szCs w:val="24"/>
      <w:lang w:eastAsia="de-DE"/>
    </w:rPr>
  </w:style>
  <w:style w:type="paragraph" w:customStyle="1" w:styleId="762A41A727B648B482827080415BDC135">
    <w:name w:val="762A41A727B648B482827080415BDC135"/>
    <w:rsid w:val="005B04BE"/>
    <w:pPr>
      <w:spacing w:after="0" w:line="240" w:lineRule="auto"/>
    </w:pPr>
    <w:rPr>
      <w:rFonts w:ascii="Frutiger 45 Light" w:eastAsia="Times New Roman" w:hAnsi="Frutiger 45 Light" w:cs="Times New Roman"/>
      <w:sz w:val="20"/>
      <w:szCs w:val="24"/>
      <w:lang w:eastAsia="de-DE"/>
    </w:rPr>
  </w:style>
  <w:style w:type="paragraph" w:customStyle="1" w:styleId="1DA0C1FB8C52466DAD62B34EB7F15B2C5">
    <w:name w:val="1DA0C1FB8C52466DAD62B34EB7F15B2C5"/>
    <w:rsid w:val="005B04BE"/>
    <w:pPr>
      <w:spacing w:after="0" w:line="240" w:lineRule="auto"/>
    </w:pPr>
    <w:rPr>
      <w:rFonts w:ascii="Frutiger 45 Light" w:eastAsia="Times New Roman" w:hAnsi="Frutiger 45 Light" w:cs="Times New Roman"/>
      <w:sz w:val="20"/>
      <w:szCs w:val="24"/>
      <w:lang w:eastAsia="de-DE"/>
    </w:rPr>
  </w:style>
  <w:style w:type="paragraph" w:customStyle="1" w:styleId="C48F03D0A92349C1BC4F6A0990631F694">
    <w:name w:val="C48F03D0A92349C1BC4F6A0990631F694"/>
    <w:rsid w:val="005B04BE"/>
    <w:pPr>
      <w:tabs>
        <w:tab w:val="right" w:pos="592"/>
        <w:tab w:val="right" w:pos="10348"/>
      </w:tabs>
      <w:spacing w:after="0" w:line="240" w:lineRule="auto"/>
    </w:pPr>
    <w:rPr>
      <w:rFonts w:ascii="Frutiger 45 Light" w:eastAsia="Times New Roman" w:hAnsi="Frutiger 45 Light" w:cs="Times New Roman"/>
      <w:noProof/>
      <w:sz w:val="12"/>
      <w:szCs w:val="12"/>
      <w:lang w:eastAsia="de-DE"/>
    </w:rPr>
  </w:style>
  <w:style w:type="paragraph" w:customStyle="1" w:styleId="907052639EA24C1787F7D171824FC9C04">
    <w:name w:val="907052639EA24C1787F7D171824FC9C04"/>
    <w:rsid w:val="005B04BE"/>
    <w:pPr>
      <w:tabs>
        <w:tab w:val="right" w:pos="592"/>
        <w:tab w:val="right" w:pos="10348"/>
      </w:tabs>
      <w:spacing w:after="0" w:line="240" w:lineRule="auto"/>
    </w:pPr>
    <w:rPr>
      <w:rFonts w:ascii="Frutiger 45 Light" w:eastAsia="Times New Roman" w:hAnsi="Frutiger 45 Light" w:cs="Times New Roman"/>
      <w:noProof/>
      <w:sz w:val="12"/>
      <w:szCs w:val="12"/>
      <w:lang w:eastAsia="de-DE"/>
    </w:rPr>
  </w:style>
  <w:style w:type="paragraph" w:customStyle="1" w:styleId="049CE2DB823B4905B31FEE2B1F52180C6">
    <w:name w:val="049CE2DB823B4905B31FEE2B1F52180C6"/>
    <w:rsid w:val="005B04BE"/>
    <w:pPr>
      <w:spacing w:after="0" w:line="240" w:lineRule="auto"/>
    </w:pPr>
    <w:rPr>
      <w:rFonts w:ascii="Frutiger 45 Light" w:eastAsia="Times New Roman" w:hAnsi="Frutiger 45 Light" w:cs="Times New Roman"/>
      <w:sz w:val="20"/>
      <w:szCs w:val="24"/>
      <w:lang w:eastAsia="de-DE"/>
    </w:rPr>
  </w:style>
  <w:style w:type="paragraph" w:customStyle="1" w:styleId="DBC5CB475AC24561A8490150A1C6F8A46">
    <w:name w:val="DBC5CB475AC24561A8490150A1C6F8A46"/>
    <w:rsid w:val="005B04BE"/>
    <w:pPr>
      <w:spacing w:after="0" w:line="240" w:lineRule="auto"/>
    </w:pPr>
    <w:rPr>
      <w:rFonts w:ascii="Frutiger 45 Light" w:eastAsia="Times New Roman" w:hAnsi="Frutiger 45 Light" w:cs="Times New Roman"/>
      <w:sz w:val="20"/>
      <w:szCs w:val="24"/>
      <w:lang w:eastAsia="de-DE"/>
    </w:rPr>
  </w:style>
  <w:style w:type="paragraph" w:customStyle="1" w:styleId="651C480E508C4987BCE77C01EACD8E016">
    <w:name w:val="651C480E508C4987BCE77C01EACD8E016"/>
    <w:rsid w:val="005B04BE"/>
    <w:pPr>
      <w:spacing w:after="0" w:line="240" w:lineRule="auto"/>
    </w:pPr>
    <w:rPr>
      <w:rFonts w:ascii="Frutiger 45 Light" w:eastAsia="Times New Roman" w:hAnsi="Frutiger 45 Light" w:cs="Times New Roman"/>
      <w:sz w:val="20"/>
      <w:szCs w:val="24"/>
      <w:lang w:eastAsia="de-DE"/>
    </w:rPr>
  </w:style>
  <w:style w:type="paragraph" w:customStyle="1" w:styleId="06E7CBD14B6A4D6F8B7A19528AC931CA6">
    <w:name w:val="06E7CBD14B6A4D6F8B7A19528AC931CA6"/>
    <w:rsid w:val="005B04BE"/>
    <w:pPr>
      <w:tabs>
        <w:tab w:val="left" w:pos="1701"/>
      </w:tabs>
      <w:spacing w:after="0" w:line="240" w:lineRule="auto"/>
    </w:pPr>
    <w:rPr>
      <w:rFonts w:ascii="Frutiger 45 Light" w:eastAsia="Times New Roman" w:hAnsi="Frutiger 45 Light" w:cs="Times New Roman"/>
      <w:sz w:val="20"/>
      <w:szCs w:val="20"/>
      <w:lang w:eastAsia="de-DE"/>
    </w:rPr>
  </w:style>
  <w:style w:type="paragraph" w:customStyle="1" w:styleId="72EA36209E664BC5A3B9D01F09B2D3FA6">
    <w:name w:val="72EA36209E664BC5A3B9D01F09B2D3FA6"/>
    <w:rsid w:val="005B04BE"/>
    <w:pPr>
      <w:spacing w:after="0" w:line="240" w:lineRule="auto"/>
    </w:pPr>
    <w:rPr>
      <w:rFonts w:ascii="Frutiger 45 Light" w:eastAsia="Times New Roman" w:hAnsi="Frutiger 45 Light" w:cs="Times New Roman"/>
      <w:sz w:val="20"/>
      <w:szCs w:val="24"/>
      <w:lang w:eastAsia="de-DE"/>
    </w:rPr>
  </w:style>
  <w:style w:type="paragraph" w:customStyle="1" w:styleId="31399EA100E44AE89BEF2400FFDABFA96">
    <w:name w:val="31399EA100E44AE89BEF2400FFDABFA96"/>
    <w:rsid w:val="005B04BE"/>
    <w:pPr>
      <w:spacing w:after="0" w:line="240" w:lineRule="auto"/>
    </w:pPr>
    <w:rPr>
      <w:rFonts w:ascii="Frutiger 45 Light" w:eastAsia="Times New Roman" w:hAnsi="Frutiger 45 Light" w:cs="Times New Roman"/>
      <w:sz w:val="20"/>
      <w:szCs w:val="24"/>
      <w:lang w:eastAsia="de-DE"/>
    </w:rPr>
  </w:style>
  <w:style w:type="paragraph" w:customStyle="1" w:styleId="BB4A8351764F46DE97303F3B51EF5D996">
    <w:name w:val="BB4A8351764F46DE97303F3B51EF5D996"/>
    <w:rsid w:val="005B04BE"/>
    <w:pPr>
      <w:spacing w:after="0" w:line="240" w:lineRule="auto"/>
    </w:pPr>
    <w:rPr>
      <w:rFonts w:ascii="Frutiger 45 Light" w:eastAsia="Times New Roman" w:hAnsi="Frutiger 45 Light" w:cs="Times New Roman"/>
      <w:sz w:val="20"/>
      <w:szCs w:val="24"/>
      <w:lang w:eastAsia="de-DE"/>
    </w:rPr>
  </w:style>
  <w:style w:type="paragraph" w:customStyle="1" w:styleId="13593895F85C461DAB489695FE253C326">
    <w:name w:val="13593895F85C461DAB489695FE253C326"/>
    <w:rsid w:val="005B04BE"/>
    <w:pPr>
      <w:spacing w:after="0" w:line="240" w:lineRule="auto"/>
    </w:pPr>
    <w:rPr>
      <w:rFonts w:ascii="Frutiger 45 Light" w:eastAsia="Times New Roman" w:hAnsi="Frutiger 45 Light" w:cs="Times New Roman"/>
      <w:sz w:val="20"/>
      <w:szCs w:val="24"/>
      <w:lang w:eastAsia="de-DE"/>
    </w:rPr>
  </w:style>
  <w:style w:type="paragraph" w:customStyle="1" w:styleId="186A2FE8B9EB49F3AAAF7F05D17326B32">
    <w:name w:val="186A2FE8B9EB49F3AAAF7F05D17326B32"/>
    <w:rsid w:val="005B04BE"/>
    <w:pPr>
      <w:spacing w:after="0" w:line="240" w:lineRule="auto"/>
    </w:pPr>
    <w:rPr>
      <w:rFonts w:ascii="Frutiger 45 Light" w:eastAsia="Times New Roman" w:hAnsi="Frutiger 45 Light" w:cs="Times New Roman"/>
      <w:sz w:val="20"/>
      <w:szCs w:val="24"/>
      <w:lang w:eastAsia="de-DE"/>
    </w:rPr>
  </w:style>
  <w:style w:type="paragraph" w:customStyle="1" w:styleId="78B314E02D9349FAB974BBD10826E4B56">
    <w:name w:val="78B314E02D9349FAB974BBD10826E4B56"/>
    <w:rsid w:val="005B04BE"/>
    <w:pPr>
      <w:spacing w:after="0" w:line="240" w:lineRule="auto"/>
    </w:pPr>
    <w:rPr>
      <w:rFonts w:ascii="Frutiger 45 Light" w:eastAsia="Times New Roman" w:hAnsi="Frutiger 45 Light" w:cs="Times New Roman"/>
      <w:sz w:val="20"/>
      <w:szCs w:val="24"/>
      <w:lang w:eastAsia="de-DE"/>
    </w:rPr>
  </w:style>
  <w:style w:type="paragraph" w:customStyle="1" w:styleId="D80055CD672643A5B7DB28A9056680EE6">
    <w:name w:val="D80055CD672643A5B7DB28A9056680EE6"/>
    <w:rsid w:val="005B04BE"/>
    <w:pPr>
      <w:spacing w:after="0" w:line="240" w:lineRule="auto"/>
    </w:pPr>
    <w:rPr>
      <w:rFonts w:ascii="Frutiger 45 Light" w:eastAsia="Times New Roman" w:hAnsi="Frutiger 45 Light" w:cs="Times New Roman"/>
      <w:sz w:val="20"/>
      <w:szCs w:val="24"/>
      <w:lang w:eastAsia="de-DE"/>
    </w:rPr>
  </w:style>
  <w:style w:type="paragraph" w:customStyle="1" w:styleId="173F7C1198B440379E6EBF3E587C6C8C6">
    <w:name w:val="173F7C1198B440379E6EBF3E587C6C8C6"/>
    <w:rsid w:val="005B04BE"/>
    <w:pPr>
      <w:spacing w:after="0" w:line="240" w:lineRule="auto"/>
    </w:pPr>
    <w:rPr>
      <w:rFonts w:ascii="Frutiger 45 Light" w:eastAsia="Times New Roman" w:hAnsi="Frutiger 45 Light" w:cs="Times New Roman"/>
      <w:sz w:val="20"/>
      <w:szCs w:val="24"/>
      <w:lang w:eastAsia="de-DE"/>
    </w:rPr>
  </w:style>
  <w:style w:type="paragraph" w:customStyle="1" w:styleId="A1E6A6A256164B658E56AB2EDAF99FFA6">
    <w:name w:val="A1E6A6A256164B658E56AB2EDAF99FFA6"/>
    <w:rsid w:val="005B04BE"/>
    <w:pPr>
      <w:spacing w:after="0" w:line="240" w:lineRule="auto"/>
    </w:pPr>
    <w:rPr>
      <w:rFonts w:ascii="Frutiger 45 Light" w:eastAsia="Times New Roman" w:hAnsi="Frutiger 45 Light" w:cs="Times New Roman"/>
      <w:sz w:val="20"/>
      <w:szCs w:val="24"/>
      <w:lang w:eastAsia="de-DE"/>
    </w:rPr>
  </w:style>
  <w:style w:type="paragraph" w:customStyle="1" w:styleId="7AFAC095CD5F417981A559A74F889F676">
    <w:name w:val="7AFAC095CD5F417981A559A74F889F676"/>
    <w:rsid w:val="005B04BE"/>
    <w:pPr>
      <w:spacing w:after="0" w:line="240" w:lineRule="auto"/>
    </w:pPr>
    <w:rPr>
      <w:rFonts w:ascii="Frutiger 45 Light" w:eastAsia="Times New Roman" w:hAnsi="Frutiger 45 Light" w:cs="Times New Roman"/>
      <w:sz w:val="20"/>
      <w:szCs w:val="24"/>
      <w:lang w:eastAsia="de-DE"/>
    </w:rPr>
  </w:style>
  <w:style w:type="paragraph" w:customStyle="1" w:styleId="762A41A727B648B482827080415BDC136">
    <w:name w:val="762A41A727B648B482827080415BDC136"/>
    <w:rsid w:val="005B04BE"/>
    <w:pPr>
      <w:spacing w:after="0" w:line="240" w:lineRule="auto"/>
    </w:pPr>
    <w:rPr>
      <w:rFonts w:ascii="Frutiger 45 Light" w:eastAsia="Times New Roman" w:hAnsi="Frutiger 45 Light" w:cs="Times New Roman"/>
      <w:sz w:val="20"/>
      <w:szCs w:val="24"/>
      <w:lang w:eastAsia="de-DE"/>
    </w:rPr>
  </w:style>
  <w:style w:type="paragraph" w:customStyle="1" w:styleId="1DA0C1FB8C52466DAD62B34EB7F15B2C6">
    <w:name w:val="1DA0C1FB8C52466DAD62B34EB7F15B2C6"/>
    <w:rsid w:val="005B04BE"/>
    <w:pPr>
      <w:spacing w:after="0" w:line="240" w:lineRule="auto"/>
    </w:pPr>
    <w:rPr>
      <w:rFonts w:ascii="Frutiger 45 Light" w:eastAsia="Times New Roman" w:hAnsi="Frutiger 45 Light" w:cs="Times New Roman"/>
      <w:sz w:val="20"/>
      <w:szCs w:val="24"/>
      <w:lang w:eastAsia="de-DE"/>
    </w:rPr>
  </w:style>
  <w:style w:type="paragraph" w:customStyle="1" w:styleId="C48F03D0A92349C1BC4F6A0990631F695">
    <w:name w:val="C48F03D0A92349C1BC4F6A0990631F695"/>
    <w:rsid w:val="005B04BE"/>
    <w:pPr>
      <w:tabs>
        <w:tab w:val="right" w:pos="592"/>
        <w:tab w:val="right" w:pos="10348"/>
      </w:tabs>
      <w:spacing w:after="0" w:line="240" w:lineRule="auto"/>
    </w:pPr>
    <w:rPr>
      <w:rFonts w:ascii="Frutiger 45 Light" w:eastAsia="Times New Roman" w:hAnsi="Frutiger 45 Light" w:cs="Times New Roman"/>
      <w:noProof/>
      <w:sz w:val="12"/>
      <w:szCs w:val="12"/>
      <w:lang w:eastAsia="de-DE"/>
    </w:rPr>
  </w:style>
  <w:style w:type="paragraph" w:customStyle="1" w:styleId="907052639EA24C1787F7D171824FC9C05">
    <w:name w:val="907052639EA24C1787F7D171824FC9C05"/>
    <w:rsid w:val="005B04BE"/>
    <w:pPr>
      <w:tabs>
        <w:tab w:val="right" w:pos="592"/>
        <w:tab w:val="right" w:pos="10348"/>
      </w:tabs>
      <w:spacing w:after="0" w:line="240" w:lineRule="auto"/>
    </w:pPr>
    <w:rPr>
      <w:rFonts w:ascii="Frutiger 45 Light" w:eastAsia="Times New Roman" w:hAnsi="Frutiger 45 Light" w:cs="Times New Roman"/>
      <w:noProof/>
      <w:sz w:val="12"/>
      <w:szCs w:val="12"/>
      <w:lang w:eastAsia="de-DE"/>
    </w:rPr>
  </w:style>
  <w:style w:type="paragraph" w:customStyle="1" w:styleId="049CE2DB823B4905B31FEE2B1F52180C7">
    <w:name w:val="049CE2DB823B4905B31FEE2B1F52180C7"/>
    <w:rsid w:val="00127A04"/>
    <w:pPr>
      <w:spacing w:after="0" w:line="240" w:lineRule="auto"/>
    </w:pPr>
    <w:rPr>
      <w:rFonts w:ascii="Frutiger 45 Light" w:eastAsia="Times New Roman" w:hAnsi="Frutiger 45 Light" w:cs="Times New Roman"/>
      <w:sz w:val="20"/>
      <w:szCs w:val="24"/>
      <w:lang w:eastAsia="de-DE"/>
    </w:rPr>
  </w:style>
  <w:style w:type="paragraph" w:customStyle="1" w:styleId="DBC5CB475AC24561A8490150A1C6F8A47">
    <w:name w:val="DBC5CB475AC24561A8490150A1C6F8A47"/>
    <w:rsid w:val="00127A04"/>
    <w:pPr>
      <w:spacing w:after="0" w:line="240" w:lineRule="auto"/>
    </w:pPr>
    <w:rPr>
      <w:rFonts w:ascii="Frutiger 45 Light" w:eastAsia="Times New Roman" w:hAnsi="Frutiger 45 Light" w:cs="Times New Roman"/>
      <w:sz w:val="20"/>
      <w:szCs w:val="24"/>
      <w:lang w:eastAsia="de-DE"/>
    </w:rPr>
  </w:style>
  <w:style w:type="paragraph" w:customStyle="1" w:styleId="651C480E508C4987BCE77C01EACD8E017">
    <w:name w:val="651C480E508C4987BCE77C01EACD8E017"/>
    <w:rsid w:val="00127A04"/>
    <w:pPr>
      <w:spacing w:after="0" w:line="240" w:lineRule="auto"/>
    </w:pPr>
    <w:rPr>
      <w:rFonts w:ascii="Frutiger 45 Light" w:eastAsia="Times New Roman" w:hAnsi="Frutiger 45 Light" w:cs="Times New Roman"/>
      <w:sz w:val="20"/>
      <w:szCs w:val="24"/>
      <w:lang w:eastAsia="de-DE"/>
    </w:rPr>
  </w:style>
  <w:style w:type="paragraph" w:customStyle="1" w:styleId="06E7CBD14B6A4D6F8B7A19528AC931CA7">
    <w:name w:val="06E7CBD14B6A4D6F8B7A19528AC931CA7"/>
    <w:rsid w:val="00127A04"/>
    <w:pPr>
      <w:tabs>
        <w:tab w:val="left" w:pos="1701"/>
      </w:tabs>
      <w:spacing w:after="0" w:line="240" w:lineRule="auto"/>
    </w:pPr>
    <w:rPr>
      <w:rFonts w:ascii="Frutiger 45 Light" w:eastAsia="Times New Roman" w:hAnsi="Frutiger 45 Light" w:cs="Times New Roman"/>
      <w:sz w:val="20"/>
      <w:szCs w:val="20"/>
      <w:lang w:eastAsia="de-DE"/>
    </w:rPr>
  </w:style>
  <w:style w:type="paragraph" w:customStyle="1" w:styleId="72EA36209E664BC5A3B9D01F09B2D3FA7">
    <w:name w:val="72EA36209E664BC5A3B9D01F09B2D3FA7"/>
    <w:rsid w:val="00127A04"/>
    <w:pPr>
      <w:spacing w:after="0" w:line="240" w:lineRule="auto"/>
    </w:pPr>
    <w:rPr>
      <w:rFonts w:ascii="Frutiger 45 Light" w:eastAsia="Times New Roman" w:hAnsi="Frutiger 45 Light" w:cs="Times New Roman"/>
      <w:sz w:val="20"/>
      <w:szCs w:val="24"/>
      <w:lang w:eastAsia="de-DE"/>
    </w:rPr>
  </w:style>
  <w:style w:type="paragraph" w:customStyle="1" w:styleId="31399EA100E44AE89BEF2400FFDABFA97">
    <w:name w:val="31399EA100E44AE89BEF2400FFDABFA97"/>
    <w:rsid w:val="00127A04"/>
    <w:pPr>
      <w:spacing w:after="0" w:line="240" w:lineRule="auto"/>
    </w:pPr>
    <w:rPr>
      <w:rFonts w:ascii="Frutiger 45 Light" w:eastAsia="Times New Roman" w:hAnsi="Frutiger 45 Light" w:cs="Times New Roman"/>
      <w:sz w:val="20"/>
      <w:szCs w:val="24"/>
      <w:lang w:eastAsia="de-DE"/>
    </w:rPr>
  </w:style>
  <w:style w:type="paragraph" w:customStyle="1" w:styleId="BB4A8351764F46DE97303F3B51EF5D997">
    <w:name w:val="BB4A8351764F46DE97303F3B51EF5D997"/>
    <w:rsid w:val="00127A04"/>
    <w:pPr>
      <w:spacing w:after="0" w:line="240" w:lineRule="auto"/>
    </w:pPr>
    <w:rPr>
      <w:rFonts w:ascii="Frutiger 45 Light" w:eastAsia="Times New Roman" w:hAnsi="Frutiger 45 Light" w:cs="Times New Roman"/>
      <w:sz w:val="20"/>
      <w:szCs w:val="24"/>
      <w:lang w:eastAsia="de-DE"/>
    </w:rPr>
  </w:style>
  <w:style w:type="paragraph" w:customStyle="1" w:styleId="13593895F85C461DAB489695FE253C327">
    <w:name w:val="13593895F85C461DAB489695FE253C327"/>
    <w:rsid w:val="00127A04"/>
    <w:pPr>
      <w:spacing w:after="0" w:line="240" w:lineRule="auto"/>
    </w:pPr>
    <w:rPr>
      <w:rFonts w:ascii="Frutiger 45 Light" w:eastAsia="Times New Roman" w:hAnsi="Frutiger 45 Light" w:cs="Times New Roman"/>
      <w:sz w:val="20"/>
      <w:szCs w:val="24"/>
      <w:lang w:eastAsia="de-DE"/>
    </w:rPr>
  </w:style>
  <w:style w:type="paragraph" w:customStyle="1" w:styleId="186A2FE8B9EB49F3AAAF7F05D17326B33">
    <w:name w:val="186A2FE8B9EB49F3AAAF7F05D17326B33"/>
    <w:rsid w:val="00127A04"/>
    <w:pPr>
      <w:spacing w:after="0" w:line="240" w:lineRule="auto"/>
    </w:pPr>
    <w:rPr>
      <w:rFonts w:ascii="Frutiger 45 Light" w:eastAsia="Times New Roman" w:hAnsi="Frutiger 45 Light" w:cs="Times New Roman"/>
      <w:sz w:val="20"/>
      <w:szCs w:val="24"/>
      <w:lang w:eastAsia="de-DE"/>
    </w:rPr>
  </w:style>
  <w:style w:type="paragraph" w:customStyle="1" w:styleId="78B314E02D9349FAB974BBD10826E4B57">
    <w:name w:val="78B314E02D9349FAB974BBD10826E4B57"/>
    <w:rsid w:val="00127A04"/>
    <w:pPr>
      <w:spacing w:after="0" w:line="240" w:lineRule="auto"/>
    </w:pPr>
    <w:rPr>
      <w:rFonts w:ascii="Frutiger 45 Light" w:eastAsia="Times New Roman" w:hAnsi="Frutiger 45 Light" w:cs="Times New Roman"/>
      <w:sz w:val="20"/>
      <w:szCs w:val="24"/>
      <w:lang w:eastAsia="de-DE"/>
    </w:rPr>
  </w:style>
  <w:style w:type="paragraph" w:customStyle="1" w:styleId="D80055CD672643A5B7DB28A9056680EE7">
    <w:name w:val="D80055CD672643A5B7DB28A9056680EE7"/>
    <w:rsid w:val="00127A04"/>
    <w:pPr>
      <w:spacing w:after="0" w:line="240" w:lineRule="auto"/>
    </w:pPr>
    <w:rPr>
      <w:rFonts w:ascii="Frutiger 45 Light" w:eastAsia="Times New Roman" w:hAnsi="Frutiger 45 Light" w:cs="Times New Roman"/>
      <w:sz w:val="20"/>
      <w:szCs w:val="24"/>
      <w:lang w:eastAsia="de-DE"/>
    </w:rPr>
  </w:style>
  <w:style w:type="paragraph" w:customStyle="1" w:styleId="173F7C1198B440379E6EBF3E587C6C8C7">
    <w:name w:val="173F7C1198B440379E6EBF3E587C6C8C7"/>
    <w:rsid w:val="00127A04"/>
    <w:pPr>
      <w:spacing w:after="0" w:line="240" w:lineRule="auto"/>
    </w:pPr>
    <w:rPr>
      <w:rFonts w:ascii="Frutiger 45 Light" w:eastAsia="Times New Roman" w:hAnsi="Frutiger 45 Light" w:cs="Times New Roman"/>
      <w:sz w:val="20"/>
      <w:szCs w:val="24"/>
      <w:lang w:eastAsia="de-DE"/>
    </w:rPr>
  </w:style>
  <w:style w:type="paragraph" w:customStyle="1" w:styleId="A1E6A6A256164B658E56AB2EDAF99FFA7">
    <w:name w:val="A1E6A6A256164B658E56AB2EDAF99FFA7"/>
    <w:rsid w:val="00127A04"/>
    <w:pPr>
      <w:spacing w:after="0" w:line="240" w:lineRule="auto"/>
    </w:pPr>
    <w:rPr>
      <w:rFonts w:ascii="Frutiger 45 Light" w:eastAsia="Times New Roman" w:hAnsi="Frutiger 45 Light" w:cs="Times New Roman"/>
      <w:sz w:val="20"/>
      <w:szCs w:val="24"/>
      <w:lang w:eastAsia="de-DE"/>
    </w:rPr>
  </w:style>
  <w:style w:type="paragraph" w:customStyle="1" w:styleId="7AFAC095CD5F417981A559A74F889F677">
    <w:name w:val="7AFAC095CD5F417981A559A74F889F677"/>
    <w:rsid w:val="00127A04"/>
    <w:pPr>
      <w:spacing w:after="0" w:line="240" w:lineRule="auto"/>
    </w:pPr>
    <w:rPr>
      <w:rFonts w:ascii="Frutiger 45 Light" w:eastAsia="Times New Roman" w:hAnsi="Frutiger 45 Light" w:cs="Times New Roman"/>
      <w:sz w:val="20"/>
      <w:szCs w:val="24"/>
      <w:lang w:eastAsia="de-DE"/>
    </w:rPr>
  </w:style>
  <w:style w:type="paragraph" w:customStyle="1" w:styleId="762A41A727B648B482827080415BDC137">
    <w:name w:val="762A41A727B648B482827080415BDC137"/>
    <w:rsid w:val="00127A04"/>
    <w:pPr>
      <w:spacing w:after="0" w:line="240" w:lineRule="auto"/>
    </w:pPr>
    <w:rPr>
      <w:rFonts w:ascii="Frutiger 45 Light" w:eastAsia="Times New Roman" w:hAnsi="Frutiger 45 Light" w:cs="Times New Roman"/>
      <w:sz w:val="20"/>
      <w:szCs w:val="24"/>
      <w:lang w:eastAsia="de-DE"/>
    </w:rPr>
  </w:style>
  <w:style w:type="paragraph" w:customStyle="1" w:styleId="1DA0C1FB8C52466DAD62B34EB7F15B2C7">
    <w:name w:val="1DA0C1FB8C52466DAD62B34EB7F15B2C7"/>
    <w:rsid w:val="00127A04"/>
    <w:pPr>
      <w:spacing w:after="0" w:line="240" w:lineRule="auto"/>
    </w:pPr>
    <w:rPr>
      <w:rFonts w:ascii="Frutiger 45 Light" w:eastAsia="Times New Roman" w:hAnsi="Frutiger 45 Light" w:cs="Times New Roman"/>
      <w:sz w:val="20"/>
      <w:szCs w:val="24"/>
      <w:lang w:eastAsia="de-DE"/>
    </w:rPr>
  </w:style>
  <w:style w:type="paragraph" w:customStyle="1" w:styleId="049CE2DB823B4905B31FEE2B1F52180C8">
    <w:name w:val="049CE2DB823B4905B31FEE2B1F52180C8"/>
    <w:rsid w:val="00127A04"/>
    <w:pPr>
      <w:spacing w:after="0" w:line="240" w:lineRule="auto"/>
    </w:pPr>
    <w:rPr>
      <w:rFonts w:ascii="Frutiger 45 Light" w:eastAsia="Times New Roman" w:hAnsi="Frutiger 45 Light" w:cs="Times New Roman"/>
      <w:sz w:val="20"/>
      <w:szCs w:val="24"/>
      <w:lang w:eastAsia="de-DE"/>
    </w:rPr>
  </w:style>
  <w:style w:type="paragraph" w:customStyle="1" w:styleId="DBC5CB475AC24561A8490150A1C6F8A48">
    <w:name w:val="DBC5CB475AC24561A8490150A1C6F8A48"/>
    <w:rsid w:val="00127A04"/>
    <w:pPr>
      <w:spacing w:after="0" w:line="240" w:lineRule="auto"/>
    </w:pPr>
    <w:rPr>
      <w:rFonts w:ascii="Frutiger 45 Light" w:eastAsia="Times New Roman" w:hAnsi="Frutiger 45 Light" w:cs="Times New Roman"/>
      <w:sz w:val="20"/>
      <w:szCs w:val="24"/>
      <w:lang w:eastAsia="de-DE"/>
    </w:rPr>
  </w:style>
  <w:style w:type="paragraph" w:customStyle="1" w:styleId="651C480E508C4987BCE77C01EACD8E018">
    <w:name w:val="651C480E508C4987BCE77C01EACD8E018"/>
    <w:rsid w:val="00127A04"/>
    <w:pPr>
      <w:spacing w:after="0" w:line="240" w:lineRule="auto"/>
    </w:pPr>
    <w:rPr>
      <w:rFonts w:ascii="Frutiger 45 Light" w:eastAsia="Times New Roman" w:hAnsi="Frutiger 45 Light" w:cs="Times New Roman"/>
      <w:sz w:val="20"/>
      <w:szCs w:val="24"/>
      <w:lang w:eastAsia="de-DE"/>
    </w:rPr>
  </w:style>
  <w:style w:type="paragraph" w:customStyle="1" w:styleId="06E7CBD14B6A4D6F8B7A19528AC931CA8">
    <w:name w:val="06E7CBD14B6A4D6F8B7A19528AC931CA8"/>
    <w:rsid w:val="00127A04"/>
    <w:pPr>
      <w:tabs>
        <w:tab w:val="left" w:pos="1701"/>
      </w:tabs>
      <w:spacing w:after="0" w:line="240" w:lineRule="auto"/>
    </w:pPr>
    <w:rPr>
      <w:rFonts w:ascii="Frutiger 45 Light" w:eastAsia="Times New Roman" w:hAnsi="Frutiger 45 Light" w:cs="Times New Roman"/>
      <w:sz w:val="20"/>
      <w:szCs w:val="20"/>
      <w:lang w:eastAsia="de-DE"/>
    </w:rPr>
  </w:style>
  <w:style w:type="paragraph" w:customStyle="1" w:styleId="72EA36209E664BC5A3B9D01F09B2D3FA8">
    <w:name w:val="72EA36209E664BC5A3B9D01F09B2D3FA8"/>
    <w:rsid w:val="00127A04"/>
    <w:pPr>
      <w:spacing w:after="0" w:line="240" w:lineRule="auto"/>
    </w:pPr>
    <w:rPr>
      <w:rFonts w:ascii="Frutiger 45 Light" w:eastAsia="Times New Roman" w:hAnsi="Frutiger 45 Light" w:cs="Times New Roman"/>
      <w:sz w:val="20"/>
      <w:szCs w:val="24"/>
      <w:lang w:eastAsia="de-DE"/>
    </w:rPr>
  </w:style>
  <w:style w:type="paragraph" w:customStyle="1" w:styleId="31399EA100E44AE89BEF2400FFDABFA98">
    <w:name w:val="31399EA100E44AE89BEF2400FFDABFA98"/>
    <w:rsid w:val="00127A04"/>
    <w:pPr>
      <w:spacing w:after="0" w:line="240" w:lineRule="auto"/>
    </w:pPr>
    <w:rPr>
      <w:rFonts w:ascii="Frutiger 45 Light" w:eastAsia="Times New Roman" w:hAnsi="Frutiger 45 Light" w:cs="Times New Roman"/>
      <w:sz w:val="20"/>
      <w:szCs w:val="24"/>
      <w:lang w:eastAsia="de-DE"/>
    </w:rPr>
  </w:style>
  <w:style w:type="paragraph" w:customStyle="1" w:styleId="BB4A8351764F46DE97303F3B51EF5D998">
    <w:name w:val="BB4A8351764F46DE97303F3B51EF5D998"/>
    <w:rsid w:val="00127A04"/>
    <w:pPr>
      <w:spacing w:after="0" w:line="240" w:lineRule="auto"/>
    </w:pPr>
    <w:rPr>
      <w:rFonts w:ascii="Frutiger 45 Light" w:eastAsia="Times New Roman" w:hAnsi="Frutiger 45 Light" w:cs="Times New Roman"/>
      <w:sz w:val="20"/>
      <w:szCs w:val="24"/>
      <w:lang w:eastAsia="de-DE"/>
    </w:rPr>
  </w:style>
  <w:style w:type="paragraph" w:customStyle="1" w:styleId="13593895F85C461DAB489695FE253C328">
    <w:name w:val="13593895F85C461DAB489695FE253C328"/>
    <w:rsid w:val="00127A04"/>
    <w:pPr>
      <w:spacing w:after="0" w:line="240" w:lineRule="auto"/>
    </w:pPr>
    <w:rPr>
      <w:rFonts w:ascii="Frutiger 45 Light" w:eastAsia="Times New Roman" w:hAnsi="Frutiger 45 Light" w:cs="Times New Roman"/>
      <w:sz w:val="20"/>
      <w:szCs w:val="24"/>
      <w:lang w:eastAsia="de-DE"/>
    </w:rPr>
  </w:style>
  <w:style w:type="paragraph" w:customStyle="1" w:styleId="186A2FE8B9EB49F3AAAF7F05D17326B34">
    <w:name w:val="186A2FE8B9EB49F3AAAF7F05D17326B34"/>
    <w:rsid w:val="00127A04"/>
    <w:pPr>
      <w:spacing w:after="0" w:line="240" w:lineRule="auto"/>
    </w:pPr>
    <w:rPr>
      <w:rFonts w:ascii="Frutiger 45 Light" w:eastAsia="Times New Roman" w:hAnsi="Frutiger 45 Light" w:cs="Times New Roman"/>
      <w:sz w:val="20"/>
      <w:szCs w:val="24"/>
      <w:lang w:eastAsia="de-DE"/>
    </w:rPr>
  </w:style>
  <w:style w:type="paragraph" w:customStyle="1" w:styleId="78B314E02D9349FAB974BBD10826E4B58">
    <w:name w:val="78B314E02D9349FAB974BBD10826E4B58"/>
    <w:rsid w:val="00127A04"/>
    <w:pPr>
      <w:spacing w:after="0" w:line="240" w:lineRule="auto"/>
    </w:pPr>
    <w:rPr>
      <w:rFonts w:ascii="Frutiger 45 Light" w:eastAsia="Times New Roman" w:hAnsi="Frutiger 45 Light" w:cs="Times New Roman"/>
      <w:sz w:val="20"/>
      <w:szCs w:val="24"/>
      <w:lang w:eastAsia="de-DE"/>
    </w:rPr>
  </w:style>
  <w:style w:type="paragraph" w:customStyle="1" w:styleId="D80055CD672643A5B7DB28A9056680EE8">
    <w:name w:val="D80055CD672643A5B7DB28A9056680EE8"/>
    <w:rsid w:val="00127A04"/>
    <w:pPr>
      <w:spacing w:after="0" w:line="240" w:lineRule="auto"/>
    </w:pPr>
    <w:rPr>
      <w:rFonts w:ascii="Frutiger 45 Light" w:eastAsia="Times New Roman" w:hAnsi="Frutiger 45 Light" w:cs="Times New Roman"/>
      <w:sz w:val="20"/>
      <w:szCs w:val="24"/>
      <w:lang w:eastAsia="de-DE"/>
    </w:rPr>
  </w:style>
  <w:style w:type="paragraph" w:customStyle="1" w:styleId="173F7C1198B440379E6EBF3E587C6C8C8">
    <w:name w:val="173F7C1198B440379E6EBF3E587C6C8C8"/>
    <w:rsid w:val="00127A04"/>
    <w:pPr>
      <w:spacing w:after="0" w:line="240" w:lineRule="auto"/>
    </w:pPr>
    <w:rPr>
      <w:rFonts w:ascii="Frutiger 45 Light" w:eastAsia="Times New Roman" w:hAnsi="Frutiger 45 Light" w:cs="Times New Roman"/>
      <w:sz w:val="20"/>
      <w:szCs w:val="24"/>
      <w:lang w:eastAsia="de-DE"/>
    </w:rPr>
  </w:style>
  <w:style w:type="paragraph" w:customStyle="1" w:styleId="A1E6A6A256164B658E56AB2EDAF99FFA8">
    <w:name w:val="A1E6A6A256164B658E56AB2EDAF99FFA8"/>
    <w:rsid w:val="00127A04"/>
    <w:pPr>
      <w:spacing w:after="0" w:line="240" w:lineRule="auto"/>
    </w:pPr>
    <w:rPr>
      <w:rFonts w:ascii="Frutiger 45 Light" w:eastAsia="Times New Roman" w:hAnsi="Frutiger 45 Light" w:cs="Times New Roman"/>
      <w:sz w:val="20"/>
      <w:szCs w:val="24"/>
      <w:lang w:eastAsia="de-DE"/>
    </w:rPr>
  </w:style>
  <w:style w:type="paragraph" w:customStyle="1" w:styleId="7AFAC095CD5F417981A559A74F889F678">
    <w:name w:val="7AFAC095CD5F417981A559A74F889F678"/>
    <w:rsid w:val="00127A04"/>
    <w:pPr>
      <w:spacing w:after="0" w:line="240" w:lineRule="auto"/>
    </w:pPr>
    <w:rPr>
      <w:rFonts w:ascii="Frutiger 45 Light" w:eastAsia="Times New Roman" w:hAnsi="Frutiger 45 Light" w:cs="Times New Roman"/>
      <w:sz w:val="20"/>
      <w:szCs w:val="24"/>
      <w:lang w:eastAsia="de-DE"/>
    </w:rPr>
  </w:style>
  <w:style w:type="paragraph" w:customStyle="1" w:styleId="762A41A727B648B482827080415BDC138">
    <w:name w:val="762A41A727B648B482827080415BDC138"/>
    <w:rsid w:val="00127A04"/>
    <w:pPr>
      <w:spacing w:after="0" w:line="240" w:lineRule="auto"/>
    </w:pPr>
    <w:rPr>
      <w:rFonts w:ascii="Frutiger 45 Light" w:eastAsia="Times New Roman" w:hAnsi="Frutiger 45 Light" w:cs="Times New Roman"/>
      <w:sz w:val="20"/>
      <w:szCs w:val="24"/>
      <w:lang w:eastAsia="de-DE"/>
    </w:rPr>
  </w:style>
  <w:style w:type="paragraph" w:customStyle="1" w:styleId="1DA0C1FB8C52466DAD62B34EB7F15B2C8">
    <w:name w:val="1DA0C1FB8C52466DAD62B34EB7F15B2C8"/>
    <w:rsid w:val="00127A04"/>
    <w:pPr>
      <w:spacing w:after="0" w:line="240" w:lineRule="auto"/>
    </w:pPr>
    <w:rPr>
      <w:rFonts w:ascii="Frutiger 45 Light" w:eastAsia="Times New Roman" w:hAnsi="Frutiger 45 Light" w:cs="Times New Roman"/>
      <w:sz w:val="20"/>
      <w:szCs w:val="24"/>
      <w:lang w:eastAsia="de-DE"/>
    </w:rPr>
  </w:style>
  <w:style w:type="paragraph" w:customStyle="1" w:styleId="049CE2DB823B4905B31FEE2B1F52180C9">
    <w:name w:val="049CE2DB823B4905B31FEE2B1F52180C9"/>
    <w:rsid w:val="00ED7871"/>
    <w:pPr>
      <w:spacing w:after="0" w:line="240" w:lineRule="auto"/>
    </w:pPr>
    <w:rPr>
      <w:rFonts w:ascii="Frutiger 45 Light" w:eastAsia="Times New Roman" w:hAnsi="Frutiger 45 Light" w:cs="Times New Roman"/>
      <w:sz w:val="20"/>
      <w:szCs w:val="24"/>
      <w:lang w:eastAsia="de-DE"/>
    </w:rPr>
  </w:style>
  <w:style w:type="paragraph" w:customStyle="1" w:styleId="DBC5CB475AC24561A8490150A1C6F8A49">
    <w:name w:val="DBC5CB475AC24561A8490150A1C6F8A49"/>
    <w:rsid w:val="00ED7871"/>
    <w:pPr>
      <w:spacing w:after="0" w:line="240" w:lineRule="auto"/>
    </w:pPr>
    <w:rPr>
      <w:rFonts w:ascii="Frutiger 45 Light" w:eastAsia="Times New Roman" w:hAnsi="Frutiger 45 Light" w:cs="Times New Roman"/>
      <w:sz w:val="20"/>
      <w:szCs w:val="24"/>
      <w:lang w:eastAsia="de-DE"/>
    </w:rPr>
  </w:style>
  <w:style w:type="paragraph" w:customStyle="1" w:styleId="651C480E508C4987BCE77C01EACD8E019">
    <w:name w:val="651C480E508C4987BCE77C01EACD8E019"/>
    <w:rsid w:val="00ED7871"/>
    <w:pPr>
      <w:spacing w:after="0" w:line="240" w:lineRule="auto"/>
    </w:pPr>
    <w:rPr>
      <w:rFonts w:ascii="Frutiger 45 Light" w:eastAsia="Times New Roman" w:hAnsi="Frutiger 45 Light" w:cs="Times New Roman"/>
      <w:sz w:val="20"/>
      <w:szCs w:val="24"/>
      <w:lang w:eastAsia="de-DE"/>
    </w:rPr>
  </w:style>
  <w:style w:type="paragraph" w:customStyle="1" w:styleId="06E7CBD14B6A4D6F8B7A19528AC931CA9">
    <w:name w:val="06E7CBD14B6A4D6F8B7A19528AC931CA9"/>
    <w:rsid w:val="00ED7871"/>
    <w:pPr>
      <w:tabs>
        <w:tab w:val="left" w:pos="1701"/>
      </w:tabs>
      <w:spacing w:after="0" w:line="240" w:lineRule="auto"/>
    </w:pPr>
    <w:rPr>
      <w:rFonts w:ascii="Frutiger 45 Light" w:eastAsia="Times New Roman" w:hAnsi="Frutiger 45 Light" w:cs="Times New Roman"/>
      <w:sz w:val="20"/>
      <w:szCs w:val="20"/>
      <w:lang w:eastAsia="de-DE"/>
    </w:rPr>
  </w:style>
  <w:style w:type="paragraph" w:customStyle="1" w:styleId="72EA36209E664BC5A3B9D01F09B2D3FA9">
    <w:name w:val="72EA36209E664BC5A3B9D01F09B2D3FA9"/>
    <w:rsid w:val="00ED7871"/>
    <w:pPr>
      <w:spacing w:after="0" w:line="240" w:lineRule="auto"/>
    </w:pPr>
    <w:rPr>
      <w:rFonts w:ascii="Frutiger 45 Light" w:eastAsia="Times New Roman" w:hAnsi="Frutiger 45 Light" w:cs="Times New Roman"/>
      <w:sz w:val="20"/>
      <w:szCs w:val="24"/>
      <w:lang w:eastAsia="de-DE"/>
    </w:rPr>
  </w:style>
  <w:style w:type="paragraph" w:customStyle="1" w:styleId="31399EA100E44AE89BEF2400FFDABFA99">
    <w:name w:val="31399EA100E44AE89BEF2400FFDABFA99"/>
    <w:rsid w:val="00ED7871"/>
    <w:pPr>
      <w:spacing w:after="0" w:line="240" w:lineRule="auto"/>
    </w:pPr>
    <w:rPr>
      <w:rFonts w:ascii="Frutiger 45 Light" w:eastAsia="Times New Roman" w:hAnsi="Frutiger 45 Light" w:cs="Times New Roman"/>
      <w:sz w:val="20"/>
      <w:szCs w:val="24"/>
      <w:lang w:eastAsia="de-DE"/>
    </w:rPr>
  </w:style>
  <w:style w:type="paragraph" w:customStyle="1" w:styleId="BB4A8351764F46DE97303F3B51EF5D999">
    <w:name w:val="BB4A8351764F46DE97303F3B51EF5D999"/>
    <w:rsid w:val="00ED7871"/>
    <w:pPr>
      <w:spacing w:after="0" w:line="240" w:lineRule="auto"/>
    </w:pPr>
    <w:rPr>
      <w:rFonts w:ascii="Frutiger 45 Light" w:eastAsia="Times New Roman" w:hAnsi="Frutiger 45 Light" w:cs="Times New Roman"/>
      <w:sz w:val="20"/>
      <w:szCs w:val="24"/>
      <w:lang w:eastAsia="de-DE"/>
    </w:rPr>
  </w:style>
  <w:style w:type="paragraph" w:customStyle="1" w:styleId="13593895F85C461DAB489695FE253C329">
    <w:name w:val="13593895F85C461DAB489695FE253C329"/>
    <w:rsid w:val="00ED7871"/>
    <w:pPr>
      <w:spacing w:after="0" w:line="240" w:lineRule="auto"/>
    </w:pPr>
    <w:rPr>
      <w:rFonts w:ascii="Frutiger 45 Light" w:eastAsia="Times New Roman" w:hAnsi="Frutiger 45 Light" w:cs="Times New Roman"/>
      <w:sz w:val="20"/>
      <w:szCs w:val="24"/>
      <w:lang w:eastAsia="de-DE"/>
    </w:rPr>
  </w:style>
  <w:style w:type="paragraph" w:customStyle="1" w:styleId="186A2FE8B9EB49F3AAAF7F05D17326B35">
    <w:name w:val="186A2FE8B9EB49F3AAAF7F05D17326B35"/>
    <w:rsid w:val="00ED7871"/>
    <w:pPr>
      <w:spacing w:after="0" w:line="240" w:lineRule="auto"/>
    </w:pPr>
    <w:rPr>
      <w:rFonts w:ascii="Frutiger 45 Light" w:eastAsia="Times New Roman" w:hAnsi="Frutiger 45 Light" w:cs="Times New Roman"/>
      <w:sz w:val="20"/>
      <w:szCs w:val="24"/>
      <w:lang w:eastAsia="de-DE"/>
    </w:rPr>
  </w:style>
  <w:style w:type="paragraph" w:customStyle="1" w:styleId="78B314E02D9349FAB974BBD10826E4B59">
    <w:name w:val="78B314E02D9349FAB974BBD10826E4B59"/>
    <w:rsid w:val="00ED7871"/>
    <w:pPr>
      <w:spacing w:after="0" w:line="240" w:lineRule="auto"/>
    </w:pPr>
    <w:rPr>
      <w:rFonts w:ascii="Frutiger 45 Light" w:eastAsia="Times New Roman" w:hAnsi="Frutiger 45 Light" w:cs="Times New Roman"/>
      <w:sz w:val="20"/>
      <w:szCs w:val="24"/>
      <w:lang w:eastAsia="de-DE"/>
    </w:rPr>
  </w:style>
  <w:style w:type="paragraph" w:customStyle="1" w:styleId="D80055CD672643A5B7DB28A9056680EE9">
    <w:name w:val="D80055CD672643A5B7DB28A9056680EE9"/>
    <w:rsid w:val="00ED7871"/>
    <w:pPr>
      <w:spacing w:after="0" w:line="240" w:lineRule="auto"/>
    </w:pPr>
    <w:rPr>
      <w:rFonts w:ascii="Frutiger 45 Light" w:eastAsia="Times New Roman" w:hAnsi="Frutiger 45 Light" w:cs="Times New Roman"/>
      <w:sz w:val="20"/>
      <w:szCs w:val="24"/>
      <w:lang w:eastAsia="de-DE"/>
    </w:rPr>
  </w:style>
  <w:style w:type="paragraph" w:customStyle="1" w:styleId="173F7C1198B440379E6EBF3E587C6C8C9">
    <w:name w:val="173F7C1198B440379E6EBF3E587C6C8C9"/>
    <w:rsid w:val="00ED7871"/>
    <w:pPr>
      <w:spacing w:after="0" w:line="240" w:lineRule="auto"/>
    </w:pPr>
    <w:rPr>
      <w:rFonts w:ascii="Frutiger 45 Light" w:eastAsia="Times New Roman" w:hAnsi="Frutiger 45 Light" w:cs="Times New Roman"/>
      <w:sz w:val="20"/>
      <w:szCs w:val="24"/>
      <w:lang w:eastAsia="de-DE"/>
    </w:rPr>
  </w:style>
  <w:style w:type="paragraph" w:customStyle="1" w:styleId="A1E6A6A256164B658E56AB2EDAF99FFA9">
    <w:name w:val="A1E6A6A256164B658E56AB2EDAF99FFA9"/>
    <w:rsid w:val="00ED7871"/>
    <w:pPr>
      <w:spacing w:after="0" w:line="240" w:lineRule="auto"/>
    </w:pPr>
    <w:rPr>
      <w:rFonts w:ascii="Frutiger 45 Light" w:eastAsia="Times New Roman" w:hAnsi="Frutiger 45 Light" w:cs="Times New Roman"/>
      <w:sz w:val="20"/>
      <w:szCs w:val="24"/>
      <w:lang w:eastAsia="de-DE"/>
    </w:rPr>
  </w:style>
  <w:style w:type="paragraph" w:customStyle="1" w:styleId="7AFAC095CD5F417981A559A74F889F679">
    <w:name w:val="7AFAC095CD5F417981A559A74F889F679"/>
    <w:rsid w:val="00ED7871"/>
    <w:pPr>
      <w:spacing w:after="0" w:line="240" w:lineRule="auto"/>
    </w:pPr>
    <w:rPr>
      <w:rFonts w:ascii="Frutiger 45 Light" w:eastAsia="Times New Roman" w:hAnsi="Frutiger 45 Light" w:cs="Times New Roman"/>
      <w:sz w:val="20"/>
      <w:szCs w:val="24"/>
      <w:lang w:eastAsia="de-DE"/>
    </w:rPr>
  </w:style>
  <w:style w:type="paragraph" w:customStyle="1" w:styleId="762A41A727B648B482827080415BDC139">
    <w:name w:val="762A41A727B648B482827080415BDC139"/>
    <w:rsid w:val="00ED7871"/>
    <w:pPr>
      <w:spacing w:after="0" w:line="240" w:lineRule="auto"/>
    </w:pPr>
    <w:rPr>
      <w:rFonts w:ascii="Frutiger 45 Light" w:eastAsia="Times New Roman" w:hAnsi="Frutiger 45 Light" w:cs="Times New Roman"/>
      <w:sz w:val="20"/>
      <w:szCs w:val="24"/>
      <w:lang w:eastAsia="de-DE"/>
    </w:rPr>
  </w:style>
  <w:style w:type="paragraph" w:customStyle="1" w:styleId="1DA0C1FB8C52466DAD62B34EB7F15B2C9">
    <w:name w:val="1DA0C1FB8C52466DAD62B34EB7F15B2C9"/>
    <w:rsid w:val="00ED7871"/>
    <w:pPr>
      <w:spacing w:after="0" w:line="240" w:lineRule="auto"/>
    </w:pPr>
    <w:rPr>
      <w:rFonts w:ascii="Frutiger 45 Light" w:eastAsia="Times New Roman" w:hAnsi="Frutiger 45 Light" w:cs="Times New Roman"/>
      <w:sz w:val="20"/>
      <w:szCs w:val="24"/>
      <w:lang w:eastAsia="de-DE"/>
    </w:rPr>
  </w:style>
  <w:style w:type="paragraph" w:customStyle="1" w:styleId="DF33E4994E2242C49E8585C482256827">
    <w:name w:val="DF33E4994E2242C49E8585C482256827"/>
    <w:rsid w:val="00E910A7"/>
  </w:style>
  <w:style w:type="paragraph" w:customStyle="1" w:styleId="64A9AC52EFF9471783B70A63E8B310D5">
    <w:name w:val="64A9AC52EFF9471783B70A63E8B310D5"/>
    <w:rsid w:val="00E910A7"/>
  </w:style>
  <w:style w:type="paragraph" w:customStyle="1" w:styleId="A5822A17F18D4C6BBE86F6F1DEF34C54">
    <w:name w:val="A5822A17F18D4C6BBE86F6F1DEF34C54"/>
    <w:rsid w:val="00E910A7"/>
  </w:style>
  <w:style w:type="paragraph" w:customStyle="1" w:styleId="30062D9363634A7C85C586031E380DF1">
    <w:name w:val="30062D9363634A7C85C586031E380DF1"/>
    <w:rsid w:val="00E910A7"/>
  </w:style>
  <w:style w:type="paragraph" w:customStyle="1" w:styleId="283510B8A5A5482AA88341DE751BAF85">
    <w:name w:val="283510B8A5A5482AA88341DE751BAF85"/>
    <w:rsid w:val="00E910A7"/>
  </w:style>
  <w:style w:type="paragraph" w:customStyle="1" w:styleId="B9DB401AD31C44B783AB23C6D474F414">
    <w:name w:val="B9DB401AD31C44B783AB23C6D474F414"/>
    <w:rsid w:val="00E910A7"/>
  </w:style>
  <w:style w:type="paragraph" w:customStyle="1" w:styleId="EAF1A3EDFB10444DA519B632DAFC658E">
    <w:name w:val="EAF1A3EDFB10444DA519B632DAFC658E"/>
    <w:rsid w:val="00E910A7"/>
  </w:style>
  <w:style w:type="paragraph" w:customStyle="1" w:styleId="F6BDC17708A642EBB04EFF5060640F4F">
    <w:name w:val="F6BDC17708A642EBB04EFF5060640F4F"/>
    <w:rsid w:val="00E910A7"/>
  </w:style>
  <w:style w:type="paragraph" w:customStyle="1" w:styleId="D00E0D039BE04D83856AC267A1992B48">
    <w:name w:val="D00E0D039BE04D83856AC267A1992B48"/>
    <w:rsid w:val="00E910A7"/>
  </w:style>
  <w:style w:type="paragraph" w:customStyle="1" w:styleId="0A4155D7210947C1A4BE15E6F639A0E5">
    <w:name w:val="0A4155D7210947C1A4BE15E6F639A0E5"/>
    <w:rsid w:val="00E910A7"/>
  </w:style>
  <w:style w:type="paragraph" w:customStyle="1" w:styleId="C699FB294EC147EFA9DE0640F98D4016">
    <w:name w:val="C699FB294EC147EFA9DE0640F98D4016"/>
    <w:rsid w:val="00E910A7"/>
  </w:style>
  <w:style w:type="paragraph" w:customStyle="1" w:styleId="06B2C886820C44FAB8473D57187A54CC">
    <w:name w:val="06B2C886820C44FAB8473D57187A54CC"/>
    <w:rsid w:val="00E910A7"/>
  </w:style>
  <w:style w:type="paragraph" w:customStyle="1" w:styleId="828C6243BF7A408480E4157D05E4BF29">
    <w:name w:val="828C6243BF7A408480E4157D05E4BF29"/>
    <w:rsid w:val="00E910A7"/>
  </w:style>
  <w:style w:type="paragraph" w:customStyle="1" w:styleId="0251F59D1CDB4F20956B8812DE9B5438">
    <w:name w:val="0251F59D1CDB4F20956B8812DE9B5438"/>
    <w:rsid w:val="001073F8"/>
  </w:style>
  <w:style w:type="paragraph" w:customStyle="1" w:styleId="EBAAFCE987F043D79B8B895D312AF3DD">
    <w:name w:val="EBAAFCE987F043D79B8B895D312AF3DD"/>
    <w:rsid w:val="001073F8"/>
  </w:style>
  <w:style w:type="paragraph" w:customStyle="1" w:styleId="E8839BBB22F2480AA8FC4A1F252D30DE">
    <w:name w:val="E8839BBB22F2480AA8FC4A1F252D30DE"/>
    <w:rsid w:val="003C213A"/>
  </w:style>
  <w:style w:type="paragraph" w:customStyle="1" w:styleId="B71DDD3C48704259AB8EB72B72D2235D">
    <w:name w:val="B71DDD3C48704259AB8EB72B72D2235D"/>
    <w:rsid w:val="003C213A"/>
  </w:style>
  <w:style w:type="paragraph" w:customStyle="1" w:styleId="E1A19E51E8954203ADD09A7C65FED4C9">
    <w:name w:val="E1A19E51E8954203ADD09A7C65FED4C9"/>
    <w:rsid w:val="003C213A"/>
  </w:style>
  <w:style w:type="paragraph" w:customStyle="1" w:styleId="A7D25C69092347D9B0B21989BBCAF55C">
    <w:name w:val="A7D25C69092347D9B0B21989BBCAF55C"/>
    <w:rsid w:val="003C213A"/>
  </w:style>
  <w:style w:type="paragraph" w:customStyle="1" w:styleId="AFAE2EAA77604259B8E132FA60F7A2D0">
    <w:name w:val="AFAE2EAA77604259B8E132FA60F7A2D0"/>
    <w:rsid w:val="00802F86"/>
  </w:style>
  <w:style w:type="paragraph" w:customStyle="1" w:styleId="4343C185DEB4424F987CA3E3B920DD50">
    <w:name w:val="4343C185DEB4424F987CA3E3B920DD50"/>
    <w:rsid w:val="00802F86"/>
  </w:style>
  <w:style w:type="paragraph" w:customStyle="1" w:styleId="30119FBFF799453EA94B149FF6BC7C46">
    <w:name w:val="30119FBFF799453EA94B149FF6BC7C46"/>
    <w:rsid w:val="00802F86"/>
  </w:style>
  <w:style w:type="paragraph" w:customStyle="1" w:styleId="41466FF7F57A406197F65B99F890CE87">
    <w:name w:val="41466FF7F57A406197F65B99F890CE87"/>
    <w:rsid w:val="00802F86"/>
  </w:style>
  <w:style w:type="paragraph" w:customStyle="1" w:styleId="82C28E825DAA451D94D975CDF388FC9E">
    <w:name w:val="82C28E825DAA451D94D975CDF388FC9E"/>
    <w:rsid w:val="00802F86"/>
  </w:style>
  <w:style w:type="paragraph" w:customStyle="1" w:styleId="4E60A680D4EF405980CF62506173AD27">
    <w:name w:val="4E60A680D4EF405980CF62506173AD27"/>
    <w:rsid w:val="00802F86"/>
  </w:style>
  <w:style w:type="paragraph" w:customStyle="1" w:styleId="F2E9A2FB85FB43CE916EF5ABB4CCAD40">
    <w:name w:val="F2E9A2FB85FB43CE916EF5ABB4CCAD40"/>
    <w:rsid w:val="00802F86"/>
  </w:style>
  <w:style w:type="paragraph" w:customStyle="1" w:styleId="F847D5C9B1AC45F784CED9692D332266">
    <w:name w:val="F847D5C9B1AC45F784CED9692D332266"/>
    <w:rsid w:val="00B8736B"/>
  </w:style>
  <w:style w:type="paragraph" w:customStyle="1" w:styleId="34BDC9A7035F44ED9F77BCED2E0993E3">
    <w:name w:val="34BDC9A7035F44ED9F77BCED2E0993E3"/>
    <w:rsid w:val="00B8736B"/>
  </w:style>
  <w:style w:type="paragraph" w:customStyle="1" w:styleId="FC8A6CB9EDB74A00888364C37F684A31">
    <w:name w:val="FC8A6CB9EDB74A00888364C37F684A31"/>
    <w:rsid w:val="0030335D"/>
  </w:style>
  <w:style w:type="paragraph" w:customStyle="1" w:styleId="6D1FAE809C8A41FCA16832F2CECFF0D0">
    <w:name w:val="6D1FAE809C8A41FCA16832F2CECFF0D0"/>
    <w:rsid w:val="0030335D"/>
  </w:style>
  <w:style w:type="paragraph" w:customStyle="1" w:styleId="4EDB84014FDF4F5191C70B3404BA1F8C">
    <w:name w:val="4EDB84014FDF4F5191C70B3404BA1F8C"/>
    <w:rsid w:val="00B60837"/>
  </w:style>
  <w:style w:type="paragraph" w:customStyle="1" w:styleId="A7F40B7C59C94B35AA360F2CE9466D6E">
    <w:name w:val="A7F40B7C59C94B35AA360F2CE9466D6E"/>
    <w:rsid w:val="00B60837"/>
  </w:style>
  <w:style w:type="paragraph" w:customStyle="1" w:styleId="ACFB6E23D9C041FA98D0FD281BB91DCB">
    <w:name w:val="ACFB6E23D9C041FA98D0FD281BB91DCB"/>
    <w:rsid w:val="0041669C"/>
  </w:style>
  <w:style w:type="paragraph" w:customStyle="1" w:styleId="796CF186207E4F628EA14AB5BA562ECF">
    <w:name w:val="796CF186207E4F628EA14AB5BA562ECF"/>
    <w:rsid w:val="0041669C"/>
  </w:style>
  <w:style w:type="paragraph" w:customStyle="1" w:styleId="216CE4AE7FCB4200A53095624EABCD45">
    <w:name w:val="216CE4AE7FCB4200A53095624EABCD45"/>
    <w:rsid w:val="00946D4B"/>
  </w:style>
  <w:style w:type="paragraph" w:customStyle="1" w:styleId="353502CF425A4468BF4EE0F08B36DBB1">
    <w:name w:val="353502CF425A4468BF4EE0F08B36DBB1"/>
    <w:rsid w:val="00946D4B"/>
  </w:style>
  <w:style w:type="paragraph" w:customStyle="1" w:styleId="D437AF4CFB27476C97EDA4E8E32D9E1E">
    <w:name w:val="D437AF4CFB27476C97EDA4E8E32D9E1E"/>
    <w:rsid w:val="00946D4B"/>
  </w:style>
  <w:style w:type="paragraph" w:customStyle="1" w:styleId="882FF0B79EC643DA9E48454810303F77">
    <w:name w:val="882FF0B79EC643DA9E48454810303F77"/>
    <w:rsid w:val="00946D4B"/>
  </w:style>
  <w:style w:type="paragraph" w:customStyle="1" w:styleId="1219DF246300456289B8C8E08B8F91C4">
    <w:name w:val="1219DF246300456289B8C8E08B8F91C4"/>
    <w:rsid w:val="00946D4B"/>
  </w:style>
  <w:style w:type="paragraph" w:customStyle="1" w:styleId="C7A1D56180C74BC78DFC295B05754836">
    <w:name w:val="C7A1D56180C74BC78DFC295B05754836"/>
    <w:rsid w:val="00946D4B"/>
  </w:style>
  <w:style w:type="paragraph" w:customStyle="1" w:styleId="02B79618E80041E8892F7C303219125D">
    <w:name w:val="02B79618E80041E8892F7C303219125D"/>
    <w:rsid w:val="00946D4B"/>
  </w:style>
  <w:style w:type="paragraph" w:customStyle="1" w:styleId="DF3441F04871443F9ACD794A01163B1A">
    <w:name w:val="DF3441F04871443F9ACD794A01163B1A"/>
    <w:rsid w:val="00946D4B"/>
  </w:style>
  <w:style w:type="paragraph" w:customStyle="1" w:styleId="957CE4CFCF494EC5911A634D99470FCD">
    <w:name w:val="957CE4CFCF494EC5911A634D99470FCD"/>
    <w:rsid w:val="006F34AC"/>
  </w:style>
  <w:style w:type="paragraph" w:customStyle="1" w:styleId="918D23285B59486D97AB18445979E06A">
    <w:name w:val="918D23285B59486D97AB18445979E06A"/>
    <w:rsid w:val="006F34AC"/>
  </w:style>
  <w:style w:type="paragraph" w:customStyle="1" w:styleId="0C8A056AD9DD47FF8E21A23E1AEE60DD">
    <w:name w:val="0C8A056AD9DD47FF8E21A23E1AEE60DD"/>
    <w:rsid w:val="006F34AC"/>
  </w:style>
  <w:style w:type="paragraph" w:customStyle="1" w:styleId="D315AFD5785C4C78AB83658533EDF1BA">
    <w:name w:val="D315AFD5785C4C78AB83658533EDF1BA"/>
    <w:rsid w:val="006F34AC"/>
  </w:style>
  <w:style w:type="paragraph" w:customStyle="1" w:styleId="361C8E9E00874A19A864793C3BBECE6B">
    <w:name w:val="361C8E9E00874A19A864793C3BBECE6B"/>
    <w:rsid w:val="00277C8A"/>
  </w:style>
  <w:style w:type="paragraph" w:customStyle="1" w:styleId="9991A21F3C8F43A28708D2A7B6640202">
    <w:name w:val="9991A21F3C8F43A28708D2A7B6640202"/>
    <w:rsid w:val="00277C8A"/>
  </w:style>
  <w:style w:type="paragraph" w:customStyle="1" w:styleId="C122CC0294B84EA79F5687E3F0547402">
    <w:name w:val="C122CC0294B84EA79F5687E3F0547402"/>
    <w:rsid w:val="00277C8A"/>
  </w:style>
  <w:style w:type="paragraph" w:customStyle="1" w:styleId="8663846555DC40F9A88D26314F35676D">
    <w:name w:val="8663846555DC40F9A88D26314F35676D"/>
    <w:rsid w:val="00277C8A"/>
  </w:style>
  <w:style w:type="paragraph" w:customStyle="1" w:styleId="74C1B768E2B14426944E27EA1F070BF7">
    <w:name w:val="74C1B768E2B14426944E27EA1F070BF7"/>
    <w:rsid w:val="00941718"/>
  </w:style>
  <w:style w:type="paragraph" w:customStyle="1" w:styleId="10BCC6E903484A748CBA171EAC9B5436">
    <w:name w:val="10BCC6E903484A748CBA171EAC9B5436"/>
    <w:rsid w:val="00941718"/>
  </w:style>
  <w:style w:type="paragraph" w:customStyle="1" w:styleId="2022C2F58E75433F833E44892676474A">
    <w:name w:val="2022C2F58E75433F833E44892676474A"/>
    <w:rsid w:val="00941718"/>
  </w:style>
  <w:style w:type="paragraph" w:customStyle="1" w:styleId="BC66135CA4AF48ACBE8FC4BA2FC2ECBB">
    <w:name w:val="BC66135CA4AF48ACBE8FC4BA2FC2ECBB"/>
    <w:rsid w:val="00941718"/>
  </w:style>
  <w:style w:type="paragraph" w:customStyle="1" w:styleId="4155069A50494835999C47F057EFCE3F">
    <w:name w:val="4155069A50494835999C47F057EFCE3F"/>
    <w:rsid w:val="00463F1F"/>
  </w:style>
  <w:style w:type="paragraph" w:customStyle="1" w:styleId="6F204FA714C04F6D955B12135CAD4B21">
    <w:name w:val="6F204FA714C04F6D955B12135CAD4B21"/>
    <w:rsid w:val="00463F1F"/>
  </w:style>
  <w:style w:type="paragraph" w:customStyle="1" w:styleId="1DD9C870EE1D478CA665D9CBDF9E3C46">
    <w:name w:val="1DD9C870EE1D478CA665D9CBDF9E3C46"/>
    <w:rsid w:val="005411B7"/>
  </w:style>
  <w:style w:type="paragraph" w:customStyle="1" w:styleId="47F8F79D369C4A3AB5251832C255C317">
    <w:name w:val="47F8F79D369C4A3AB5251832C255C317"/>
    <w:rsid w:val="005411B7"/>
  </w:style>
  <w:style w:type="paragraph" w:customStyle="1" w:styleId="4EE5246783824AE48F05A0DB17BC0208">
    <w:name w:val="4EE5246783824AE48F05A0DB17BC0208"/>
    <w:rsid w:val="003D23E9"/>
  </w:style>
  <w:style w:type="paragraph" w:customStyle="1" w:styleId="724132B5B9094589BB01182979E3FE1A">
    <w:name w:val="724132B5B9094589BB01182979E3FE1A"/>
    <w:rsid w:val="003D23E9"/>
  </w:style>
  <w:style w:type="paragraph" w:customStyle="1" w:styleId="82D92167D46541D687E3C2DEDFDE3B26">
    <w:name w:val="82D92167D46541D687E3C2DEDFDE3B26"/>
    <w:rsid w:val="00DA7189"/>
    <w:pPr>
      <w:spacing w:after="160" w:line="259" w:lineRule="auto"/>
    </w:pPr>
  </w:style>
  <w:style w:type="paragraph" w:customStyle="1" w:styleId="065C9DDEDA3F402F92EF83A02C6500ED">
    <w:name w:val="065C9DDEDA3F402F92EF83A02C6500ED"/>
    <w:rsid w:val="00DA7189"/>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Larissa-Design">
  <a:themeElements>
    <a:clrScheme name="Post-Farben DM hell">
      <a:dk1>
        <a:sysClr val="windowText" lastClr="000000"/>
      </a:dk1>
      <a:lt1>
        <a:srgbClr val="FFFFFF"/>
      </a:lt1>
      <a:dk2>
        <a:srgbClr val="EBE4D1"/>
      </a:dk2>
      <a:lt2>
        <a:srgbClr val="FFCC00"/>
      </a:lt2>
      <a:accent1>
        <a:srgbClr val="0076A8"/>
      </a:accent1>
      <a:accent2>
        <a:srgbClr val="00968F"/>
      </a:accent2>
      <a:accent3>
        <a:srgbClr val="AA9D2E"/>
      </a:accent3>
      <a:accent4>
        <a:srgbClr val="7566A0"/>
      </a:accent4>
      <a:accent5>
        <a:srgbClr val="C5299B"/>
      </a:accent5>
      <a:accent6>
        <a:srgbClr val="E03C31"/>
      </a:accent6>
      <a:hlink>
        <a:srgbClr val="000000"/>
      </a:hlink>
      <a:folHlink>
        <a:srgbClr val="000000"/>
      </a:folHlink>
    </a:clrScheme>
    <a:fontScheme name="Post-Schrift">
      <a:majorFont>
        <a:latin typeface="Frutiger 45 Light"/>
        <a:ea typeface=""/>
        <a:cs typeface=""/>
      </a:majorFont>
      <a:minorFont>
        <a:latin typeface="Frutiger 45 Light"/>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Postforms xmlns="http://pww.post.ch/postforms">
  <Absenderfirma>Post CH AG</Absenderfirma>
  <Dokumentart>Systemanforderungen</Dokumentart>
  <Projektname>DISCO</Projektname>
  <Autor>Beat Klauenbösch</Autor>
  <Auftraggeber/>
  <Projektleiter>Klauenbösch Beat</Projektleiter>
  <Projektcontroller/>
  <Kontaktangaben/>
  <Ausgabestelle>PM84</Ausgabestelle>
  <Geltungsbereich/>
  <Klassifizierung>Intern</Klassifizierung>
  <Version>V01.15</Version>
  <Ausgabedatum>2017-09-08T00:00:00</Ausgabedatum>
  <VorlageVersion>Postforms 720.50 / 2179D_V1</VorlageVersion>
</Postforms>
</file>

<file path=customXml/item2.xml><?xml version="1.0" encoding="utf-8"?>
<b:Sources xmlns:b="http://schemas.openxmlformats.org/officeDocument/2006/bibliography" xmlns="http://schemas.openxmlformats.org/officeDocument/2006/bibliography" SelectedStyle="\APA.XSL" StyleName="APA Fifth Edition">
</b:Sources>
</file>

<file path=customXml/itemProps1.xml><?xml version="1.0" encoding="utf-8"?>
<ds:datastoreItem xmlns:ds="http://schemas.openxmlformats.org/officeDocument/2006/customXml" ds:itemID="{9FCA4F80-78EC-4C0C-AFBC-15BCD679D6F9}">
  <ds:schemaRefs>
    <ds:schemaRef ds:uri="http://pww.post.ch/postforms"/>
  </ds:schemaRefs>
</ds:datastoreItem>
</file>

<file path=customXml/itemProps2.xml><?xml version="1.0" encoding="utf-8"?>
<ds:datastoreItem xmlns:ds="http://schemas.openxmlformats.org/officeDocument/2006/customXml" ds:itemID="{AE841928-3143-499A-B56D-81D0A3324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1itSD_HERMES_systemdesign.dot</Template>
  <TotalTime>0</TotalTime>
  <Pages>40</Pages>
  <Words>8233</Words>
  <Characters>61443</Characters>
  <Application>Microsoft Office Word</Application>
  <DocSecurity>0</DocSecurity>
  <Lines>2048</Lines>
  <Paragraphs>1548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Systemanforderungen</vt:lpstr>
      <vt:lpstr>Systemanforderungen</vt:lpstr>
    </vt:vector>
  </TitlesOfParts>
  <Company>Swiss Post</Company>
  <LinksUpToDate>false</LinksUpToDate>
  <CharactersWithSpaces>68128</CharactersWithSpaces>
  <SharedDoc>false</SharedDoc>
  <HLinks>
    <vt:vector size="108" baseType="variant">
      <vt:variant>
        <vt:i4>1507385</vt:i4>
      </vt:variant>
      <vt:variant>
        <vt:i4>104</vt:i4>
      </vt:variant>
      <vt:variant>
        <vt:i4>0</vt:i4>
      </vt:variant>
      <vt:variant>
        <vt:i4>5</vt:i4>
      </vt:variant>
      <vt:variant>
        <vt:lpwstr/>
      </vt:variant>
      <vt:variant>
        <vt:lpwstr>_Toc338076551</vt:lpwstr>
      </vt:variant>
      <vt:variant>
        <vt:i4>1507385</vt:i4>
      </vt:variant>
      <vt:variant>
        <vt:i4>98</vt:i4>
      </vt:variant>
      <vt:variant>
        <vt:i4>0</vt:i4>
      </vt:variant>
      <vt:variant>
        <vt:i4>5</vt:i4>
      </vt:variant>
      <vt:variant>
        <vt:lpwstr/>
      </vt:variant>
      <vt:variant>
        <vt:lpwstr>_Toc338076550</vt:lpwstr>
      </vt:variant>
      <vt:variant>
        <vt:i4>1441849</vt:i4>
      </vt:variant>
      <vt:variant>
        <vt:i4>92</vt:i4>
      </vt:variant>
      <vt:variant>
        <vt:i4>0</vt:i4>
      </vt:variant>
      <vt:variant>
        <vt:i4>5</vt:i4>
      </vt:variant>
      <vt:variant>
        <vt:lpwstr/>
      </vt:variant>
      <vt:variant>
        <vt:lpwstr>_Toc338076549</vt:lpwstr>
      </vt:variant>
      <vt:variant>
        <vt:i4>1441849</vt:i4>
      </vt:variant>
      <vt:variant>
        <vt:i4>86</vt:i4>
      </vt:variant>
      <vt:variant>
        <vt:i4>0</vt:i4>
      </vt:variant>
      <vt:variant>
        <vt:i4>5</vt:i4>
      </vt:variant>
      <vt:variant>
        <vt:lpwstr/>
      </vt:variant>
      <vt:variant>
        <vt:lpwstr>_Toc338076548</vt:lpwstr>
      </vt:variant>
      <vt:variant>
        <vt:i4>1441849</vt:i4>
      </vt:variant>
      <vt:variant>
        <vt:i4>80</vt:i4>
      </vt:variant>
      <vt:variant>
        <vt:i4>0</vt:i4>
      </vt:variant>
      <vt:variant>
        <vt:i4>5</vt:i4>
      </vt:variant>
      <vt:variant>
        <vt:lpwstr/>
      </vt:variant>
      <vt:variant>
        <vt:lpwstr>_Toc338076547</vt:lpwstr>
      </vt:variant>
      <vt:variant>
        <vt:i4>1441849</vt:i4>
      </vt:variant>
      <vt:variant>
        <vt:i4>74</vt:i4>
      </vt:variant>
      <vt:variant>
        <vt:i4>0</vt:i4>
      </vt:variant>
      <vt:variant>
        <vt:i4>5</vt:i4>
      </vt:variant>
      <vt:variant>
        <vt:lpwstr/>
      </vt:variant>
      <vt:variant>
        <vt:lpwstr>_Toc338076546</vt:lpwstr>
      </vt:variant>
      <vt:variant>
        <vt:i4>1441849</vt:i4>
      </vt:variant>
      <vt:variant>
        <vt:i4>68</vt:i4>
      </vt:variant>
      <vt:variant>
        <vt:i4>0</vt:i4>
      </vt:variant>
      <vt:variant>
        <vt:i4>5</vt:i4>
      </vt:variant>
      <vt:variant>
        <vt:lpwstr/>
      </vt:variant>
      <vt:variant>
        <vt:lpwstr>_Toc338076545</vt:lpwstr>
      </vt:variant>
      <vt:variant>
        <vt:i4>1441849</vt:i4>
      </vt:variant>
      <vt:variant>
        <vt:i4>62</vt:i4>
      </vt:variant>
      <vt:variant>
        <vt:i4>0</vt:i4>
      </vt:variant>
      <vt:variant>
        <vt:i4>5</vt:i4>
      </vt:variant>
      <vt:variant>
        <vt:lpwstr/>
      </vt:variant>
      <vt:variant>
        <vt:lpwstr>_Toc338076544</vt:lpwstr>
      </vt:variant>
      <vt:variant>
        <vt:i4>1441849</vt:i4>
      </vt:variant>
      <vt:variant>
        <vt:i4>56</vt:i4>
      </vt:variant>
      <vt:variant>
        <vt:i4>0</vt:i4>
      </vt:variant>
      <vt:variant>
        <vt:i4>5</vt:i4>
      </vt:variant>
      <vt:variant>
        <vt:lpwstr/>
      </vt:variant>
      <vt:variant>
        <vt:lpwstr>_Toc338076543</vt:lpwstr>
      </vt:variant>
      <vt:variant>
        <vt:i4>1441849</vt:i4>
      </vt:variant>
      <vt:variant>
        <vt:i4>50</vt:i4>
      </vt:variant>
      <vt:variant>
        <vt:i4>0</vt:i4>
      </vt:variant>
      <vt:variant>
        <vt:i4>5</vt:i4>
      </vt:variant>
      <vt:variant>
        <vt:lpwstr/>
      </vt:variant>
      <vt:variant>
        <vt:lpwstr>_Toc338076542</vt:lpwstr>
      </vt:variant>
      <vt:variant>
        <vt:i4>1441849</vt:i4>
      </vt:variant>
      <vt:variant>
        <vt:i4>44</vt:i4>
      </vt:variant>
      <vt:variant>
        <vt:i4>0</vt:i4>
      </vt:variant>
      <vt:variant>
        <vt:i4>5</vt:i4>
      </vt:variant>
      <vt:variant>
        <vt:lpwstr/>
      </vt:variant>
      <vt:variant>
        <vt:lpwstr>_Toc338076541</vt:lpwstr>
      </vt:variant>
      <vt:variant>
        <vt:i4>1441849</vt:i4>
      </vt:variant>
      <vt:variant>
        <vt:i4>38</vt:i4>
      </vt:variant>
      <vt:variant>
        <vt:i4>0</vt:i4>
      </vt:variant>
      <vt:variant>
        <vt:i4>5</vt:i4>
      </vt:variant>
      <vt:variant>
        <vt:lpwstr/>
      </vt:variant>
      <vt:variant>
        <vt:lpwstr>_Toc338076540</vt:lpwstr>
      </vt:variant>
      <vt:variant>
        <vt:i4>1114169</vt:i4>
      </vt:variant>
      <vt:variant>
        <vt:i4>32</vt:i4>
      </vt:variant>
      <vt:variant>
        <vt:i4>0</vt:i4>
      </vt:variant>
      <vt:variant>
        <vt:i4>5</vt:i4>
      </vt:variant>
      <vt:variant>
        <vt:lpwstr/>
      </vt:variant>
      <vt:variant>
        <vt:lpwstr>_Toc338076539</vt:lpwstr>
      </vt:variant>
      <vt:variant>
        <vt:i4>1114169</vt:i4>
      </vt:variant>
      <vt:variant>
        <vt:i4>26</vt:i4>
      </vt:variant>
      <vt:variant>
        <vt:i4>0</vt:i4>
      </vt:variant>
      <vt:variant>
        <vt:i4>5</vt:i4>
      </vt:variant>
      <vt:variant>
        <vt:lpwstr/>
      </vt:variant>
      <vt:variant>
        <vt:lpwstr>_Toc338076538</vt:lpwstr>
      </vt:variant>
      <vt:variant>
        <vt:i4>1114169</vt:i4>
      </vt:variant>
      <vt:variant>
        <vt:i4>20</vt:i4>
      </vt:variant>
      <vt:variant>
        <vt:i4>0</vt:i4>
      </vt:variant>
      <vt:variant>
        <vt:i4>5</vt:i4>
      </vt:variant>
      <vt:variant>
        <vt:lpwstr/>
      </vt:variant>
      <vt:variant>
        <vt:lpwstr>_Toc338076537</vt:lpwstr>
      </vt:variant>
      <vt:variant>
        <vt:i4>1114169</vt:i4>
      </vt:variant>
      <vt:variant>
        <vt:i4>14</vt:i4>
      </vt:variant>
      <vt:variant>
        <vt:i4>0</vt:i4>
      </vt:variant>
      <vt:variant>
        <vt:i4>5</vt:i4>
      </vt:variant>
      <vt:variant>
        <vt:lpwstr/>
      </vt:variant>
      <vt:variant>
        <vt:lpwstr>_Toc338076536</vt:lpwstr>
      </vt:variant>
      <vt:variant>
        <vt:i4>1114169</vt:i4>
      </vt:variant>
      <vt:variant>
        <vt:i4>8</vt:i4>
      </vt:variant>
      <vt:variant>
        <vt:i4>0</vt:i4>
      </vt:variant>
      <vt:variant>
        <vt:i4>5</vt:i4>
      </vt:variant>
      <vt:variant>
        <vt:lpwstr/>
      </vt:variant>
      <vt:variant>
        <vt:lpwstr>_Toc338076535</vt:lpwstr>
      </vt:variant>
      <vt:variant>
        <vt:i4>1114169</vt:i4>
      </vt:variant>
      <vt:variant>
        <vt:i4>2</vt:i4>
      </vt:variant>
      <vt:variant>
        <vt:i4>0</vt:i4>
      </vt:variant>
      <vt:variant>
        <vt:i4>5</vt:i4>
      </vt:variant>
      <vt:variant>
        <vt:lpwstr/>
      </vt:variant>
      <vt:variant>
        <vt:lpwstr>_Toc338076534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Systemanforderungen</dc:title>
  <dc:creator>Kuenzi Nicole, PL5_PM8</dc:creator>
  <cp:lastModifiedBy>Klauenboesch Beat, PM84</cp:lastModifiedBy>
  <cp:revision>5</cp:revision>
  <cp:lastPrinted>2017-05-17T05:26:00Z</cp:lastPrinted>
  <dcterms:created xsi:type="dcterms:W3CDTF">2017-10-02T08:47:00Z</dcterms:created>
  <dcterms:modified xsi:type="dcterms:W3CDTF">2017-10-02T14:03:00Z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faultLogo">
    <vt:lpwstr>T_P_D</vt:lpwstr>
  </property>
  <property fmtid="{D5CDD505-2E9C-101B-9397-08002B2CF9AE}" pid="3" name="DocumentType">
    <vt:lpwstr>K_4_H</vt:lpwstr>
  </property>
  <property fmtid="{D5CDD505-2E9C-101B-9397-08002B2CF9AE}" pid="4" name="PostformsLanguage">
    <vt:lpwstr>de</vt:lpwstr>
  </property>
  <property fmtid="{D5CDD505-2E9C-101B-9397-08002B2CF9AE}" pid="5" name="LogoTypeAllowed">
    <vt:lpwstr/>
  </property>
  <property fmtid="{D5CDD505-2E9C-101B-9397-08002B2CF9AE}" pid="6" name="Source">
    <vt:lpwstr/>
  </property>
  <property fmtid="{D5CDD505-2E9C-101B-9397-08002B2CF9AE}" pid="7" name="LogoMarke">
    <vt:lpwstr>P</vt:lpwstr>
  </property>
  <property fmtid="{D5CDD505-2E9C-101B-9397-08002B2CF9AE}" pid="8" name="LogoSprache">
    <vt:lpwstr>D</vt:lpwstr>
  </property>
  <property fmtid="{D5CDD505-2E9C-101B-9397-08002B2CF9AE}" pid="9" name="LogoActual">
    <vt:lpwstr>DDRG1NX5T_2017</vt:lpwstr>
  </property>
</Properties>
</file>